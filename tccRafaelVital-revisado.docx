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1F7B" w:rsidRPr="007E4262" w:rsidRDefault="002D1F7B" w:rsidP="00ED6D0B">
      <w:pPr>
        <w:spacing w:after="120" w:line="360" w:lineRule="auto"/>
        <w:jc w:val="center"/>
        <w:rPr>
          <w:rFonts w:cs="Times New Roman"/>
          <w:sz w:val="28"/>
          <w:szCs w:val="28"/>
        </w:rPr>
      </w:pPr>
      <w:r w:rsidRPr="007E4262">
        <w:rPr>
          <w:rFonts w:cs="Times New Roman"/>
          <w:sz w:val="28"/>
          <w:szCs w:val="28"/>
        </w:rPr>
        <w:t>ESCOLA POLITÉCNICA DA UNIVERSIDADE DE SÃO PAULO</w:t>
      </w:r>
    </w:p>
    <w:p w:rsidR="002D1F7B" w:rsidRPr="007E4262" w:rsidRDefault="002D1F7B"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5B271B" w:rsidRDefault="005B271B" w:rsidP="00ED6D0B">
      <w:pPr>
        <w:spacing w:after="120" w:line="360" w:lineRule="auto"/>
        <w:jc w:val="both"/>
        <w:rPr>
          <w:rFonts w:cs="Times New Roman"/>
          <w:sz w:val="28"/>
          <w:szCs w:val="28"/>
        </w:rPr>
      </w:pPr>
    </w:p>
    <w:p w:rsidR="00ED6D0B" w:rsidRPr="007E4262" w:rsidRDefault="00ED6D0B" w:rsidP="00ED6D0B">
      <w:pPr>
        <w:spacing w:after="120" w:line="360" w:lineRule="auto"/>
        <w:jc w:val="both"/>
        <w:rPr>
          <w:rFonts w:cs="Times New Roman"/>
          <w:sz w:val="28"/>
          <w:szCs w:val="28"/>
        </w:rPr>
      </w:pPr>
    </w:p>
    <w:p w:rsidR="002D1F7B" w:rsidRPr="007E4262" w:rsidRDefault="002D1F7B" w:rsidP="00ED6D0B">
      <w:pPr>
        <w:spacing w:after="120" w:line="360" w:lineRule="auto"/>
        <w:jc w:val="both"/>
        <w:rPr>
          <w:rFonts w:cs="Times New Roman"/>
          <w:sz w:val="28"/>
          <w:szCs w:val="28"/>
        </w:rPr>
      </w:pPr>
    </w:p>
    <w:p w:rsidR="002D1F7B" w:rsidRPr="007E4262" w:rsidRDefault="002D1F7B" w:rsidP="00ED6D0B">
      <w:pPr>
        <w:spacing w:after="120" w:line="360" w:lineRule="auto"/>
        <w:jc w:val="center"/>
        <w:rPr>
          <w:rFonts w:cs="Times New Roman"/>
          <w:sz w:val="28"/>
          <w:szCs w:val="28"/>
        </w:rPr>
      </w:pPr>
      <w:r w:rsidRPr="007E4262">
        <w:rPr>
          <w:rFonts w:cs="Times New Roman"/>
          <w:sz w:val="28"/>
          <w:szCs w:val="28"/>
        </w:rPr>
        <w:t>RAFAEL VITAL RODRIGUES</w:t>
      </w:r>
    </w:p>
    <w:p w:rsidR="009E446C" w:rsidRPr="007E4262" w:rsidRDefault="009E446C"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5B271B" w:rsidRPr="007E4262" w:rsidRDefault="005B271B"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2D1F7B" w:rsidRPr="007E4262" w:rsidRDefault="009E446C" w:rsidP="00ED6D0B">
      <w:pPr>
        <w:spacing w:after="120" w:line="360" w:lineRule="auto"/>
        <w:jc w:val="center"/>
        <w:rPr>
          <w:rFonts w:cs="Times New Roman"/>
          <w:sz w:val="28"/>
          <w:szCs w:val="28"/>
        </w:rPr>
      </w:pPr>
      <w:r w:rsidRPr="007E4262">
        <w:rPr>
          <w:rFonts w:cs="Times New Roman"/>
          <w:sz w:val="28"/>
          <w:szCs w:val="28"/>
        </w:rPr>
        <w:t>TOMOGRAFIA</w:t>
      </w:r>
      <w:r w:rsidR="001749AC" w:rsidRPr="007E4262">
        <w:rPr>
          <w:rFonts w:cs="Times New Roman"/>
          <w:sz w:val="28"/>
          <w:szCs w:val="28"/>
        </w:rPr>
        <w:t xml:space="preserve"> POR ULTRASSOM EM MEIOS HETEROGÊ</w:t>
      </w:r>
      <w:r w:rsidRPr="007E4262">
        <w:rPr>
          <w:rFonts w:cs="Times New Roman"/>
          <w:sz w:val="28"/>
          <w:szCs w:val="28"/>
        </w:rPr>
        <w:t>NIOS</w:t>
      </w:r>
    </w:p>
    <w:p w:rsidR="002D1F7B" w:rsidRPr="007E4262" w:rsidRDefault="002D1F7B" w:rsidP="00ED6D0B">
      <w:pPr>
        <w:spacing w:after="120" w:line="360" w:lineRule="auto"/>
        <w:jc w:val="both"/>
        <w:rPr>
          <w:rFonts w:cs="Times New Roman"/>
          <w:sz w:val="28"/>
          <w:szCs w:val="28"/>
        </w:rPr>
      </w:pPr>
    </w:p>
    <w:p w:rsidR="002D1F7B" w:rsidRPr="007E4262" w:rsidRDefault="002D1F7B"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9E446C" w:rsidRPr="007E4262" w:rsidRDefault="009E446C" w:rsidP="00ED6D0B">
      <w:pPr>
        <w:spacing w:after="120" w:line="360" w:lineRule="auto"/>
        <w:jc w:val="both"/>
        <w:rPr>
          <w:rFonts w:cs="Times New Roman"/>
          <w:sz w:val="28"/>
          <w:szCs w:val="28"/>
        </w:rPr>
      </w:pPr>
    </w:p>
    <w:p w:rsidR="002D1F7B" w:rsidRPr="007E4262" w:rsidRDefault="002D1F7B" w:rsidP="00ED6D0B">
      <w:pPr>
        <w:spacing w:after="120" w:line="360" w:lineRule="auto"/>
        <w:jc w:val="both"/>
        <w:rPr>
          <w:rFonts w:cs="Times New Roman"/>
          <w:sz w:val="28"/>
          <w:szCs w:val="28"/>
        </w:rPr>
      </w:pPr>
    </w:p>
    <w:p w:rsidR="002D1F7B" w:rsidRPr="007E4262" w:rsidRDefault="002D1F7B" w:rsidP="00ED6D0B">
      <w:pPr>
        <w:spacing w:after="120" w:line="360" w:lineRule="auto"/>
        <w:jc w:val="both"/>
        <w:rPr>
          <w:rFonts w:cs="Times New Roman"/>
          <w:sz w:val="28"/>
          <w:szCs w:val="28"/>
        </w:rPr>
      </w:pPr>
    </w:p>
    <w:p w:rsidR="002D1F7B" w:rsidRPr="007E4262" w:rsidRDefault="002D1F7B" w:rsidP="00ED6D0B">
      <w:pPr>
        <w:spacing w:after="120" w:line="360" w:lineRule="auto"/>
        <w:jc w:val="center"/>
        <w:rPr>
          <w:rFonts w:cs="Times New Roman"/>
          <w:sz w:val="28"/>
          <w:szCs w:val="28"/>
        </w:rPr>
      </w:pPr>
      <w:r w:rsidRPr="007E4262">
        <w:rPr>
          <w:rFonts w:cs="Times New Roman"/>
          <w:sz w:val="28"/>
          <w:szCs w:val="28"/>
        </w:rPr>
        <w:t>SÃO PAULO</w:t>
      </w:r>
    </w:p>
    <w:p w:rsidR="002D1F7B" w:rsidRPr="007E4262" w:rsidRDefault="001D3E0C" w:rsidP="00ED6D0B">
      <w:pPr>
        <w:spacing w:after="120" w:line="360" w:lineRule="auto"/>
        <w:jc w:val="center"/>
        <w:rPr>
          <w:rFonts w:cs="Times New Roman"/>
          <w:sz w:val="28"/>
          <w:szCs w:val="28"/>
        </w:rPr>
      </w:pPr>
      <w:r w:rsidRPr="007E4262">
        <w:rPr>
          <w:rFonts w:cs="Times New Roman"/>
          <w:sz w:val="28"/>
          <w:szCs w:val="28"/>
        </w:rPr>
        <w:t>2016</w:t>
      </w:r>
    </w:p>
    <w:p w:rsidR="00F84B69" w:rsidRPr="007E4262" w:rsidRDefault="00F84B69" w:rsidP="00ED6D0B">
      <w:pPr>
        <w:spacing w:after="120" w:line="360" w:lineRule="auto"/>
        <w:jc w:val="both"/>
        <w:rPr>
          <w:rFonts w:cs="Times New Roman"/>
          <w:b/>
          <w:sz w:val="28"/>
          <w:szCs w:val="28"/>
        </w:rPr>
      </w:pPr>
      <w:r w:rsidRPr="007E4262">
        <w:rPr>
          <w:rFonts w:cs="Times New Roman"/>
          <w:b/>
          <w:sz w:val="28"/>
          <w:szCs w:val="28"/>
        </w:rPr>
        <w:lastRenderedPageBreak/>
        <w:t>RESUMO</w:t>
      </w:r>
    </w:p>
    <w:p w:rsidR="00F84B69" w:rsidRPr="007E4262" w:rsidRDefault="002E19FE" w:rsidP="0086288D">
      <w:pPr>
        <w:spacing w:after="120" w:line="240" w:lineRule="auto"/>
        <w:ind w:firstLine="709"/>
        <w:jc w:val="both"/>
        <w:rPr>
          <w:rFonts w:cs="Times New Roman"/>
          <w:b/>
        </w:rPr>
      </w:pPr>
      <w:r w:rsidRPr="007E4262">
        <w:rPr>
          <w:rFonts w:eastAsiaTheme="minorEastAsia" w:cs="Times New Roman"/>
        </w:rPr>
        <w:t>A proposta do trabalho é projeta</w:t>
      </w:r>
      <w:r w:rsidR="00F84B69" w:rsidRPr="007E4262">
        <w:rPr>
          <w:rFonts w:eastAsiaTheme="minorEastAsia" w:cs="Times New Roman"/>
        </w:rPr>
        <w:t xml:space="preserve">r um tomógrafo por ultrassom que seja capaz de </w:t>
      </w:r>
      <w:r w:rsidR="00051BC7">
        <w:rPr>
          <w:rFonts w:eastAsiaTheme="minorEastAsia" w:cs="Times New Roman"/>
        </w:rPr>
        <w:t>visualizar as estruturas anatômicas na forma de cortes d</w:t>
      </w:r>
      <w:r w:rsidR="00F84B69" w:rsidRPr="007E4262">
        <w:rPr>
          <w:rFonts w:eastAsiaTheme="minorEastAsia" w:cs="Times New Roman"/>
        </w:rPr>
        <w:t xml:space="preserve">a seção transversal do tórax, um meio altamente heterogêneo. Devido </w:t>
      </w:r>
      <w:r w:rsidR="00DE55C0">
        <w:rPr>
          <w:rFonts w:eastAsiaTheme="minorEastAsia" w:cs="Times New Roman"/>
        </w:rPr>
        <w:t>à</w:t>
      </w:r>
      <w:r w:rsidR="00F84B69" w:rsidRPr="007E4262">
        <w:rPr>
          <w:rFonts w:eastAsiaTheme="minorEastAsia" w:cs="Times New Roman"/>
        </w:rPr>
        <w:t xml:space="preserve"> heterogeneidade do meio</w:t>
      </w:r>
      <w:r w:rsidR="00A33BA7" w:rsidRPr="007E4262">
        <w:rPr>
          <w:rFonts w:eastAsiaTheme="minorEastAsia" w:cs="Times New Roman"/>
        </w:rPr>
        <w:t>,</w:t>
      </w:r>
      <w:r w:rsidR="00F84B69" w:rsidRPr="007E4262">
        <w:rPr>
          <w:rFonts w:eastAsiaTheme="minorEastAsia" w:cs="Times New Roman"/>
        </w:rPr>
        <w:t xml:space="preserve"> as </w:t>
      </w:r>
      <w:r w:rsidR="00184729" w:rsidRPr="007E4262">
        <w:rPr>
          <w:rFonts w:eastAsiaTheme="minorEastAsia" w:cs="Times New Roman"/>
        </w:rPr>
        <w:t>ondas sonoras</w:t>
      </w:r>
      <w:r w:rsidR="00F84B69" w:rsidRPr="007E4262">
        <w:rPr>
          <w:rFonts w:eastAsiaTheme="minorEastAsia" w:cs="Times New Roman"/>
        </w:rPr>
        <w:t xml:space="preserve"> que se propagam no cor</w:t>
      </w:r>
      <w:r w:rsidR="00151FD0" w:rsidRPr="007E4262">
        <w:rPr>
          <w:rFonts w:eastAsiaTheme="minorEastAsia" w:cs="Times New Roman"/>
        </w:rPr>
        <w:t xml:space="preserve">po estão sujeitas a três fenômenos físicos, reflexão, refração e </w:t>
      </w:r>
      <w:r w:rsidR="006716A4" w:rsidRPr="007E4262">
        <w:rPr>
          <w:rFonts w:eastAsiaTheme="minorEastAsia" w:cs="Times New Roman"/>
        </w:rPr>
        <w:t>difração, o que torna a</w:t>
      </w:r>
      <w:r w:rsidR="00151FD0" w:rsidRPr="007E4262">
        <w:rPr>
          <w:rFonts w:eastAsiaTheme="minorEastAsia" w:cs="Times New Roman"/>
        </w:rPr>
        <w:t xml:space="preserve"> </w:t>
      </w:r>
      <w:r w:rsidR="006716A4" w:rsidRPr="007E4262">
        <w:rPr>
          <w:rFonts w:eastAsiaTheme="minorEastAsia" w:cs="Times New Roman"/>
        </w:rPr>
        <w:t>sua propagação complexa</w:t>
      </w:r>
      <w:r w:rsidR="000E6D87" w:rsidRPr="007E4262">
        <w:rPr>
          <w:rFonts w:eastAsiaTheme="minorEastAsia" w:cs="Times New Roman"/>
        </w:rPr>
        <w:t xml:space="preserve">, </w:t>
      </w:r>
      <w:r w:rsidR="00DE55C0">
        <w:rPr>
          <w:rFonts w:eastAsiaTheme="minorEastAsia" w:cs="Times New Roman"/>
        </w:rPr>
        <w:t xml:space="preserve">o que proporciona que </w:t>
      </w:r>
      <w:r w:rsidR="00151FD0" w:rsidRPr="007E4262">
        <w:rPr>
          <w:rFonts w:eastAsiaTheme="minorEastAsia" w:cs="Times New Roman"/>
        </w:rPr>
        <w:t>as técnicas de tomografia mais robustas e desenvolvidas, como</w:t>
      </w:r>
      <w:r w:rsidR="00DE55C0">
        <w:rPr>
          <w:rFonts w:eastAsiaTheme="minorEastAsia" w:cs="Times New Roman"/>
        </w:rPr>
        <w:t>,</w:t>
      </w:r>
      <w:r w:rsidR="00151FD0" w:rsidRPr="007E4262">
        <w:rPr>
          <w:rFonts w:eastAsiaTheme="minorEastAsia" w:cs="Times New Roman"/>
        </w:rPr>
        <w:t xml:space="preserve"> por exemplo, a dos r</w:t>
      </w:r>
      <w:r w:rsidR="000E6D87" w:rsidRPr="007E4262">
        <w:rPr>
          <w:rFonts w:eastAsiaTheme="minorEastAsia" w:cs="Times New Roman"/>
        </w:rPr>
        <w:t>aios-x, não po</w:t>
      </w:r>
      <w:r w:rsidR="00DE55C0">
        <w:rPr>
          <w:rFonts w:eastAsiaTheme="minorEastAsia" w:cs="Times New Roman"/>
        </w:rPr>
        <w:t>ssam</w:t>
      </w:r>
      <w:r w:rsidR="000E6D87" w:rsidRPr="007E4262">
        <w:rPr>
          <w:rFonts w:eastAsiaTheme="minorEastAsia" w:cs="Times New Roman"/>
        </w:rPr>
        <w:t xml:space="preserve"> ser aplicadas.</w:t>
      </w:r>
      <w:r w:rsidR="00A33BA7" w:rsidRPr="007E4262">
        <w:rPr>
          <w:rFonts w:eastAsiaTheme="minorEastAsia" w:cs="Times New Roman"/>
        </w:rPr>
        <w:t xml:space="preserve"> Em uma tomografia por ultrassom</w:t>
      </w:r>
      <w:r w:rsidR="00DE55C0">
        <w:rPr>
          <w:rFonts w:cs="Times New Roman"/>
        </w:rPr>
        <w:t xml:space="preserve">, </w:t>
      </w:r>
      <w:r w:rsidR="00A33BA7" w:rsidRPr="007E4262">
        <w:rPr>
          <w:rFonts w:cs="Times New Roman"/>
        </w:rPr>
        <w:t>diversas fontes emitem separadamente sinais sonoros que passam através de um corpo</w:t>
      </w:r>
      <w:r w:rsidR="00F85820">
        <w:rPr>
          <w:rFonts w:cs="Times New Roman"/>
        </w:rPr>
        <w:t>, e o</w:t>
      </w:r>
      <w:r w:rsidR="00A33BA7" w:rsidRPr="007E4262">
        <w:rPr>
          <w:rFonts w:cs="Times New Roman"/>
        </w:rPr>
        <w:t xml:space="preserve">s sinais propagados são coletados por múltiplos sensores, localizados ao redor do corpo. O método desenvolvido, por meio dos sinais coletados e a partir de uma estimativa inicial do corpo, visa </w:t>
      </w:r>
      <w:r w:rsidR="00F85820">
        <w:rPr>
          <w:rFonts w:cs="Times New Roman"/>
        </w:rPr>
        <w:t xml:space="preserve">a </w:t>
      </w:r>
      <w:r w:rsidR="00A33BA7" w:rsidRPr="007E4262">
        <w:rPr>
          <w:rFonts w:cs="Times New Roman"/>
        </w:rPr>
        <w:t xml:space="preserve">reconstruir iterativamente as propriedades sonoras do corpo, utilizando a técnica de propagação e </w:t>
      </w:r>
      <w:r w:rsidR="00A33BA7" w:rsidRPr="00B9356B">
        <w:rPr>
          <w:rFonts w:cs="Times New Roman"/>
          <w:i/>
        </w:rPr>
        <w:t>backpropaga</w:t>
      </w:r>
      <w:r w:rsidR="00B9356B" w:rsidRPr="00B9356B">
        <w:rPr>
          <w:rFonts w:cs="Times New Roman"/>
          <w:i/>
        </w:rPr>
        <w:t>tion</w:t>
      </w:r>
      <w:r w:rsidR="00A33BA7" w:rsidRPr="007E4262">
        <w:rPr>
          <w:rFonts w:cs="Times New Roman"/>
        </w:rPr>
        <w:t xml:space="preserve"> (PBP). Cada iteração do método PBP executa quatro passos principais: </w:t>
      </w:r>
      <w:r w:rsidR="00B9356B">
        <w:rPr>
          <w:rFonts w:cs="Times New Roman"/>
        </w:rPr>
        <w:t>p</w:t>
      </w:r>
      <w:r w:rsidR="00A33BA7" w:rsidRPr="007E4262">
        <w:rPr>
          <w:rFonts w:cs="Times New Roman"/>
        </w:rPr>
        <w:t xml:space="preserve">redição dos sinais recebidos nos sensores, calculados </w:t>
      </w:r>
      <w:r w:rsidR="00B9356B">
        <w:rPr>
          <w:rFonts w:cs="Times New Roman"/>
        </w:rPr>
        <w:t xml:space="preserve">por meio </w:t>
      </w:r>
      <w:r w:rsidR="00A33BA7" w:rsidRPr="007E4262">
        <w:rPr>
          <w:rFonts w:cs="Times New Roman"/>
        </w:rPr>
        <w:t xml:space="preserve">da simulação da propagação das ondas sonoras que partem dos sensores e atravessam o corpo estimado; </w:t>
      </w:r>
      <w:r w:rsidR="00B9356B">
        <w:rPr>
          <w:rFonts w:cs="Times New Roman"/>
        </w:rPr>
        <w:t>c</w:t>
      </w:r>
      <w:r w:rsidR="00A33BA7" w:rsidRPr="007E4262">
        <w:rPr>
          <w:rFonts w:cs="Times New Roman"/>
        </w:rPr>
        <w:t xml:space="preserve">omparação entre os sinais coletados e preditos, preparando-os para a </w:t>
      </w:r>
      <w:r w:rsidR="00A33BA7" w:rsidRPr="0022180C">
        <w:rPr>
          <w:rFonts w:cs="Times New Roman"/>
          <w:i/>
        </w:rPr>
        <w:t>b</w:t>
      </w:r>
      <w:r w:rsidR="00A33BA7" w:rsidRPr="00B9356B">
        <w:rPr>
          <w:rFonts w:cs="Times New Roman"/>
          <w:i/>
        </w:rPr>
        <w:t>ackpropagation</w:t>
      </w:r>
      <w:r w:rsidR="00A33BA7" w:rsidRPr="007E4262">
        <w:rPr>
          <w:rFonts w:cs="Times New Roman"/>
        </w:rPr>
        <w:t xml:space="preserve">; </w:t>
      </w:r>
      <w:r w:rsidR="00B9356B" w:rsidRPr="00B9356B">
        <w:rPr>
          <w:rFonts w:cs="Times New Roman"/>
          <w:i/>
        </w:rPr>
        <w:t>b</w:t>
      </w:r>
      <w:r w:rsidR="00A33BA7" w:rsidRPr="00B9356B">
        <w:rPr>
          <w:rFonts w:cs="Times New Roman"/>
          <w:i/>
        </w:rPr>
        <w:t>ackpropagation</w:t>
      </w:r>
      <w:r w:rsidR="00A33BA7" w:rsidRPr="007E4262">
        <w:rPr>
          <w:rFonts w:cs="Times New Roman"/>
        </w:rPr>
        <w:t xml:space="preserve"> dos sinais modificados</w:t>
      </w:r>
      <w:r w:rsidR="00B9356B">
        <w:rPr>
          <w:rFonts w:cs="Times New Roman"/>
        </w:rPr>
        <w:t>,</w:t>
      </w:r>
      <w:r w:rsidR="00A33BA7" w:rsidRPr="007E4262">
        <w:rPr>
          <w:rFonts w:cs="Times New Roman"/>
        </w:rPr>
        <w:t xml:space="preserve"> utilizando o mesmo corpo </w:t>
      </w:r>
      <w:r w:rsidR="00B9356B">
        <w:rPr>
          <w:rFonts w:cs="Times New Roman"/>
        </w:rPr>
        <w:t>em que</w:t>
      </w:r>
      <w:r w:rsidR="00A33BA7" w:rsidRPr="007E4262">
        <w:rPr>
          <w:rFonts w:cs="Times New Roman"/>
        </w:rPr>
        <w:t xml:space="preserve"> foi executada a propagação direta</w:t>
      </w:r>
      <w:r w:rsidR="00B9356B">
        <w:rPr>
          <w:rFonts w:cs="Times New Roman"/>
        </w:rPr>
        <w:t xml:space="preserve"> e</w:t>
      </w:r>
      <w:r w:rsidR="00A33BA7" w:rsidRPr="007E4262">
        <w:rPr>
          <w:rFonts w:cs="Times New Roman"/>
        </w:rPr>
        <w:t xml:space="preserve"> </w:t>
      </w:r>
      <w:r w:rsidR="00B9356B">
        <w:rPr>
          <w:rFonts w:cs="Times New Roman"/>
        </w:rPr>
        <w:t>a</w:t>
      </w:r>
      <w:r w:rsidR="00A33BA7" w:rsidRPr="007E4262">
        <w:rPr>
          <w:rFonts w:cs="Times New Roman"/>
        </w:rPr>
        <w:t>primora</w:t>
      </w:r>
      <w:r w:rsidR="00070AB4">
        <w:rPr>
          <w:rFonts w:cs="Times New Roman"/>
        </w:rPr>
        <w:t>ndo</w:t>
      </w:r>
      <w:r w:rsidR="00A33BA7" w:rsidRPr="007E4262">
        <w:rPr>
          <w:rFonts w:cs="Times New Roman"/>
        </w:rPr>
        <w:t xml:space="preserve"> as propriedades sonoras do corpo, baseado nas ondas propagadas e </w:t>
      </w:r>
      <w:r w:rsidR="00397F26">
        <w:rPr>
          <w:rFonts w:cs="Times New Roman"/>
        </w:rPr>
        <w:t>retro</w:t>
      </w:r>
      <w:r w:rsidR="00A33BA7" w:rsidRPr="007E4262">
        <w:rPr>
          <w:rFonts w:cs="Times New Roman"/>
        </w:rPr>
        <w:t xml:space="preserve">propagadas. As propagações e </w:t>
      </w:r>
      <w:r w:rsidR="00070AB4">
        <w:rPr>
          <w:rFonts w:cs="Times New Roman"/>
        </w:rPr>
        <w:t xml:space="preserve">as </w:t>
      </w:r>
      <w:r w:rsidR="00397F26">
        <w:rPr>
          <w:rFonts w:cs="Times New Roman"/>
        </w:rPr>
        <w:t>retro</w:t>
      </w:r>
      <w:r w:rsidR="00397F26" w:rsidRPr="007E4262">
        <w:rPr>
          <w:rFonts w:cs="Times New Roman"/>
        </w:rPr>
        <w:t xml:space="preserve">propagadas </w:t>
      </w:r>
      <w:r w:rsidR="00A33BA7" w:rsidRPr="007E4262">
        <w:rPr>
          <w:rFonts w:cs="Times New Roman"/>
        </w:rPr>
        <w:t xml:space="preserve">das ondas utilizam o modelo pseudo espectral </w:t>
      </w:r>
      <w:r w:rsidR="00A33BA7" w:rsidRPr="00070AB4">
        <w:rPr>
          <w:rFonts w:cs="Times New Roman"/>
          <w:i/>
        </w:rPr>
        <w:t>k-space</w:t>
      </w:r>
      <w:r w:rsidR="00A33BA7" w:rsidRPr="007E4262">
        <w:rPr>
          <w:rFonts w:cs="Times New Roman"/>
        </w:rPr>
        <w:t xml:space="preserve"> (</w:t>
      </w:r>
      <w:r w:rsidR="00A33BA7" w:rsidRPr="00070AB4">
        <w:rPr>
          <w:rFonts w:cs="Times New Roman"/>
          <w:i/>
        </w:rPr>
        <w:t>Kwave</w:t>
      </w:r>
      <w:r w:rsidR="00A33BA7" w:rsidRPr="007E4262">
        <w:rPr>
          <w:rFonts w:cs="Times New Roman"/>
        </w:rPr>
        <w:t>).</w:t>
      </w:r>
      <w:r w:rsidR="00AD512C" w:rsidRPr="007E4262">
        <w:rPr>
          <w:rFonts w:eastAsiaTheme="minorEastAsia" w:cs="Times New Roman"/>
        </w:rPr>
        <w:t xml:space="preserve"> </w:t>
      </w:r>
      <w:r w:rsidR="00A33BA7" w:rsidRPr="007E4262">
        <w:rPr>
          <w:rFonts w:eastAsiaTheme="minorEastAsia" w:cs="Times New Roman"/>
        </w:rPr>
        <w:t>Como</w:t>
      </w:r>
      <w:r w:rsidR="00AD512C" w:rsidRPr="007E4262">
        <w:rPr>
          <w:rFonts w:eastAsiaTheme="minorEastAsia" w:cs="Times New Roman"/>
        </w:rPr>
        <w:t xml:space="preserve"> </w:t>
      </w:r>
      <w:r w:rsidR="00A33BA7" w:rsidRPr="007E4262">
        <w:rPr>
          <w:rFonts w:eastAsiaTheme="minorEastAsia" w:cs="Times New Roman"/>
        </w:rPr>
        <w:t xml:space="preserve">o </w:t>
      </w:r>
      <w:r w:rsidR="0014203A" w:rsidRPr="007E4262">
        <w:rPr>
          <w:rFonts w:eastAsiaTheme="minorEastAsia" w:cs="Times New Roman"/>
        </w:rPr>
        <w:t xml:space="preserve">método </w:t>
      </w:r>
      <w:r w:rsidR="00A33BA7" w:rsidRPr="007E4262">
        <w:rPr>
          <w:rFonts w:eastAsiaTheme="minorEastAsia" w:cs="Times New Roman"/>
        </w:rPr>
        <w:t xml:space="preserve">é </w:t>
      </w:r>
      <w:r w:rsidR="0014203A" w:rsidRPr="007E4262">
        <w:rPr>
          <w:rFonts w:eastAsiaTheme="minorEastAsia" w:cs="Times New Roman"/>
        </w:rPr>
        <w:t xml:space="preserve">iterativo </w:t>
      </w:r>
      <w:r w:rsidR="00A33BA7" w:rsidRPr="007E4262">
        <w:rPr>
          <w:rFonts w:eastAsiaTheme="minorEastAsia" w:cs="Times New Roman"/>
        </w:rPr>
        <w:t>e requer diversas simulações de propagação de onda,</w:t>
      </w:r>
      <w:r w:rsidR="0014203A" w:rsidRPr="007E4262">
        <w:rPr>
          <w:rFonts w:eastAsiaTheme="minorEastAsia" w:cs="Times New Roman"/>
        </w:rPr>
        <w:t xml:space="preserve"> a </w:t>
      </w:r>
      <w:r w:rsidR="00A33BA7" w:rsidRPr="007E4262">
        <w:rPr>
          <w:rFonts w:eastAsiaTheme="minorEastAsia" w:cs="Times New Roman"/>
        </w:rPr>
        <w:t xml:space="preserve">sua </w:t>
      </w:r>
      <w:r w:rsidR="0014203A" w:rsidRPr="007E4262">
        <w:rPr>
          <w:rFonts w:eastAsiaTheme="minorEastAsia" w:cs="Times New Roman"/>
        </w:rPr>
        <w:t xml:space="preserve">resolução exige </w:t>
      </w:r>
      <w:r w:rsidR="00D75CC9" w:rsidRPr="007E4262">
        <w:rPr>
          <w:rFonts w:eastAsiaTheme="minorEastAsia" w:cs="Times New Roman"/>
        </w:rPr>
        <w:t>muitos cálculos e</w:t>
      </w:r>
      <w:r w:rsidR="00070AB4">
        <w:rPr>
          <w:rFonts w:eastAsiaTheme="minorEastAsia" w:cs="Times New Roman"/>
        </w:rPr>
        <w:t>,</w:t>
      </w:r>
      <w:r w:rsidR="00D75CC9" w:rsidRPr="007E4262">
        <w:rPr>
          <w:rFonts w:eastAsiaTheme="minorEastAsia" w:cs="Times New Roman"/>
        </w:rPr>
        <w:t xml:space="preserve"> consequentemente</w:t>
      </w:r>
      <w:r w:rsidR="00070AB4">
        <w:rPr>
          <w:rFonts w:eastAsiaTheme="minorEastAsia" w:cs="Times New Roman"/>
        </w:rPr>
        <w:t>,</w:t>
      </w:r>
      <w:r w:rsidR="00D75CC9" w:rsidRPr="007E4262">
        <w:rPr>
          <w:rFonts w:eastAsiaTheme="minorEastAsia" w:cs="Times New Roman"/>
        </w:rPr>
        <w:t xml:space="preserve"> um tempo de execução grande. Para </w:t>
      </w:r>
      <w:r w:rsidR="00056675" w:rsidRPr="007E4262">
        <w:rPr>
          <w:rFonts w:eastAsiaTheme="minorEastAsia" w:cs="Times New Roman"/>
        </w:rPr>
        <w:t>sanar es</w:t>
      </w:r>
      <w:r w:rsidR="00070AB4">
        <w:rPr>
          <w:rFonts w:eastAsiaTheme="minorEastAsia" w:cs="Times New Roman"/>
        </w:rPr>
        <w:t>s</w:t>
      </w:r>
      <w:r w:rsidR="00056675" w:rsidRPr="007E4262">
        <w:rPr>
          <w:rFonts w:eastAsiaTheme="minorEastAsia" w:cs="Times New Roman"/>
        </w:rPr>
        <w:t>e problema</w:t>
      </w:r>
      <w:r w:rsidR="00070AB4">
        <w:rPr>
          <w:rFonts w:eastAsiaTheme="minorEastAsia" w:cs="Times New Roman"/>
        </w:rPr>
        <w:t>,</w:t>
      </w:r>
      <w:r w:rsidR="00056675" w:rsidRPr="007E4262">
        <w:rPr>
          <w:rFonts w:eastAsiaTheme="minorEastAsia" w:cs="Times New Roman"/>
        </w:rPr>
        <w:t xml:space="preserve"> um dispositivo gráfico</w:t>
      </w:r>
      <w:r w:rsidR="00D75CC9" w:rsidRPr="007E4262">
        <w:rPr>
          <w:rFonts w:eastAsiaTheme="minorEastAsia" w:cs="Times New Roman"/>
        </w:rPr>
        <w:t xml:space="preserve"> (GPU)</w:t>
      </w:r>
      <w:r w:rsidR="00056675" w:rsidRPr="007E4262">
        <w:rPr>
          <w:rFonts w:eastAsiaTheme="minorEastAsia" w:cs="Times New Roman"/>
        </w:rPr>
        <w:t xml:space="preserve"> </w:t>
      </w:r>
      <w:r w:rsidR="00070AB4">
        <w:rPr>
          <w:rFonts w:eastAsiaTheme="minorEastAsia" w:cs="Times New Roman"/>
        </w:rPr>
        <w:t>deve ser</w:t>
      </w:r>
      <w:r w:rsidR="00056675" w:rsidRPr="007E4262">
        <w:rPr>
          <w:rFonts w:eastAsiaTheme="minorEastAsia" w:cs="Times New Roman"/>
        </w:rPr>
        <w:t xml:space="preserve"> usado.</w:t>
      </w:r>
    </w:p>
    <w:p w:rsidR="00F84B69" w:rsidRPr="007E4262" w:rsidRDefault="00F84B69" w:rsidP="00ED6D0B">
      <w:pPr>
        <w:spacing w:after="120" w:line="360" w:lineRule="auto"/>
        <w:jc w:val="both"/>
        <w:rPr>
          <w:rFonts w:cs="Times New Roman"/>
          <w:b/>
        </w:rPr>
      </w:pPr>
    </w:p>
    <w:p w:rsidR="00F84B69" w:rsidRPr="007E4262" w:rsidRDefault="00151FD0" w:rsidP="00ED6D0B">
      <w:pPr>
        <w:spacing w:after="120" w:line="360" w:lineRule="auto"/>
        <w:jc w:val="both"/>
        <w:rPr>
          <w:rFonts w:cs="Times New Roman"/>
          <w:b/>
        </w:rPr>
      </w:pPr>
      <w:r w:rsidRPr="007E4262">
        <w:rPr>
          <w:rFonts w:cs="Times New Roman"/>
        </w:rPr>
        <w:t>Palavras-chave: Tomografia por ultrassom</w:t>
      </w:r>
      <w:r w:rsidR="0086288D">
        <w:rPr>
          <w:rFonts w:cs="Times New Roman"/>
        </w:rPr>
        <w:t>;</w:t>
      </w:r>
      <w:r w:rsidRPr="007E4262">
        <w:rPr>
          <w:rFonts w:cs="Times New Roman"/>
        </w:rPr>
        <w:t xml:space="preserve"> </w:t>
      </w:r>
      <w:r w:rsidR="0014203A" w:rsidRPr="007E4262">
        <w:rPr>
          <w:rFonts w:cs="Times New Roman"/>
        </w:rPr>
        <w:t>GPU</w:t>
      </w:r>
      <w:r w:rsidR="0086288D">
        <w:rPr>
          <w:rFonts w:cs="Times New Roman"/>
        </w:rPr>
        <w:t>;</w:t>
      </w:r>
      <w:r w:rsidR="0014203A" w:rsidRPr="007E4262">
        <w:rPr>
          <w:rFonts w:cs="Times New Roman"/>
        </w:rPr>
        <w:t xml:space="preserve"> modelo não linear das equações de onda</w:t>
      </w:r>
      <w:r w:rsidR="0086288D">
        <w:rPr>
          <w:rFonts w:cs="Times New Roman"/>
        </w:rPr>
        <w:t>.</w:t>
      </w:r>
      <w:r w:rsidR="0014203A" w:rsidRPr="007E4262">
        <w:rPr>
          <w:rFonts w:cs="Times New Roman"/>
        </w:rPr>
        <w:t xml:space="preserve"> </w:t>
      </w:r>
    </w:p>
    <w:p w:rsidR="00EE3293" w:rsidRPr="007E4262" w:rsidRDefault="00EE3293" w:rsidP="00ED6D0B">
      <w:pPr>
        <w:spacing w:after="120" w:line="360" w:lineRule="auto"/>
        <w:rPr>
          <w:rFonts w:cs="Times New Roman"/>
          <w:b/>
        </w:rPr>
      </w:pPr>
      <w:r w:rsidRPr="007E4262">
        <w:rPr>
          <w:rFonts w:cs="Times New Roman"/>
          <w:b/>
        </w:rPr>
        <w:br w:type="page"/>
      </w:r>
    </w:p>
    <w:sdt>
      <w:sdtPr>
        <w:rPr>
          <w:rFonts w:eastAsiaTheme="minorHAnsi" w:cs="Times New Roman"/>
          <w:b w:val="0"/>
          <w:caps w:val="0"/>
          <w:sz w:val="22"/>
          <w:szCs w:val="22"/>
          <w:lang w:eastAsia="en-US"/>
        </w:rPr>
        <w:id w:val="19990721"/>
        <w:docPartObj>
          <w:docPartGallery w:val="Table of Contents"/>
          <w:docPartUnique/>
        </w:docPartObj>
      </w:sdtPr>
      <w:sdtEndPr>
        <w:rPr>
          <w:bCs/>
          <w:sz w:val="24"/>
        </w:rPr>
      </w:sdtEndPr>
      <w:sdtContent>
        <w:p w:rsidR="00A3030A" w:rsidRPr="007E4262" w:rsidRDefault="00445BC4" w:rsidP="00202524">
          <w:pPr>
            <w:pStyle w:val="CabealhodoSumrio"/>
            <w:numPr>
              <w:ilvl w:val="0"/>
              <w:numId w:val="0"/>
            </w:numPr>
            <w:spacing w:after="120" w:line="360" w:lineRule="auto"/>
            <w:ind w:left="360"/>
            <w:rPr>
              <w:rFonts w:cs="Times New Roman"/>
            </w:rPr>
          </w:pPr>
          <w:r w:rsidRPr="007E4262">
            <w:rPr>
              <w:rFonts w:cs="Times New Roman"/>
            </w:rPr>
            <w:t>Sumário</w:t>
          </w:r>
        </w:p>
        <w:p w:rsidR="00202524" w:rsidRDefault="00B637D4">
          <w:pPr>
            <w:pStyle w:val="Sumrio1"/>
            <w:rPr>
              <w:rFonts w:asciiTheme="minorHAnsi" w:eastAsiaTheme="minorEastAsia" w:hAnsiTheme="minorHAnsi"/>
              <w:noProof/>
              <w:sz w:val="22"/>
              <w:lang w:eastAsia="pt-BR"/>
            </w:rPr>
          </w:pPr>
          <w:r w:rsidRPr="007E4262">
            <w:rPr>
              <w:rFonts w:cs="Times New Roman"/>
            </w:rPr>
            <w:fldChar w:fldCharType="begin"/>
          </w:r>
          <w:r w:rsidRPr="007E4262">
            <w:rPr>
              <w:rFonts w:cs="Times New Roman"/>
            </w:rPr>
            <w:instrText xml:space="preserve"> TOC \o "1-3" \h \z \u </w:instrText>
          </w:r>
          <w:r w:rsidRPr="007E4262">
            <w:rPr>
              <w:rFonts w:cs="Times New Roman"/>
            </w:rPr>
            <w:fldChar w:fldCharType="separate"/>
          </w:r>
          <w:hyperlink w:anchor="_Toc451717421" w:history="1">
            <w:r w:rsidR="00202524" w:rsidRPr="00D11D93">
              <w:rPr>
                <w:rStyle w:val="Hyperlink"/>
                <w:rFonts w:cs="Times New Roman"/>
                <w:noProof/>
              </w:rPr>
              <w:t>1.</w:t>
            </w:r>
            <w:r w:rsidR="00202524">
              <w:rPr>
                <w:rFonts w:asciiTheme="minorHAnsi" w:eastAsiaTheme="minorEastAsia" w:hAnsiTheme="minorHAnsi"/>
                <w:noProof/>
                <w:sz w:val="22"/>
                <w:lang w:eastAsia="pt-BR"/>
              </w:rPr>
              <w:tab/>
            </w:r>
            <w:r w:rsidR="00202524" w:rsidRPr="00D11D93">
              <w:rPr>
                <w:rStyle w:val="Hyperlink"/>
                <w:rFonts w:cs="Times New Roman"/>
                <w:noProof/>
              </w:rPr>
              <w:t>INTRODUÇÃO</w:t>
            </w:r>
            <w:r w:rsidR="00202524">
              <w:rPr>
                <w:noProof/>
                <w:webHidden/>
              </w:rPr>
              <w:tab/>
            </w:r>
            <w:r w:rsidR="00202524">
              <w:rPr>
                <w:noProof/>
                <w:webHidden/>
              </w:rPr>
              <w:fldChar w:fldCharType="begin"/>
            </w:r>
            <w:r w:rsidR="00202524">
              <w:rPr>
                <w:noProof/>
                <w:webHidden/>
              </w:rPr>
              <w:instrText xml:space="preserve"> PAGEREF _Toc451717421 \h </w:instrText>
            </w:r>
            <w:r w:rsidR="00202524">
              <w:rPr>
                <w:noProof/>
                <w:webHidden/>
              </w:rPr>
            </w:r>
            <w:r w:rsidR="00202524">
              <w:rPr>
                <w:noProof/>
                <w:webHidden/>
              </w:rPr>
              <w:fldChar w:fldCharType="separate"/>
            </w:r>
            <w:r w:rsidR="00202524">
              <w:rPr>
                <w:noProof/>
                <w:webHidden/>
              </w:rPr>
              <w:t>4</w:t>
            </w:r>
            <w:r w:rsidR="00202524">
              <w:rPr>
                <w:noProof/>
                <w:webHidden/>
              </w:rPr>
              <w:fldChar w:fldCharType="end"/>
            </w:r>
          </w:hyperlink>
        </w:p>
        <w:p w:rsidR="00202524" w:rsidRDefault="00A87191">
          <w:pPr>
            <w:pStyle w:val="Sumrio1"/>
            <w:rPr>
              <w:rFonts w:asciiTheme="minorHAnsi" w:eastAsiaTheme="minorEastAsia" w:hAnsiTheme="minorHAnsi"/>
              <w:noProof/>
              <w:sz w:val="22"/>
              <w:lang w:eastAsia="pt-BR"/>
            </w:rPr>
          </w:pPr>
          <w:hyperlink w:anchor="_Toc451717422" w:history="1">
            <w:r w:rsidR="00202524" w:rsidRPr="00D11D93">
              <w:rPr>
                <w:rStyle w:val="Hyperlink"/>
                <w:rFonts w:cs="Times New Roman"/>
                <w:noProof/>
              </w:rPr>
              <w:t>2.</w:t>
            </w:r>
            <w:r w:rsidR="00202524">
              <w:rPr>
                <w:rFonts w:asciiTheme="minorHAnsi" w:eastAsiaTheme="minorEastAsia" w:hAnsiTheme="minorHAnsi"/>
                <w:noProof/>
                <w:sz w:val="22"/>
                <w:lang w:eastAsia="pt-BR"/>
              </w:rPr>
              <w:tab/>
            </w:r>
            <w:r w:rsidR="00202524" w:rsidRPr="00D11D93">
              <w:rPr>
                <w:rStyle w:val="Hyperlink"/>
                <w:rFonts w:cs="Times New Roman"/>
                <w:noProof/>
              </w:rPr>
              <w:t>PROPOSTA</w:t>
            </w:r>
            <w:r w:rsidR="00202524">
              <w:rPr>
                <w:noProof/>
                <w:webHidden/>
              </w:rPr>
              <w:tab/>
            </w:r>
            <w:r w:rsidR="00202524">
              <w:rPr>
                <w:noProof/>
                <w:webHidden/>
              </w:rPr>
              <w:fldChar w:fldCharType="begin"/>
            </w:r>
            <w:r w:rsidR="00202524">
              <w:rPr>
                <w:noProof/>
                <w:webHidden/>
              </w:rPr>
              <w:instrText xml:space="preserve"> PAGEREF _Toc451717422 \h </w:instrText>
            </w:r>
            <w:r w:rsidR="00202524">
              <w:rPr>
                <w:noProof/>
                <w:webHidden/>
              </w:rPr>
            </w:r>
            <w:r w:rsidR="00202524">
              <w:rPr>
                <w:noProof/>
                <w:webHidden/>
              </w:rPr>
              <w:fldChar w:fldCharType="separate"/>
            </w:r>
            <w:r w:rsidR="00202524">
              <w:rPr>
                <w:noProof/>
                <w:webHidden/>
              </w:rPr>
              <w:t>6</w:t>
            </w:r>
            <w:r w:rsidR="00202524">
              <w:rPr>
                <w:noProof/>
                <w:webHidden/>
              </w:rPr>
              <w:fldChar w:fldCharType="end"/>
            </w:r>
          </w:hyperlink>
        </w:p>
        <w:p w:rsidR="00202524" w:rsidRDefault="00A87191">
          <w:pPr>
            <w:pStyle w:val="Sumrio1"/>
            <w:rPr>
              <w:rFonts w:asciiTheme="minorHAnsi" w:eastAsiaTheme="minorEastAsia" w:hAnsiTheme="minorHAnsi"/>
              <w:noProof/>
              <w:sz w:val="22"/>
              <w:lang w:eastAsia="pt-BR"/>
            </w:rPr>
          </w:pPr>
          <w:hyperlink w:anchor="_Toc451717423" w:history="1">
            <w:r w:rsidR="00202524" w:rsidRPr="00D11D93">
              <w:rPr>
                <w:rStyle w:val="Hyperlink"/>
                <w:rFonts w:cs="Times New Roman"/>
                <w:noProof/>
              </w:rPr>
              <w:t>3.</w:t>
            </w:r>
            <w:r w:rsidR="00202524">
              <w:rPr>
                <w:rFonts w:asciiTheme="minorHAnsi" w:eastAsiaTheme="minorEastAsia" w:hAnsiTheme="minorHAnsi"/>
                <w:noProof/>
                <w:sz w:val="22"/>
                <w:lang w:eastAsia="pt-BR"/>
              </w:rPr>
              <w:tab/>
            </w:r>
            <w:r w:rsidR="00202524" w:rsidRPr="00D11D93">
              <w:rPr>
                <w:rStyle w:val="Hyperlink"/>
                <w:rFonts w:cs="Times New Roman"/>
                <w:noProof/>
              </w:rPr>
              <w:t>O ESTADO DA ARTE</w:t>
            </w:r>
            <w:r w:rsidR="00202524">
              <w:rPr>
                <w:noProof/>
                <w:webHidden/>
              </w:rPr>
              <w:tab/>
            </w:r>
            <w:r w:rsidR="00202524">
              <w:rPr>
                <w:noProof/>
                <w:webHidden/>
              </w:rPr>
              <w:fldChar w:fldCharType="begin"/>
            </w:r>
            <w:r w:rsidR="00202524">
              <w:rPr>
                <w:noProof/>
                <w:webHidden/>
              </w:rPr>
              <w:instrText xml:space="preserve"> PAGEREF _Toc451717423 \h </w:instrText>
            </w:r>
            <w:r w:rsidR="00202524">
              <w:rPr>
                <w:noProof/>
                <w:webHidden/>
              </w:rPr>
            </w:r>
            <w:r w:rsidR="00202524">
              <w:rPr>
                <w:noProof/>
                <w:webHidden/>
              </w:rPr>
              <w:fldChar w:fldCharType="separate"/>
            </w:r>
            <w:r w:rsidR="00202524">
              <w:rPr>
                <w:noProof/>
                <w:webHidden/>
              </w:rPr>
              <w:t>8</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24" w:history="1">
            <w:r w:rsidR="00202524" w:rsidRPr="00D11D93">
              <w:rPr>
                <w:rStyle w:val="Hyperlink"/>
                <w:rFonts w:cs="Times New Roman"/>
                <w:noProof/>
              </w:rPr>
              <w:t>3.1</w:t>
            </w:r>
            <w:r w:rsidR="00202524">
              <w:rPr>
                <w:rFonts w:asciiTheme="minorHAnsi" w:eastAsiaTheme="minorEastAsia" w:hAnsiTheme="minorHAnsi"/>
                <w:noProof/>
                <w:sz w:val="22"/>
                <w:lang w:eastAsia="pt-BR"/>
              </w:rPr>
              <w:tab/>
            </w:r>
            <w:r w:rsidR="00202524" w:rsidRPr="00D11D93">
              <w:rPr>
                <w:rStyle w:val="Hyperlink"/>
                <w:rFonts w:cs="Times New Roman"/>
                <w:noProof/>
              </w:rPr>
              <w:t>Modelo de desdobramentos de raios [#1]</w:t>
            </w:r>
            <w:r w:rsidR="00202524">
              <w:rPr>
                <w:noProof/>
                <w:webHidden/>
              </w:rPr>
              <w:tab/>
            </w:r>
            <w:r w:rsidR="00202524">
              <w:rPr>
                <w:noProof/>
                <w:webHidden/>
              </w:rPr>
              <w:fldChar w:fldCharType="begin"/>
            </w:r>
            <w:r w:rsidR="00202524">
              <w:rPr>
                <w:noProof/>
                <w:webHidden/>
              </w:rPr>
              <w:instrText xml:space="preserve"> PAGEREF _Toc451717424 \h </w:instrText>
            </w:r>
            <w:r w:rsidR="00202524">
              <w:rPr>
                <w:noProof/>
                <w:webHidden/>
              </w:rPr>
            </w:r>
            <w:r w:rsidR="00202524">
              <w:rPr>
                <w:noProof/>
                <w:webHidden/>
              </w:rPr>
              <w:fldChar w:fldCharType="separate"/>
            </w:r>
            <w:r w:rsidR="00202524">
              <w:rPr>
                <w:noProof/>
                <w:webHidden/>
              </w:rPr>
              <w:t>8</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25" w:history="1">
            <w:r w:rsidR="00202524" w:rsidRPr="00D11D93">
              <w:rPr>
                <w:rStyle w:val="Hyperlink"/>
                <w:rFonts w:cs="Times New Roman"/>
                <w:noProof/>
              </w:rPr>
              <w:t>3.2</w:t>
            </w:r>
            <w:r w:rsidR="00202524">
              <w:rPr>
                <w:rFonts w:asciiTheme="minorHAnsi" w:eastAsiaTheme="minorEastAsia" w:hAnsiTheme="minorHAnsi"/>
                <w:noProof/>
                <w:sz w:val="22"/>
                <w:lang w:eastAsia="pt-BR"/>
              </w:rPr>
              <w:tab/>
            </w:r>
            <w:r w:rsidR="00202524" w:rsidRPr="00D11D93">
              <w:rPr>
                <w:rStyle w:val="Hyperlink"/>
                <w:rFonts w:cs="Times New Roman"/>
                <w:noProof/>
              </w:rPr>
              <w:t>Modelo baseado em equações de onda [#2] [#3] [#4]</w:t>
            </w:r>
            <w:r w:rsidR="00202524">
              <w:rPr>
                <w:noProof/>
                <w:webHidden/>
              </w:rPr>
              <w:tab/>
            </w:r>
            <w:r w:rsidR="00202524">
              <w:rPr>
                <w:noProof/>
                <w:webHidden/>
              </w:rPr>
              <w:fldChar w:fldCharType="begin"/>
            </w:r>
            <w:r w:rsidR="00202524">
              <w:rPr>
                <w:noProof/>
                <w:webHidden/>
              </w:rPr>
              <w:instrText xml:space="preserve"> PAGEREF _Toc451717425 \h </w:instrText>
            </w:r>
            <w:r w:rsidR="00202524">
              <w:rPr>
                <w:noProof/>
                <w:webHidden/>
              </w:rPr>
            </w:r>
            <w:r w:rsidR="00202524">
              <w:rPr>
                <w:noProof/>
                <w:webHidden/>
              </w:rPr>
              <w:fldChar w:fldCharType="separate"/>
            </w:r>
            <w:r w:rsidR="00202524">
              <w:rPr>
                <w:noProof/>
                <w:webHidden/>
              </w:rPr>
              <w:t>9</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26" w:history="1">
            <w:r w:rsidR="00202524" w:rsidRPr="00D11D93">
              <w:rPr>
                <w:rStyle w:val="Hyperlink"/>
                <w:rFonts w:cs="Times New Roman"/>
                <w:noProof/>
              </w:rPr>
              <w:t>3.2.1</w:t>
            </w:r>
            <w:r w:rsidR="00202524">
              <w:rPr>
                <w:rFonts w:asciiTheme="minorHAnsi" w:eastAsiaTheme="minorEastAsia" w:hAnsiTheme="minorHAnsi"/>
                <w:noProof/>
                <w:sz w:val="22"/>
                <w:lang w:eastAsia="pt-BR"/>
              </w:rPr>
              <w:tab/>
            </w:r>
            <w:r w:rsidR="00202524" w:rsidRPr="00D11D93">
              <w:rPr>
                <w:rStyle w:val="Hyperlink"/>
                <w:rFonts w:cs="Times New Roman"/>
                <w:noProof/>
              </w:rPr>
              <w:t>Aproximação de Born [#2] [#3]</w:t>
            </w:r>
            <w:r w:rsidR="00202524">
              <w:rPr>
                <w:noProof/>
                <w:webHidden/>
              </w:rPr>
              <w:tab/>
            </w:r>
            <w:r w:rsidR="00202524">
              <w:rPr>
                <w:noProof/>
                <w:webHidden/>
              </w:rPr>
              <w:fldChar w:fldCharType="begin"/>
            </w:r>
            <w:r w:rsidR="00202524">
              <w:rPr>
                <w:noProof/>
                <w:webHidden/>
              </w:rPr>
              <w:instrText xml:space="preserve"> PAGEREF _Toc451717426 \h </w:instrText>
            </w:r>
            <w:r w:rsidR="00202524">
              <w:rPr>
                <w:noProof/>
                <w:webHidden/>
              </w:rPr>
            </w:r>
            <w:r w:rsidR="00202524">
              <w:rPr>
                <w:noProof/>
                <w:webHidden/>
              </w:rPr>
              <w:fldChar w:fldCharType="separate"/>
            </w:r>
            <w:r w:rsidR="00202524">
              <w:rPr>
                <w:noProof/>
                <w:webHidden/>
              </w:rPr>
              <w:t>10</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27" w:history="1">
            <w:r w:rsidR="00202524" w:rsidRPr="00D11D93">
              <w:rPr>
                <w:rStyle w:val="Hyperlink"/>
                <w:rFonts w:cs="Times New Roman"/>
                <w:noProof/>
              </w:rPr>
              <w:t>3.2.2</w:t>
            </w:r>
            <w:r w:rsidR="00202524">
              <w:rPr>
                <w:rFonts w:asciiTheme="minorHAnsi" w:eastAsiaTheme="minorEastAsia" w:hAnsiTheme="minorHAnsi"/>
                <w:noProof/>
                <w:sz w:val="22"/>
                <w:lang w:eastAsia="pt-BR"/>
              </w:rPr>
              <w:tab/>
            </w:r>
            <w:r w:rsidR="00202524" w:rsidRPr="00D11D93">
              <w:rPr>
                <w:rStyle w:val="Hyperlink"/>
                <w:rFonts w:cs="Times New Roman"/>
                <w:noProof/>
              </w:rPr>
              <w:t>Método iterativo [#4]</w:t>
            </w:r>
            <w:r w:rsidR="00202524">
              <w:rPr>
                <w:noProof/>
                <w:webHidden/>
              </w:rPr>
              <w:tab/>
            </w:r>
            <w:r w:rsidR="00202524">
              <w:rPr>
                <w:noProof/>
                <w:webHidden/>
              </w:rPr>
              <w:fldChar w:fldCharType="begin"/>
            </w:r>
            <w:r w:rsidR="00202524">
              <w:rPr>
                <w:noProof/>
                <w:webHidden/>
              </w:rPr>
              <w:instrText xml:space="preserve"> PAGEREF _Toc451717427 \h </w:instrText>
            </w:r>
            <w:r w:rsidR="00202524">
              <w:rPr>
                <w:noProof/>
                <w:webHidden/>
              </w:rPr>
            </w:r>
            <w:r w:rsidR="00202524">
              <w:rPr>
                <w:noProof/>
                <w:webHidden/>
              </w:rPr>
              <w:fldChar w:fldCharType="separate"/>
            </w:r>
            <w:r w:rsidR="00202524">
              <w:rPr>
                <w:noProof/>
                <w:webHidden/>
              </w:rPr>
              <w:t>14</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28" w:history="1">
            <w:r w:rsidR="00202524" w:rsidRPr="00D11D93">
              <w:rPr>
                <w:rStyle w:val="Hyperlink"/>
                <w:rFonts w:cs="Times New Roman"/>
                <w:noProof/>
              </w:rPr>
              <w:t>3.3</w:t>
            </w:r>
            <w:r w:rsidR="00202524">
              <w:rPr>
                <w:rFonts w:asciiTheme="minorHAnsi" w:eastAsiaTheme="minorEastAsia" w:hAnsiTheme="minorHAnsi"/>
                <w:noProof/>
                <w:sz w:val="22"/>
                <w:lang w:eastAsia="pt-BR"/>
              </w:rPr>
              <w:tab/>
            </w:r>
            <w:r w:rsidR="00202524" w:rsidRPr="00D11D93">
              <w:rPr>
                <w:rStyle w:val="Hyperlink"/>
                <w:rFonts w:cs="Times New Roman"/>
                <w:noProof/>
              </w:rPr>
              <w:t>Modelo não linear da equação de onda [#5]</w:t>
            </w:r>
            <w:r w:rsidR="00202524">
              <w:rPr>
                <w:noProof/>
                <w:webHidden/>
              </w:rPr>
              <w:tab/>
            </w:r>
            <w:r w:rsidR="00202524">
              <w:rPr>
                <w:noProof/>
                <w:webHidden/>
              </w:rPr>
              <w:fldChar w:fldCharType="begin"/>
            </w:r>
            <w:r w:rsidR="00202524">
              <w:rPr>
                <w:noProof/>
                <w:webHidden/>
              </w:rPr>
              <w:instrText xml:space="preserve"> PAGEREF _Toc451717428 \h </w:instrText>
            </w:r>
            <w:r w:rsidR="00202524">
              <w:rPr>
                <w:noProof/>
                <w:webHidden/>
              </w:rPr>
            </w:r>
            <w:r w:rsidR="00202524">
              <w:rPr>
                <w:noProof/>
                <w:webHidden/>
              </w:rPr>
              <w:fldChar w:fldCharType="separate"/>
            </w:r>
            <w:r w:rsidR="00202524">
              <w:rPr>
                <w:noProof/>
                <w:webHidden/>
              </w:rPr>
              <w:t>16</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29" w:history="1">
            <w:r w:rsidR="00202524" w:rsidRPr="00D11D93">
              <w:rPr>
                <w:rStyle w:val="Hyperlink"/>
                <w:rFonts w:cs="Times New Roman"/>
                <w:noProof/>
              </w:rPr>
              <w:t>3.3.1</w:t>
            </w:r>
            <w:r w:rsidR="00202524">
              <w:rPr>
                <w:rFonts w:asciiTheme="minorHAnsi" w:eastAsiaTheme="minorEastAsia" w:hAnsiTheme="minorHAnsi"/>
                <w:noProof/>
                <w:sz w:val="22"/>
                <w:lang w:eastAsia="pt-BR"/>
              </w:rPr>
              <w:tab/>
            </w:r>
            <w:r w:rsidR="00202524" w:rsidRPr="00D11D93">
              <w:rPr>
                <w:rStyle w:val="Hyperlink"/>
                <w:rFonts w:cs="Times New Roman"/>
                <w:noProof/>
              </w:rPr>
              <w:t>Método pseudo espectral k-space e outras ferramentas numéricas</w:t>
            </w:r>
            <w:r w:rsidR="00202524">
              <w:rPr>
                <w:noProof/>
                <w:webHidden/>
              </w:rPr>
              <w:tab/>
            </w:r>
            <w:r w:rsidR="00202524">
              <w:rPr>
                <w:noProof/>
                <w:webHidden/>
              </w:rPr>
              <w:fldChar w:fldCharType="begin"/>
            </w:r>
            <w:r w:rsidR="00202524">
              <w:rPr>
                <w:noProof/>
                <w:webHidden/>
              </w:rPr>
              <w:instrText xml:space="preserve"> PAGEREF _Toc451717429 \h </w:instrText>
            </w:r>
            <w:r w:rsidR="00202524">
              <w:rPr>
                <w:noProof/>
                <w:webHidden/>
              </w:rPr>
            </w:r>
            <w:r w:rsidR="00202524">
              <w:rPr>
                <w:noProof/>
                <w:webHidden/>
              </w:rPr>
              <w:fldChar w:fldCharType="separate"/>
            </w:r>
            <w:r w:rsidR="00202524">
              <w:rPr>
                <w:noProof/>
                <w:webHidden/>
              </w:rPr>
              <w:t>18</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30" w:history="1">
            <w:r w:rsidR="00202524" w:rsidRPr="00D11D93">
              <w:rPr>
                <w:rStyle w:val="Hyperlink"/>
                <w:rFonts w:cs="Times New Roman"/>
                <w:noProof/>
              </w:rPr>
              <w:t>3.3.2</w:t>
            </w:r>
            <w:r w:rsidR="00202524">
              <w:rPr>
                <w:rFonts w:asciiTheme="minorHAnsi" w:eastAsiaTheme="minorEastAsia" w:hAnsiTheme="minorHAnsi"/>
                <w:noProof/>
                <w:sz w:val="22"/>
                <w:lang w:eastAsia="pt-BR"/>
              </w:rPr>
              <w:tab/>
            </w:r>
            <w:r w:rsidR="00202524" w:rsidRPr="00D11D93">
              <w:rPr>
                <w:rStyle w:val="Hyperlink"/>
                <w:rFonts w:cs="Times New Roman"/>
                <w:noProof/>
              </w:rPr>
              <w:t>Método pseudo espectral k-space aplicado no problema de propagação de ondas acústicas</w:t>
            </w:r>
            <w:r w:rsidR="00202524">
              <w:rPr>
                <w:noProof/>
                <w:webHidden/>
              </w:rPr>
              <w:tab/>
            </w:r>
            <w:r w:rsidR="00202524">
              <w:rPr>
                <w:noProof/>
                <w:webHidden/>
              </w:rPr>
              <w:fldChar w:fldCharType="begin"/>
            </w:r>
            <w:r w:rsidR="00202524">
              <w:rPr>
                <w:noProof/>
                <w:webHidden/>
              </w:rPr>
              <w:instrText xml:space="preserve"> PAGEREF _Toc451717430 \h </w:instrText>
            </w:r>
            <w:r w:rsidR="00202524">
              <w:rPr>
                <w:noProof/>
                <w:webHidden/>
              </w:rPr>
            </w:r>
            <w:r w:rsidR="00202524">
              <w:rPr>
                <w:noProof/>
                <w:webHidden/>
              </w:rPr>
              <w:fldChar w:fldCharType="separate"/>
            </w:r>
            <w:r w:rsidR="00202524">
              <w:rPr>
                <w:noProof/>
                <w:webHidden/>
              </w:rPr>
              <w:t>21</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31" w:history="1">
            <w:r w:rsidR="00202524" w:rsidRPr="00D11D93">
              <w:rPr>
                <w:rStyle w:val="Hyperlink"/>
                <w:rFonts w:cs="Times New Roman"/>
                <w:noProof/>
              </w:rPr>
              <w:t>3.3.3</w:t>
            </w:r>
            <w:r w:rsidR="00202524">
              <w:rPr>
                <w:rFonts w:asciiTheme="minorHAnsi" w:eastAsiaTheme="minorEastAsia" w:hAnsiTheme="minorHAnsi"/>
                <w:noProof/>
                <w:sz w:val="22"/>
                <w:lang w:eastAsia="pt-BR"/>
              </w:rPr>
              <w:tab/>
            </w:r>
            <w:r w:rsidR="00202524" w:rsidRPr="00D11D93">
              <w:rPr>
                <w:rStyle w:val="Hyperlink"/>
                <w:rFonts w:cs="Times New Roman"/>
                <w:noProof/>
              </w:rPr>
              <w:t>O K-Wave</w:t>
            </w:r>
            <w:r w:rsidR="00202524">
              <w:rPr>
                <w:noProof/>
                <w:webHidden/>
              </w:rPr>
              <w:tab/>
            </w:r>
            <w:r w:rsidR="00202524">
              <w:rPr>
                <w:noProof/>
                <w:webHidden/>
              </w:rPr>
              <w:fldChar w:fldCharType="begin"/>
            </w:r>
            <w:r w:rsidR="00202524">
              <w:rPr>
                <w:noProof/>
                <w:webHidden/>
              </w:rPr>
              <w:instrText xml:space="preserve"> PAGEREF _Toc451717431 \h </w:instrText>
            </w:r>
            <w:r w:rsidR="00202524">
              <w:rPr>
                <w:noProof/>
                <w:webHidden/>
              </w:rPr>
            </w:r>
            <w:r w:rsidR="00202524">
              <w:rPr>
                <w:noProof/>
                <w:webHidden/>
              </w:rPr>
              <w:fldChar w:fldCharType="separate"/>
            </w:r>
            <w:r w:rsidR="00202524">
              <w:rPr>
                <w:noProof/>
                <w:webHidden/>
              </w:rPr>
              <w:t>23</w:t>
            </w:r>
            <w:r w:rsidR="00202524">
              <w:rPr>
                <w:noProof/>
                <w:webHidden/>
              </w:rPr>
              <w:fldChar w:fldCharType="end"/>
            </w:r>
          </w:hyperlink>
        </w:p>
        <w:p w:rsidR="00202524" w:rsidRDefault="00A87191">
          <w:pPr>
            <w:pStyle w:val="Sumrio1"/>
            <w:rPr>
              <w:rFonts w:asciiTheme="minorHAnsi" w:eastAsiaTheme="minorEastAsia" w:hAnsiTheme="minorHAnsi"/>
              <w:noProof/>
              <w:sz w:val="22"/>
              <w:lang w:eastAsia="pt-BR"/>
            </w:rPr>
          </w:pPr>
          <w:hyperlink w:anchor="_Toc451717432" w:history="1">
            <w:r w:rsidR="00202524" w:rsidRPr="00D11D93">
              <w:rPr>
                <w:rStyle w:val="Hyperlink"/>
                <w:rFonts w:cs="Times New Roman"/>
                <w:noProof/>
              </w:rPr>
              <w:t>4.</w:t>
            </w:r>
            <w:r w:rsidR="00202524">
              <w:rPr>
                <w:rFonts w:asciiTheme="minorHAnsi" w:eastAsiaTheme="minorEastAsia" w:hAnsiTheme="minorHAnsi"/>
                <w:noProof/>
                <w:sz w:val="22"/>
                <w:lang w:eastAsia="pt-BR"/>
              </w:rPr>
              <w:tab/>
            </w:r>
            <w:r w:rsidR="00E06CFA">
              <w:rPr>
                <w:rStyle w:val="Hyperlink"/>
                <w:rFonts w:cs="Times New Roman"/>
                <w:noProof/>
              </w:rPr>
              <w:t>CUDA</w:t>
            </w:r>
            <w:r w:rsidR="00202524" w:rsidRPr="00D11D93">
              <w:rPr>
                <w:rStyle w:val="Hyperlink"/>
                <w:rFonts w:cs="Times New Roman"/>
                <w:noProof/>
              </w:rPr>
              <w:t xml:space="preserve"> - KWAVE</w:t>
            </w:r>
            <w:r w:rsidR="00202524">
              <w:rPr>
                <w:noProof/>
                <w:webHidden/>
              </w:rPr>
              <w:tab/>
            </w:r>
            <w:r w:rsidR="00202524">
              <w:rPr>
                <w:noProof/>
                <w:webHidden/>
              </w:rPr>
              <w:fldChar w:fldCharType="begin"/>
            </w:r>
            <w:r w:rsidR="00202524">
              <w:rPr>
                <w:noProof/>
                <w:webHidden/>
              </w:rPr>
              <w:instrText xml:space="preserve"> PAGEREF _Toc451717432 \h </w:instrText>
            </w:r>
            <w:r w:rsidR="00202524">
              <w:rPr>
                <w:noProof/>
                <w:webHidden/>
              </w:rPr>
            </w:r>
            <w:r w:rsidR="00202524">
              <w:rPr>
                <w:noProof/>
                <w:webHidden/>
              </w:rPr>
              <w:fldChar w:fldCharType="separate"/>
            </w:r>
            <w:r w:rsidR="00202524">
              <w:rPr>
                <w:noProof/>
                <w:webHidden/>
              </w:rPr>
              <w:t>27</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33" w:history="1">
            <w:r w:rsidR="00202524" w:rsidRPr="00D11D93">
              <w:rPr>
                <w:rStyle w:val="Hyperlink"/>
                <w:rFonts w:cs="Times New Roman"/>
                <w:noProof/>
              </w:rPr>
              <w:t>4.1</w:t>
            </w:r>
            <w:r w:rsidR="00202524">
              <w:rPr>
                <w:rFonts w:asciiTheme="minorHAnsi" w:eastAsiaTheme="minorEastAsia" w:hAnsiTheme="minorHAnsi"/>
                <w:noProof/>
                <w:sz w:val="22"/>
                <w:lang w:eastAsia="pt-BR"/>
              </w:rPr>
              <w:tab/>
            </w:r>
            <w:r w:rsidR="00202524" w:rsidRPr="00D11D93">
              <w:rPr>
                <w:rStyle w:val="Hyperlink"/>
                <w:rFonts w:cs="Times New Roman"/>
                <w:noProof/>
              </w:rPr>
              <w:t>Código C++</w:t>
            </w:r>
            <w:r w:rsidR="00202524">
              <w:rPr>
                <w:noProof/>
                <w:webHidden/>
              </w:rPr>
              <w:tab/>
            </w:r>
            <w:r w:rsidR="00202524">
              <w:rPr>
                <w:noProof/>
                <w:webHidden/>
              </w:rPr>
              <w:fldChar w:fldCharType="begin"/>
            </w:r>
            <w:r w:rsidR="00202524">
              <w:rPr>
                <w:noProof/>
                <w:webHidden/>
              </w:rPr>
              <w:instrText xml:space="preserve"> PAGEREF _Toc451717433 \h </w:instrText>
            </w:r>
            <w:r w:rsidR="00202524">
              <w:rPr>
                <w:noProof/>
                <w:webHidden/>
              </w:rPr>
            </w:r>
            <w:r w:rsidR="00202524">
              <w:rPr>
                <w:noProof/>
                <w:webHidden/>
              </w:rPr>
              <w:fldChar w:fldCharType="separate"/>
            </w:r>
            <w:r w:rsidR="00202524">
              <w:rPr>
                <w:noProof/>
                <w:webHidden/>
              </w:rPr>
              <w:t>27</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34" w:history="1">
            <w:r w:rsidR="00202524" w:rsidRPr="00D11D93">
              <w:rPr>
                <w:rStyle w:val="Hyperlink"/>
                <w:rFonts w:cs="Times New Roman"/>
                <w:noProof/>
              </w:rPr>
              <w:t>4.1.1</w:t>
            </w:r>
            <w:r w:rsidR="00202524">
              <w:rPr>
                <w:rFonts w:asciiTheme="minorHAnsi" w:eastAsiaTheme="minorEastAsia" w:hAnsiTheme="minorHAnsi"/>
                <w:noProof/>
                <w:sz w:val="22"/>
                <w:lang w:eastAsia="pt-BR"/>
              </w:rPr>
              <w:tab/>
            </w:r>
            <w:r w:rsidR="00202524" w:rsidRPr="00D11D93">
              <w:rPr>
                <w:rStyle w:val="Hyperlink"/>
                <w:rFonts w:cs="Times New Roman"/>
                <w:noProof/>
              </w:rPr>
              <w:t>Estrutura</w:t>
            </w:r>
            <w:r w:rsidR="00202524">
              <w:rPr>
                <w:noProof/>
                <w:webHidden/>
              </w:rPr>
              <w:tab/>
            </w:r>
            <w:r w:rsidR="00202524">
              <w:rPr>
                <w:noProof/>
                <w:webHidden/>
              </w:rPr>
              <w:fldChar w:fldCharType="begin"/>
            </w:r>
            <w:r w:rsidR="00202524">
              <w:rPr>
                <w:noProof/>
                <w:webHidden/>
              </w:rPr>
              <w:instrText xml:space="preserve"> PAGEREF _Toc451717434 \h </w:instrText>
            </w:r>
            <w:r w:rsidR="00202524">
              <w:rPr>
                <w:noProof/>
                <w:webHidden/>
              </w:rPr>
            </w:r>
            <w:r w:rsidR="00202524">
              <w:rPr>
                <w:noProof/>
                <w:webHidden/>
              </w:rPr>
              <w:fldChar w:fldCharType="separate"/>
            </w:r>
            <w:r w:rsidR="00202524">
              <w:rPr>
                <w:noProof/>
                <w:webHidden/>
              </w:rPr>
              <w:t>28</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35" w:history="1">
            <w:r w:rsidR="00202524" w:rsidRPr="00D11D93">
              <w:rPr>
                <w:rStyle w:val="Hyperlink"/>
                <w:rFonts w:cs="Times New Roman"/>
                <w:noProof/>
              </w:rPr>
              <w:t>4.1.2</w:t>
            </w:r>
            <w:r w:rsidR="00202524">
              <w:rPr>
                <w:rFonts w:asciiTheme="minorHAnsi" w:eastAsiaTheme="minorEastAsia" w:hAnsiTheme="minorHAnsi"/>
                <w:noProof/>
                <w:sz w:val="22"/>
                <w:lang w:eastAsia="pt-BR"/>
              </w:rPr>
              <w:tab/>
            </w:r>
            <w:r w:rsidR="00202524" w:rsidRPr="00D11D93">
              <w:rPr>
                <w:rStyle w:val="Hyperlink"/>
                <w:rFonts w:cs="Times New Roman"/>
                <w:noProof/>
              </w:rPr>
              <w:t>Classes e Objetos</w:t>
            </w:r>
            <w:r w:rsidR="00202524">
              <w:rPr>
                <w:noProof/>
                <w:webHidden/>
              </w:rPr>
              <w:tab/>
            </w:r>
            <w:r w:rsidR="00202524">
              <w:rPr>
                <w:noProof/>
                <w:webHidden/>
              </w:rPr>
              <w:fldChar w:fldCharType="begin"/>
            </w:r>
            <w:r w:rsidR="00202524">
              <w:rPr>
                <w:noProof/>
                <w:webHidden/>
              </w:rPr>
              <w:instrText xml:space="preserve"> PAGEREF _Toc451717435 \h </w:instrText>
            </w:r>
            <w:r w:rsidR="00202524">
              <w:rPr>
                <w:noProof/>
                <w:webHidden/>
              </w:rPr>
            </w:r>
            <w:r w:rsidR="00202524">
              <w:rPr>
                <w:noProof/>
                <w:webHidden/>
              </w:rPr>
              <w:fldChar w:fldCharType="separate"/>
            </w:r>
            <w:r w:rsidR="00202524">
              <w:rPr>
                <w:noProof/>
                <w:webHidden/>
              </w:rPr>
              <w:t>33</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36" w:history="1">
            <w:r w:rsidR="00202524" w:rsidRPr="00D11D93">
              <w:rPr>
                <w:rStyle w:val="Hyperlink"/>
                <w:rFonts w:cs="Times New Roman"/>
                <w:noProof/>
              </w:rPr>
              <w:t>4.2</w:t>
            </w:r>
            <w:r w:rsidR="00202524">
              <w:rPr>
                <w:rFonts w:asciiTheme="minorHAnsi" w:eastAsiaTheme="minorEastAsia" w:hAnsiTheme="minorHAnsi"/>
                <w:noProof/>
                <w:sz w:val="22"/>
                <w:lang w:eastAsia="pt-BR"/>
              </w:rPr>
              <w:tab/>
            </w:r>
            <w:r w:rsidR="00202524" w:rsidRPr="00D11D93">
              <w:rPr>
                <w:rStyle w:val="Hyperlink"/>
                <w:rFonts w:cs="Times New Roman"/>
                <w:noProof/>
              </w:rPr>
              <w:t xml:space="preserve">Código </w:t>
            </w:r>
            <w:r w:rsidR="00E06CFA">
              <w:rPr>
                <w:rStyle w:val="Hyperlink"/>
                <w:rFonts w:cs="Times New Roman"/>
                <w:noProof/>
              </w:rPr>
              <w:t>CUDA</w:t>
            </w:r>
            <w:r w:rsidR="00202524">
              <w:rPr>
                <w:noProof/>
                <w:webHidden/>
              </w:rPr>
              <w:tab/>
            </w:r>
            <w:r w:rsidR="00202524">
              <w:rPr>
                <w:noProof/>
                <w:webHidden/>
              </w:rPr>
              <w:fldChar w:fldCharType="begin"/>
            </w:r>
            <w:r w:rsidR="00202524">
              <w:rPr>
                <w:noProof/>
                <w:webHidden/>
              </w:rPr>
              <w:instrText xml:space="preserve"> PAGEREF _Toc451717436 \h </w:instrText>
            </w:r>
            <w:r w:rsidR="00202524">
              <w:rPr>
                <w:noProof/>
                <w:webHidden/>
              </w:rPr>
            </w:r>
            <w:r w:rsidR="00202524">
              <w:rPr>
                <w:noProof/>
                <w:webHidden/>
              </w:rPr>
              <w:fldChar w:fldCharType="separate"/>
            </w:r>
            <w:r w:rsidR="00202524">
              <w:rPr>
                <w:noProof/>
                <w:webHidden/>
              </w:rPr>
              <w:t>36</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37" w:history="1">
            <w:r w:rsidR="00202524" w:rsidRPr="00D11D93">
              <w:rPr>
                <w:rStyle w:val="Hyperlink"/>
                <w:rFonts w:cs="Times New Roman"/>
                <w:noProof/>
              </w:rPr>
              <w:t>4.3</w:t>
            </w:r>
            <w:r w:rsidR="00202524">
              <w:rPr>
                <w:rFonts w:asciiTheme="minorHAnsi" w:eastAsiaTheme="minorEastAsia" w:hAnsiTheme="minorHAnsi"/>
                <w:noProof/>
                <w:sz w:val="22"/>
                <w:lang w:eastAsia="pt-BR"/>
              </w:rPr>
              <w:tab/>
            </w:r>
            <w:r w:rsidR="00202524" w:rsidRPr="00D11D93">
              <w:rPr>
                <w:rStyle w:val="Hyperlink"/>
                <w:rFonts w:cs="Times New Roman"/>
                <w:noProof/>
              </w:rPr>
              <w:t>Validação</w:t>
            </w:r>
            <w:r w:rsidR="00202524">
              <w:rPr>
                <w:noProof/>
                <w:webHidden/>
              </w:rPr>
              <w:tab/>
            </w:r>
            <w:r w:rsidR="00202524">
              <w:rPr>
                <w:noProof/>
                <w:webHidden/>
              </w:rPr>
              <w:fldChar w:fldCharType="begin"/>
            </w:r>
            <w:r w:rsidR="00202524">
              <w:rPr>
                <w:noProof/>
                <w:webHidden/>
              </w:rPr>
              <w:instrText xml:space="preserve"> PAGEREF _Toc451717437 \h </w:instrText>
            </w:r>
            <w:r w:rsidR="00202524">
              <w:rPr>
                <w:noProof/>
                <w:webHidden/>
              </w:rPr>
            </w:r>
            <w:r w:rsidR="00202524">
              <w:rPr>
                <w:noProof/>
                <w:webHidden/>
              </w:rPr>
              <w:fldChar w:fldCharType="separate"/>
            </w:r>
            <w:r w:rsidR="00202524">
              <w:rPr>
                <w:noProof/>
                <w:webHidden/>
              </w:rPr>
              <w:t>38</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38" w:history="1">
            <w:r w:rsidR="00202524" w:rsidRPr="00D11D93">
              <w:rPr>
                <w:rStyle w:val="Hyperlink"/>
                <w:rFonts w:cs="Times New Roman"/>
                <w:noProof/>
              </w:rPr>
              <w:t>4.3.1</w:t>
            </w:r>
            <w:r w:rsidR="00202524">
              <w:rPr>
                <w:rFonts w:asciiTheme="minorHAnsi" w:eastAsiaTheme="minorEastAsia" w:hAnsiTheme="minorHAnsi"/>
                <w:noProof/>
                <w:sz w:val="22"/>
                <w:lang w:eastAsia="pt-BR"/>
              </w:rPr>
              <w:tab/>
            </w:r>
            <w:r w:rsidR="00202524" w:rsidRPr="00D11D93">
              <w:rPr>
                <w:rStyle w:val="Hyperlink"/>
                <w:rFonts w:cs="Times New Roman"/>
                <w:noProof/>
              </w:rPr>
              <w:t>Verificação dos resultados</w:t>
            </w:r>
            <w:r w:rsidR="00202524">
              <w:rPr>
                <w:noProof/>
                <w:webHidden/>
              </w:rPr>
              <w:tab/>
            </w:r>
            <w:r w:rsidR="00202524">
              <w:rPr>
                <w:noProof/>
                <w:webHidden/>
              </w:rPr>
              <w:fldChar w:fldCharType="begin"/>
            </w:r>
            <w:r w:rsidR="00202524">
              <w:rPr>
                <w:noProof/>
                <w:webHidden/>
              </w:rPr>
              <w:instrText xml:space="preserve"> PAGEREF _Toc451717438 \h </w:instrText>
            </w:r>
            <w:r w:rsidR="00202524">
              <w:rPr>
                <w:noProof/>
                <w:webHidden/>
              </w:rPr>
            </w:r>
            <w:r w:rsidR="00202524">
              <w:rPr>
                <w:noProof/>
                <w:webHidden/>
              </w:rPr>
              <w:fldChar w:fldCharType="separate"/>
            </w:r>
            <w:r w:rsidR="00202524">
              <w:rPr>
                <w:noProof/>
                <w:webHidden/>
              </w:rPr>
              <w:t>38</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39" w:history="1">
            <w:r w:rsidR="00202524" w:rsidRPr="00D11D93">
              <w:rPr>
                <w:rStyle w:val="Hyperlink"/>
                <w:rFonts w:cs="Times New Roman"/>
                <w:noProof/>
              </w:rPr>
              <w:t>4.3.2</w:t>
            </w:r>
            <w:r w:rsidR="00202524">
              <w:rPr>
                <w:rFonts w:asciiTheme="minorHAnsi" w:eastAsiaTheme="minorEastAsia" w:hAnsiTheme="minorHAnsi"/>
                <w:noProof/>
                <w:sz w:val="22"/>
                <w:lang w:eastAsia="pt-BR"/>
              </w:rPr>
              <w:tab/>
            </w:r>
            <w:r w:rsidR="00202524" w:rsidRPr="00D11D93">
              <w:rPr>
                <w:rStyle w:val="Hyperlink"/>
                <w:rFonts w:cs="Times New Roman"/>
                <w:noProof/>
              </w:rPr>
              <w:t>Análise de Desempenho</w:t>
            </w:r>
            <w:r w:rsidR="00202524">
              <w:rPr>
                <w:noProof/>
                <w:webHidden/>
              </w:rPr>
              <w:tab/>
            </w:r>
            <w:r w:rsidR="00202524">
              <w:rPr>
                <w:noProof/>
                <w:webHidden/>
              </w:rPr>
              <w:fldChar w:fldCharType="begin"/>
            </w:r>
            <w:r w:rsidR="00202524">
              <w:rPr>
                <w:noProof/>
                <w:webHidden/>
              </w:rPr>
              <w:instrText xml:space="preserve"> PAGEREF _Toc451717439 \h </w:instrText>
            </w:r>
            <w:r w:rsidR="00202524">
              <w:rPr>
                <w:noProof/>
                <w:webHidden/>
              </w:rPr>
            </w:r>
            <w:r w:rsidR="00202524">
              <w:rPr>
                <w:noProof/>
                <w:webHidden/>
              </w:rPr>
              <w:fldChar w:fldCharType="separate"/>
            </w:r>
            <w:r w:rsidR="00202524">
              <w:rPr>
                <w:noProof/>
                <w:webHidden/>
              </w:rPr>
              <w:t>46</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0" w:history="1">
            <w:r w:rsidR="00202524" w:rsidRPr="00D11D93">
              <w:rPr>
                <w:rStyle w:val="Hyperlink"/>
                <w:rFonts w:cs="Times New Roman"/>
                <w:noProof/>
              </w:rPr>
              <w:t>4.3.3</w:t>
            </w:r>
            <w:r w:rsidR="00202524">
              <w:rPr>
                <w:rFonts w:asciiTheme="minorHAnsi" w:eastAsiaTheme="minorEastAsia" w:hAnsiTheme="minorHAnsi"/>
                <w:noProof/>
                <w:sz w:val="22"/>
                <w:lang w:eastAsia="pt-BR"/>
              </w:rPr>
              <w:tab/>
            </w:r>
            <w:r w:rsidR="00202524" w:rsidRPr="00D11D93">
              <w:rPr>
                <w:rStyle w:val="Hyperlink"/>
                <w:rFonts w:cs="Times New Roman"/>
                <w:noProof/>
              </w:rPr>
              <w:t>Confronto do tempo de execução</w:t>
            </w:r>
            <w:r w:rsidR="00202524">
              <w:rPr>
                <w:noProof/>
                <w:webHidden/>
              </w:rPr>
              <w:tab/>
            </w:r>
            <w:r w:rsidR="00202524">
              <w:rPr>
                <w:noProof/>
                <w:webHidden/>
              </w:rPr>
              <w:fldChar w:fldCharType="begin"/>
            </w:r>
            <w:r w:rsidR="00202524">
              <w:rPr>
                <w:noProof/>
                <w:webHidden/>
              </w:rPr>
              <w:instrText xml:space="preserve"> PAGEREF _Toc451717440 \h </w:instrText>
            </w:r>
            <w:r w:rsidR="00202524">
              <w:rPr>
                <w:noProof/>
                <w:webHidden/>
              </w:rPr>
            </w:r>
            <w:r w:rsidR="00202524">
              <w:rPr>
                <w:noProof/>
                <w:webHidden/>
              </w:rPr>
              <w:fldChar w:fldCharType="separate"/>
            </w:r>
            <w:r w:rsidR="00202524">
              <w:rPr>
                <w:noProof/>
                <w:webHidden/>
              </w:rPr>
              <w:t>48</w:t>
            </w:r>
            <w:r w:rsidR="00202524">
              <w:rPr>
                <w:noProof/>
                <w:webHidden/>
              </w:rPr>
              <w:fldChar w:fldCharType="end"/>
            </w:r>
          </w:hyperlink>
        </w:p>
        <w:p w:rsidR="00202524" w:rsidRDefault="00A87191">
          <w:pPr>
            <w:pStyle w:val="Sumrio1"/>
            <w:rPr>
              <w:rFonts w:asciiTheme="minorHAnsi" w:eastAsiaTheme="minorEastAsia" w:hAnsiTheme="minorHAnsi"/>
              <w:noProof/>
              <w:sz w:val="22"/>
              <w:lang w:eastAsia="pt-BR"/>
            </w:rPr>
          </w:pPr>
          <w:hyperlink w:anchor="_Toc451717441" w:history="1">
            <w:r w:rsidR="00202524" w:rsidRPr="00D11D93">
              <w:rPr>
                <w:rStyle w:val="Hyperlink"/>
                <w:rFonts w:cs="Times New Roman"/>
                <w:noProof/>
              </w:rPr>
              <w:t>5.</w:t>
            </w:r>
            <w:r w:rsidR="00202524">
              <w:rPr>
                <w:rFonts w:asciiTheme="minorHAnsi" w:eastAsiaTheme="minorEastAsia" w:hAnsiTheme="minorHAnsi"/>
                <w:noProof/>
                <w:sz w:val="22"/>
                <w:lang w:eastAsia="pt-BR"/>
              </w:rPr>
              <w:tab/>
            </w:r>
            <w:r w:rsidR="00202524" w:rsidRPr="00D11D93">
              <w:rPr>
                <w:rStyle w:val="Hyperlink"/>
                <w:rFonts w:cs="Times New Roman"/>
                <w:noProof/>
              </w:rPr>
              <w:t>ALGORTIMO TOMOGRáFICO</w:t>
            </w:r>
            <w:r w:rsidR="00202524">
              <w:rPr>
                <w:noProof/>
                <w:webHidden/>
              </w:rPr>
              <w:tab/>
            </w:r>
            <w:r w:rsidR="00202524">
              <w:rPr>
                <w:noProof/>
                <w:webHidden/>
              </w:rPr>
              <w:fldChar w:fldCharType="begin"/>
            </w:r>
            <w:r w:rsidR="00202524">
              <w:rPr>
                <w:noProof/>
                <w:webHidden/>
              </w:rPr>
              <w:instrText xml:space="preserve"> PAGEREF _Toc451717441 \h </w:instrText>
            </w:r>
            <w:r w:rsidR="00202524">
              <w:rPr>
                <w:noProof/>
                <w:webHidden/>
              </w:rPr>
            </w:r>
            <w:r w:rsidR="00202524">
              <w:rPr>
                <w:noProof/>
                <w:webHidden/>
              </w:rPr>
              <w:fldChar w:fldCharType="separate"/>
            </w:r>
            <w:r w:rsidR="00202524">
              <w:rPr>
                <w:noProof/>
                <w:webHidden/>
              </w:rPr>
              <w:t>50</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42" w:history="1">
            <w:r w:rsidR="00202524" w:rsidRPr="00D11D93">
              <w:rPr>
                <w:rStyle w:val="Hyperlink"/>
                <w:noProof/>
              </w:rPr>
              <w:t>5.1</w:t>
            </w:r>
            <w:r w:rsidR="00202524">
              <w:rPr>
                <w:rFonts w:asciiTheme="minorHAnsi" w:eastAsiaTheme="minorEastAsia" w:hAnsiTheme="minorHAnsi"/>
                <w:noProof/>
                <w:sz w:val="22"/>
                <w:lang w:eastAsia="pt-BR"/>
              </w:rPr>
              <w:tab/>
            </w:r>
            <w:r w:rsidR="00202524" w:rsidRPr="00D11D93">
              <w:rPr>
                <w:rStyle w:val="Hyperlink"/>
                <w:noProof/>
              </w:rPr>
              <w:t>Etapas do Algoritmo</w:t>
            </w:r>
            <w:r w:rsidR="00202524">
              <w:rPr>
                <w:noProof/>
                <w:webHidden/>
              </w:rPr>
              <w:tab/>
            </w:r>
            <w:r w:rsidR="00202524">
              <w:rPr>
                <w:noProof/>
                <w:webHidden/>
              </w:rPr>
              <w:fldChar w:fldCharType="begin"/>
            </w:r>
            <w:r w:rsidR="00202524">
              <w:rPr>
                <w:noProof/>
                <w:webHidden/>
              </w:rPr>
              <w:instrText xml:space="preserve"> PAGEREF _Toc451717442 \h </w:instrText>
            </w:r>
            <w:r w:rsidR="00202524">
              <w:rPr>
                <w:noProof/>
                <w:webHidden/>
              </w:rPr>
            </w:r>
            <w:r w:rsidR="00202524">
              <w:rPr>
                <w:noProof/>
                <w:webHidden/>
              </w:rPr>
              <w:fldChar w:fldCharType="separate"/>
            </w:r>
            <w:r w:rsidR="00202524">
              <w:rPr>
                <w:noProof/>
                <w:webHidden/>
              </w:rPr>
              <w:t>51</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3" w:history="1">
            <w:r w:rsidR="00202524" w:rsidRPr="00D11D93">
              <w:rPr>
                <w:rStyle w:val="Hyperlink"/>
                <w:noProof/>
              </w:rPr>
              <w:t>5.1.1</w:t>
            </w:r>
            <w:r w:rsidR="00202524">
              <w:rPr>
                <w:rFonts w:asciiTheme="minorHAnsi" w:eastAsiaTheme="minorEastAsia" w:hAnsiTheme="minorHAnsi"/>
                <w:noProof/>
                <w:sz w:val="22"/>
                <w:lang w:eastAsia="pt-BR"/>
              </w:rPr>
              <w:tab/>
            </w:r>
            <w:r w:rsidR="00202524" w:rsidRPr="00D11D93">
              <w:rPr>
                <w:rStyle w:val="Hyperlink"/>
                <w:noProof/>
              </w:rPr>
              <w:t>Propagação e Retro-Propagação (1ª e 3ª etapa)</w:t>
            </w:r>
            <w:r w:rsidR="00202524">
              <w:rPr>
                <w:noProof/>
                <w:webHidden/>
              </w:rPr>
              <w:tab/>
            </w:r>
            <w:r w:rsidR="00202524">
              <w:rPr>
                <w:noProof/>
                <w:webHidden/>
              </w:rPr>
              <w:fldChar w:fldCharType="begin"/>
            </w:r>
            <w:r w:rsidR="00202524">
              <w:rPr>
                <w:noProof/>
                <w:webHidden/>
              </w:rPr>
              <w:instrText xml:space="preserve"> PAGEREF _Toc451717443 \h </w:instrText>
            </w:r>
            <w:r w:rsidR="00202524">
              <w:rPr>
                <w:noProof/>
                <w:webHidden/>
              </w:rPr>
            </w:r>
            <w:r w:rsidR="00202524">
              <w:rPr>
                <w:noProof/>
                <w:webHidden/>
              </w:rPr>
              <w:fldChar w:fldCharType="separate"/>
            </w:r>
            <w:r w:rsidR="00202524">
              <w:rPr>
                <w:noProof/>
                <w:webHidden/>
              </w:rPr>
              <w:t>51</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4" w:history="1">
            <w:r w:rsidR="00202524" w:rsidRPr="00D11D93">
              <w:rPr>
                <w:rStyle w:val="Hyperlink"/>
                <w:noProof/>
              </w:rPr>
              <w:t>5.1.2</w:t>
            </w:r>
            <w:r w:rsidR="00202524">
              <w:rPr>
                <w:rFonts w:asciiTheme="minorHAnsi" w:eastAsiaTheme="minorEastAsia" w:hAnsiTheme="minorHAnsi"/>
                <w:noProof/>
                <w:sz w:val="22"/>
                <w:lang w:eastAsia="pt-BR"/>
              </w:rPr>
              <w:tab/>
            </w:r>
            <w:r w:rsidR="00202524" w:rsidRPr="00D11D93">
              <w:rPr>
                <w:rStyle w:val="Hyperlink"/>
                <w:noProof/>
              </w:rPr>
              <w:t>2ª etapa (Interpolação)</w:t>
            </w:r>
            <w:r w:rsidR="00202524">
              <w:rPr>
                <w:noProof/>
                <w:webHidden/>
              </w:rPr>
              <w:tab/>
            </w:r>
            <w:r w:rsidR="00202524">
              <w:rPr>
                <w:noProof/>
                <w:webHidden/>
              </w:rPr>
              <w:fldChar w:fldCharType="begin"/>
            </w:r>
            <w:r w:rsidR="00202524">
              <w:rPr>
                <w:noProof/>
                <w:webHidden/>
              </w:rPr>
              <w:instrText xml:space="preserve"> PAGEREF _Toc451717444 \h </w:instrText>
            </w:r>
            <w:r w:rsidR="00202524">
              <w:rPr>
                <w:noProof/>
                <w:webHidden/>
              </w:rPr>
            </w:r>
            <w:r w:rsidR="00202524">
              <w:rPr>
                <w:noProof/>
                <w:webHidden/>
              </w:rPr>
              <w:fldChar w:fldCharType="separate"/>
            </w:r>
            <w:r w:rsidR="00202524">
              <w:rPr>
                <w:noProof/>
                <w:webHidden/>
              </w:rPr>
              <w:t>52</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5" w:history="1">
            <w:r w:rsidR="00202524" w:rsidRPr="00D11D93">
              <w:rPr>
                <w:rStyle w:val="Hyperlink"/>
                <w:noProof/>
              </w:rPr>
              <w:t>5.1.3</w:t>
            </w:r>
            <w:r w:rsidR="00202524">
              <w:rPr>
                <w:rFonts w:asciiTheme="minorHAnsi" w:eastAsiaTheme="minorEastAsia" w:hAnsiTheme="minorHAnsi"/>
                <w:noProof/>
                <w:sz w:val="22"/>
                <w:lang w:eastAsia="pt-BR"/>
              </w:rPr>
              <w:tab/>
            </w:r>
            <w:r w:rsidR="00202524" w:rsidRPr="00D11D93">
              <w:rPr>
                <w:rStyle w:val="Hyperlink"/>
                <w:noProof/>
              </w:rPr>
              <w:t>4ª etapa (Aprimoramento)</w:t>
            </w:r>
            <w:r w:rsidR="00202524">
              <w:rPr>
                <w:noProof/>
                <w:webHidden/>
              </w:rPr>
              <w:tab/>
            </w:r>
            <w:r w:rsidR="00202524">
              <w:rPr>
                <w:noProof/>
                <w:webHidden/>
              </w:rPr>
              <w:fldChar w:fldCharType="begin"/>
            </w:r>
            <w:r w:rsidR="00202524">
              <w:rPr>
                <w:noProof/>
                <w:webHidden/>
              </w:rPr>
              <w:instrText xml:space="preserve"> PAGEREF _Toc451717445 \h </w:instrText>
            </w:r>
            <w:r w:rsidR="00202524">
              <w:rPr>
                <w:noProof/>
                <w:webHidden/>
              </w:rPr>
            </w:r>
            <w:r w:rsidR="00202524">
              <w:rPr>
                <w:noProof/>
                <w:webHidden/>
              </w:rPr>
              <w:fldChar w:fldCharType="separate"/>
            </w:r>
            <w:r w:rsidR="00202524">
              <w:rPr>
                <w:noProof/>
                <w:webHidden/>
              </w:rPr>
              <w:t>53</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46" w:history="1">
            <w:r w:rsidR="00202524" w:rsidRPr="00D11D93">
              <w:rPr>
                <w:rStyle w:val="Hyperlink"/>
                <w:noProof/>
              </w:rPr>
              <w:t>5.2</w:t>
            </w:r>
            <w:r w:rsidR="00202524">
              <w:rPr>
                <w:rFonts w:asciiTheme="minorHAnsi" w:eastAsiaTheme="minorEastAsia" w:hAnsiTheme="minorHAnsi"/>
                <w:noProof/>
                <w:sz w:val="22"/>
                <w:lang w:eastAsia="pt-BR"/>
              </w:rPr>
              <w:tab/>
            </w:r>
            <w:r w:rsidR="00202524" w:rsidRPr="00D11D93">
              <w:rPr>
                <w:rStyle w:val="Hyperlink"/>
                <w:noProof/>
              </w:rPr>
              <w:t>Metodologia de teste</w:t>
            </w:r>
            <w:r w:rsidR="00202524">
              <w:rPr>
                <w:noProof/>
                <w:webHidden/>
              </w:rPr>
              <w:tab/>
            </w:r>
            <w:r w:rsidR="00202524">
              <w:rPr>
                <w:noProof/>
                <w:webHidden/>
              </w:rPr>
              <w:fldChar w:fldCharType="begin"/>
            </w:r>
            <w:r w:rsidR="00202524">
              <w:rPr>
                <w:noProof/>
                <w:webHidden/>
              </w:rPr>
              <w:instrText xml:space="preserve"> PAGEREF _Toc451717446 \h </w:instrText>
            </w:r>
            <w:r w:rsidR="00202524">
              <w:rPr>
                <w:noProof/>
                <w:webHidden/>
              </w:rPr>
            </w:r>
            <w:r w:rsidR="00202524">
              <w:rPr>
                <w:noProof/>
                <w:webHidden/>
              </w:rPr>
              <w:fldChar w:fldCharType="separate"/>
            </w:r>
            <w:r w:rsidR="00202524">
              <w:rPr>
                <w:noProof/>
                <w:webHidden/>
              </w:rPr>
              <w:t>54</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7" w:history="1">
            <w:r w:rsidR="00202524" w:rsidRPr="00D11D93">
              <w:rPr>
                <w:rStyle w:val="Hyperlink"/>
                <w:noProof/>
              </w:rPr>
              <w:t>5.2.1</w:t>
            </w:r>
            <w:r w:rsidR="00202524">
              <w:rPr>
                <w:rFonts w:asciiTheme="minorHAnsi" w:eastAsiaTheme="minorEastAsia" w:hAnsiTheme="minorHAnsi"/>
                <w:noProof/>
                <w:sz w:val="22"/>
                <w:lang w:eastAsia="pt-BR"/>
              </w:rPr>
              <w:tab/>
            </w:r>
            <w:r w:rsidR="00202524" w:rsidRPr="00D11D93">
              <w:rPr>
                <w:rStyle w:val="Hyperlink"/>
                <w:noProof/>
              </w:rPr>
              <w:t>Primeira Etapa</w:t>
            </w:r>
            <w:r w:rsidR="00202524">
              <w:rPr>
                <w:noProof/>
                <w:webHidden/>
              </w:rPr>
              <w:tab/>
            </w:r>
            <w:r w:rsidR="00202524">
              <w:rPr>
                <w:noProof/>
                <w:webHidden/>
              </w:rPr>
              <w:fldChar w:fldCharType="begin"/>
            </w:r>
            <w:r w:rsidR="00202524">
              <w:rPr>
                <w:noProof/>
                <w:webHidden/>
              </w:rPr>
              <w:instrText xml:space="preserve"> PAGEREF _Toc451717447 \h </w:instrText>
            </w:r>
            <w:r w:rsidR="00202524">
              <w:rPr>
                <w:noProof/>
                <w:webHidden/>
              </w:rPr>
            </w:r>
            <w:r w:rsidR="00202524">
              <w:rPr>
                <w:noProof/>
                <w:webHidden/>
              </w:rPr>
              <w:fldChar w:fldCharType="separate"/>
            </w:r>
            <w:r w:rsidR="00202524">
              <w:rPr>
                <w:noProof/>
                <w:webHidden/>
              </w:rPr>
              <w:t>55</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8" w:history="1">
            <w:r w:rsidR="00202524" w:rsidRPr="00D11D93">
              <w:rPr>
                <w:rStyle w:val="Hyperlink"/>
                <w:noProof/>
              </w:rPr>
              <w:t>5.2.2</w:t>
            </w:r>
            <w:r w:rsidR="00202524">
              <w:rPr>
                <w:rFonts w:asciiTheme="minorHAnsi" w:eastAsiaTheme="minorEastAsia" w:hAnsiTheme="minorHAnsi"/>
                <w:noProof/>
                <w:sz w:val="22"/>
                <w:lang w:eastAsia="pt-BR"/>
              </w:rPr>
              <w:tab/>
            </w:r>
            <w:r w:rsidR="00202524" w:rsidRPr="00D11D93">
              <w:rPr>
                <w:rStyle w:val="Hyperlink"/>
                <w:noProof/>
              </w:rPr>
              <w:t>Segunda Etapa</w:t>
            </w:r>
            <w:r w:rsidR="00202524">
              <w:rPr>
                <w:noProof/>
                <w:webHidden/>
              </w:rPr>
              <w:tab/>
            </w:r>
            <w:r w:rsidR="00202524">
              <w:rPr>
                <w:noProof/>
                <w:webHidden/>
              </w:rPr>
              <w:fldChar w:fldCharType="begin"/>
            </w:r>
            <w:r w:rsidR="00202524">
              <w:rPr>
                <w:noProof/>
                <w:webHidden/>
              </w:rPr>
              <w:instrText xml:space="preserve"> PAGEREF _Toc451717448 \h </w:instrText>
            </w:r>
            <w:r w:rsidR="00202524">
              <w:rPr>
                <w:noProof/>
                <w:webHidden/>
              </w:rPr>
            </w:r>
            <w:r w:rsidR="00202524">
              <w:rPr>
                <w:noProof/>
                <w:webHidden/>
              </w:rPr>
              <w:fldChar w:fldCharType="separate"/>
            </w:r>
            <w:r w:rsidR="00202524">
              <w:rPr>
                <w:noProof/>
                <w:webHidden/>
              </w:rPr>
              <w:t>58</w:t>
            </w:r>
            <w:r w:rsidR="00202524">
              <w:rPr>
                <w:noProof/>
                <w:webHidden/>
              </w:rPr>
              <w:fldChar w:fldCharType="end"/>
            </w:r>
          </w:hyperlink>
        </w:p>
        <w:p w:rsidR="00202524" w:rsidRDefault="00A87191">
          <w:pPr>
            <w:pStyle w:val="Sumrio3"/>
            <w:tabs>
              <w:tab w:val="left" w:pos="1320"/>
              <w:tab w:val="right" w:leader="dot" w:pos="9061"/>
            </w:tabs>
            <w:rPr>
              <w:rFonts w:asciiTheme="minorHAnsi" w:eastAsiaTheme="minorEastAsia" w:hAnsiTheme="minorHAnsi"/>
              <w:noProof/>
              <w:sz w:val="22"/>
              <w:lang w:eastAsia="pt-BR"/>
            </w:rPr>
          </w:pPr>
          <w:hyperlink w:anchor="_Toc451717449" w:history="1">
            <w:r w:rsidR="00202524" w:rsidRPr="00D11D93">
              <w:rPr>
                <w:rStyle w:val="Hyperlink"/>
                <w:rFonts w:cs="Times New Roman"/>
                <w:noProof/>
              </w:rPr>
              <w:t>5.2.3</w:t>
            </w:r>
            <w:r w:rsidR="00202524">
              <w:rPr>
                <w:rFonts w:asciiTheme="minorHAnsi" w:eastAsiaTheme="minorEastAsia" w:hAnsiTheme="minorHAnsi"/>
                <w:noProof/>
                <w:sz w:val="22"/>
                <w:lang w:eastAsia="pt-BR"/>
              </w:rPr>
              <w:tab/>
            </w:r>
            <w:r w:rsidR="00202524" w:rsidRPr="00D11D93">
              <w:rPr>
                <w:rStyle w:val="Hyperlink"/>
                <w:rFonts w:cs="Times New Roman"/>
                <w:noProof/>
              </w:rPr>
              <w:t>Terceira Etapa</w:t>
            </w:r>
            <w:r w:rsidR="00202524">
              <w:rPr>
                <w:noProof/>
                <w:webHidden/>
              </w:rPr>
              <w:tab/>
            </w:r>
            <w:r w:rsidR="00202524">
              <w:rPr>
                <w:noProof/>
                <w:webHidden/>
              </w:rPr>
              <w:fldChar w:fldCharType="begin"/>
            </w:r>
            <w:r w:rsidR="00202524">
              <w:rPr>
                <w:noProof/>
                <w:webHidden/>
              </w:rPr>
              <w:instrText xml:space="preserve"> PAGEREF _Toc451717449 \h </w:instrText>
            </w:r>
            <w:r w:rsidR="00202524">
              <w:rPr>
                <w:noProof/>
                <w:webHidden/>
              </w:rPr>
            </w:r>
            <w:r w:rsidR="00202524">
              <w:rPr>
                <w:noProof/>
                <w:webHidden/>
              </w:rPr>
              <w:fldChar w:fldCharType="separate"/>
            </w:r>
            <w:r w:rsidR="00202524">
              <w:rPr>
                <w:noProof/>
                <w:webHidden/>
              </w:rPr>
              <w:t>59</w:t>
            </w:r>
            <w:r w:rsidR="00202524">
              <w:rPr>
                <w:noProof/>
                <w:webHidden/>
              </w:rPr>
              <w:fldChar w:fldCharType="end"/>
            </w:r>
          </w:hyperlink>
        </w:p>
        <w:p w:rsidR="00202524" w:rsidRDefault="00A87191">
          <w:pPr>
            <w:pStyle w:val="Sumrio2"/>
            <w:tabs>
              <w:tab w:val="left" w:pos="880"/>
              <w:tab w:val="right" w:leader="dot" w:pos="9061"/>
            </w:tabs>
            <w:rPr>
              <w:rFonts w:asciiTheme="minorHAnsi" w:eastAsiaTheme="minorEastAsia" w:hAnsiTheme="minorHAnsi"/>
              <w:noProof/>
              <w:sz w:val="22"/>
              <w:lang w:eastAsia="pt-BR"/>
            </w:rPr>
          </w:pPr>
          <w:hyperlink w:anchor="_Toc451717450" w:history="1">
            <w:r w:rsidR="00202524" w:rsidRPr="00D11D93">
              <w:rPr>
                <w:rStyle w:val="Hyperlink"/>
                <w:noProof/>
              </w:rPr>
              <w:t>5.3</w:t>
            </w:r>
            <w:r w:rsidR="00202524">
              <w:rPr>
                <w:rFonts w:asciiTheme="minorHAnsi" w:eastAsiaTheme="minorEastAsia" w:hAnsiTheme="minorHAnsi"/>
                <w:noProof/>
                <w:sz w:val="22"/>
                <w:lang w:eastAsia="pt-BR"/>
              </w:rPr>
              <w:tab/>
            </w:r>
            <w:r w:rsidR="00202524" w:rsidRPr="00D11D93">
              <w:rPr>
                <w:rStyle w:val="Hyperlink"/>
                <w:noProof/>
              </w:rPr>
              <w:t>Testes e Resultados</w:t>
            </w:r>
            <w:r w:rsidR="00202524">
              <w:rPr>
                <w:noProof/>
                <w:webHidden/>
              </w:rPr>
              <w:tab/>
            </w:r>
            <w:r w:rsidR="00202524">
              <w:rPr>
                <w:noProof/>
                <w:webHidden/>
              </w:rPr>
              <w:fldChar w:fldCharType="begin"/>
            </w:r>
            <w:r w:rsidR="00202524">
              <w:rPr>
                <w:noProof/>
                <w:webHidden/>
              </w:rPr>
              <w:instrText xml:space="preserve"> PAGEREF _Toc451717450 \h </w:instrText>
            </w:r>
            <w:r w:rsidR="00202524">
              <w:rPr>
                <w:noProof/>
                <w:webHidden/>
              </w:rPr>
            </w:r>
            <w:r w:rsidR="00202524">
              <w:rPr>
                <w:noProof/>
                <w:webHidden/>
              </w:rPr>
              <w:fldChar w:fldCharType="separate"/>
            </w:r>
            <w:r w:rsidR="00202524">
              <w:rPr>
                <w:noProof/>
                <w:webHidden/>
              </w:rPr>
              <w:t>62</w:t>
            </w:r>
            <w:r w:rsidR="00202524">
              <w:rPr>
                <w:noProof/>
                <w:webHidden/>
              </w:rPr>
              <w:fldChar w:fldCharType="end"/>
            </w:r>
          </w:hyperlink>
        </w:p>
        <w:p w:rsidR="00202524" w:rsidRDefault="00A87191">
          <w:pPr>
            <w:pStyle w:val="Sumrio1"/>
            <w:rPr>
              <w:rFonts w:asciiTheme="minorHAnsi" w:eastAsiaTheme="minorEastAsia" w:hAnsiTheme="minorHAnsi"/>
              <w:noProof/>
              <w:sz w:val="22"/>
              <w:lang w:eastAsia="pt-BR"/>
            </w:rPr>
          </w:pPr>
          <w:hyperlink w:anchor="_Toc451717451" w:history="1">
            <w:r w:rsidR="00202524" w:rsidRPr="00D11D93">
              <w:rPr>
                <w:rStyle w:val="Hyperlink"/>
                <w:rFonts w:cs="Times New Roman"/>
                <w:noProof/>
              </w:rPr>
              <w:t>6.</w:t>
            </w:r>
            <w:r w:rsidR="00202524">
              <w:rPr>
                <w:rFonts w:asciiTheme="minorHAnsi" w:eastAsiaTheme="minorEastAsia" w:hAnsiTheme="minorHAnsi"/>
                <w:noProof/>
                <w:sz w:val="22"/>
                <w:lang w:eastAsia="pt-BR"/>
              </w:rPr>
              <w:tab/>
            </w:r>
            <w:r w:rsidR="00202524" w:rsidRPr="00D11D93">
              <w:rPr>
                <w:rStyle w:val="Hyperlink"/>
                <w:rFonts w:cs="Times New Roman"/>
                <w:noProof/>
              </w:rPr>
              <w:t>BIBLIOGRAFIA</w:t>
            </w:r>
            <w:r w:rsidR="00202524">
              <w:rPr>
                <w:noProof/>
                <w:webHidden/>
              </w:rPr>
              <w:tab/>
            </w:r>
            <w:r w:rsidR="00202524">
              <w:rPr>
                <w:noProof/>
                <w:webHidden/>
              </w:rPr>
              <w:fldChar w:fldCharType="begin"/>
            </w:r>
            <w:r w:rsidR="00202524">
              <w:rPr>
                <w:noProof/>
                <w:webHidden/>
              </w:rPr>
              <w:instrText xml:space="preserve"> PAGEREF _Toc451717451 \h </w:instrText>
            </w:r>
            <w:r w:rsidR="00202524">
              <w:rPr>
                <w:noProof/>
                <w:webHidden/>
              </w:rPr>
            </w:r>
            <w:r w:rsidR="00202524">
              <w:rPr>
                <w:noProof/>
                <w:webHidden/>
              </w:rPr>
              <w:fldChar w:fldCharType="separate"/>
            </w:r>
            <w:r w:rsidR="00202524">
              <w:rPr>
                <w:noProof/>
                <w:webHidden/>
              </w:rPr>
              <w:t>81</w:t>
            </w:r>
            <w:r w:rsidR="00202524">
              <w:rPr>
                <w:noProof/>
                <w:webHidden/>
              </w:rPr>
              <w:fldChar w:fldCharType="end"/>
            </w:r>
          </w:hyperlink>
        </w:p>
        <w:p w:rsidR="00202524" w:rsidRPr="00202524" w:rsidRDefault="00B637D4" w:rsidP="00202524">
          <w:pPr>
            <w:spacing w:after="120" w:line="360" w:lineRule="auto"/>
            <w:rPr>
              <w:rFonts w:cs="Times New Roman"/>
            </w:rPr>
          </w:pPr>
          <w:r w:rsidRPr="007E4262">
            <w:rPr>
              <w:rFonts w:cs="Times New Roman"/>
            </w:rPr>
            <w:fldChar w:fldCharType="end"/>
          </w:r>
        </w:p>
      </w:sdtContent>
    </w:sdt>
    <w:p w:rsidR="000F1950" w:rsidRPr="007E4262" w:rsidRDefault="004E269C" w:rsidP="00ED6D0B">
      <w:pPr>
        <w:pStyle w:val="Ttulo1"/>
        <w:numPr>
          <w:ilvl w:val="0"/>
          <w:numId w:val="7"/>
        </w:numPr>
        <w:spacing w:after="120" w:line="360" w:lineRule="auto"/>
        <w:rPr>
          <w:rFonts w:cs="Times New Roman"/>
        </w:rPr>
      </w:pPr>
      <w:bookmarkStart w:id="0" w:name="_Toc451717421"/>
      <w:r w:rsidRPr="007E4262">
        <w:rPr>
          <w:rFonts w:cs="Times New Roman"/>
        </w:rPr>
        <w:lastRenderedPageBreak/>
        <w:t>INTRODUÇÃO</w:t>
      </w:r>
      <w:bookmarkEnd w:id="0"/>
    </w:p>
    <w:p w:rsidR="00A53552" w:rsidRPr="007E4262" w:rsidRDefault="00A53552" w:rsidP="00ED6D0B">
      <w:pPr>
        <w:spacing w:after="120" w:line="360" w:lineRule="auto"/>
        <w:ind w:firstLine="708"/>
        <w:jc w:val="both"/>
        <w:rPr>
          <w:rFonts w:cs="Times New Roman"/>
        </w:rPr>
      </w:pPr>
    </w:p>
    <w:p w:rsidR="000F1950" w:rsidRPr="007E4262" w:rsidRDefault="000F1950" w:rsidP="00ED6D0B">
      <w:pPr>
        <w:spacing w:after="120" w:line="360" w:lineRule="auto"/>
        <w:ind w:firstLine="708"/>
        <w:jc w:val="both"/>
        <w:rPr>
          <w:rFonts w:cs="Times New Roman"/>
        </w:rPr>
      </w:pPr>
      <w:r w:rsidRPr="007E4262">
        <w:rPr>
          <w:rFonts w:cs="Times New Roman"/>
        </w:rPr>
        <w:t>Na medicina moderna</w:t>
      </w:r>
      <w:r w:rsidR="0022180C">
        <w:rPr>
          <w:rFonts w:cs="Times New Roman"/>
        </w:rPr>
        <w:t>,</w:t>
      </w:r>
      <w:r w:rsidRPr="007E4262">
        <w:rPr>
          <w:rFonts w:cs="Times New Roman"/>
        </w:rPr>
        <w:t xml:space="preserve"> uma classe de equipamentos muito usada pelos médicos para obter diagnósticos são os tomógrafos. Os tomógrafos têm como objetivo visualizar as estruturas internas do corpo do paciente de modo não invasivo, causando o menor dano possível ao paciente.</w:t>
      </w:r>
    </w:p>
    <w:p w:rsidR="000F1950" w:rsidRPr="007E4262" w:rsidRDefault="000F1950" w:rsidP="00ED6D0B">
      <w:pPr>
        <w:spacing w:after="120" w:line="360" w:lineRule="auto"/>
        <w:ind w:firstLine="708"/>
        <w:jc w:val="both"/>
        <w:rPr>
          <w:rFonts w:cs="Times New Roman"/>
        </w:rPr>
      </w:pPr>
      <w:r w:rsidRPr="007E4262">
        <w:rPr>
          <w:rFonts w:cs="Times New Roman"/>
        </w:rPr>
        <w:t xml:space="preserve">Originalmente os tomógrafos representavam a seção transversal de um objeto através de uma imagem 2D, por isso o nome originado do grego </w:t>
      </w:r>
      <w:r w:rsidRPr="0022180C">
        <w:rPr>
          <w:rFonts w:cs="Times New Roman"/>
          <w:i/>
        </w:rPr>
        <w:t>tomos</w:t>
      </w:r>
      <w:r w:rsidRPr="007E4262">
        <w:rPr>
          <w:rFonts w:cs="Times New Roman"/>
        </w:rPr>
        <w:t xml:space="preserve"> (corte</w:t>
      </w:r>
      <w:r w:rsidR="0022180C">
        <w:rPr>
          <w:rFonts w:cs="Times New Roman"/>
        </w:rPr>
        <w:t>, pedaço</w:t>
      </w:r>
      <w:r w:rsidRPr="007E4262">
        <w:rPr>
          <w:rFonts w:cs="Times New Roman"/>
        </w:rPr>
        <w:t xml:space="preserve"> ou fatia) e </w:t>
      </w:r>
      <w:r w:rsidRPr="0022180C">
        <w:rPr>
          <w:rFonts w:cs="Times New Roman"/>
          <w:i/>
        </w:rPr>
        <w:t>graph</w:t>
      </w:r>
      <w:r w:rsidR="0022180C" w:rsidRPr="0022180C">
        <w:rPr>
          <w:rFonts w:cs="Times New Roman"/>
          <w:i/>
        </w:rPr>
        <w:t>ein</w:t>
      </w:r>
      <w:r w:rsidR="0022180C">
        <w:rPr>
          <w:rFonts w:cs="Times New Roman"/>
        </w:rPr>
        <w:t xml:space="preserve"> </w:t>
      </w:r>
      <w:r w:rsidRPr="007E4262">
        <w:rPr>
          <w:rFonts w:cs="Times New Roman"/>
        </w:rPr>
        <w:t>(</w:t>
      </w:r>
      <w:r w:rsidR="0022180C">
        <w:rPr>
          <w:rFonts w:cs="Times New Roman"/>
        </w:rPr>
        <w:t>grafar</w:t>
      </w:r>
      <w:r w:rsidRPr="007E4262">
        <w:rPr>
          <w:rFonts w:cs="Times New Roman"/>
        </w:rPr>
        <w:t xml:space="preserve">). Mas hoje, muitas técnicas foram desenvolvidas de modo que </w:t>
      </w:r>
      <w:r w:rsidR="0022180C">
        <w:rPr>
          <w:rFonts w:cs="Times New Roman"/>
        </w:rPr>
        <w:t xml:space="preserve">se </w:t>
      </w:r>
      <w:r w:rsidRPr="007E4262">
        <w:rPr>
          <w:rFonts w:cs="Times New Roman"/>
        </w:rPr>
        <w:t>consegu</w:t>
      </w:r>
      <w:r w:rsidR="0022180C">
        <w:rPr>
          <w:rFonts w:cs="Times New Roman"/>
        </w:rPr>
        <w:t>e</w:t>
      </w:r>
      <w:r w:rsidRPr="007E4262">
        <w:rPr>
          <w:rFonts w:cs="Times New Roman"/>
        </w:rPr>
        <w:t xml:space="preserve"> adquirir a imagem 3D dos objetos.</w:t>
      </w:r>
    </w:p>
    <w:p w:rsidR="000F1950" w:rsidRPr="007E4262" w:rsidRDefault="008857EB" w:rsidP="00ED6D0B">
      <w:pPr>
        <w:spacing w:after="120" w:line="360" w:lineRule="auto"/>
        <w:jc w:val="both"/>
        <w:rPr>
          <w:rFonts w:cs="Times New Roman"/>
        </w:rPr>
      </w:pPr>
      <w:r w:rsidRPr="007E4262">
        <w:rPr>
          <w:rFonts w:cs="Times New Roman"/>
          <w:b/>
        </w:rPr>
        <w:tab/>
      </w:r>
      <w:r w:rsidRPr="007E4262">
        <w:rPr>
          <w:rFonts w:cs="Times New Roman"/>
        </w:rPr>
        <w:t xml:space="preserve">Os tomógrafos </w:t>
      </w:r>
      <w:r w:rsidR="007D229C" w:rsidRPr="007E4262">
        <w:rPr>
          <w:rFonts w:cs="Times New Roman"/>
        </w:rPr>
        <w:t>funcionam da seguinte</w:t>
      </w:r>
      <w:r w:rsidR="00041AA6" w:rsidRPr="007E4262">
        <w:rPr>
          <w:rFonts w:cs="Times New Roman"/>
        </w:rPr>
        <w:t xml:space="preserve"> maneira,</w:t>
      </w:r>
      <w:r w:rsidRPr="007E4262">
        <w:rPr>
          <w:rFonts w:cs="Times New Roman"/>
        </w:rPr>
        <w:t xml:space="preserve"> os transmissores emitem </w:t>
      </w:r>
      <w:r w:rsidR="00041AA6" w:rsidRPr="007E4262">
        <w:rPr>
          <w:rFonts w:cs="Times New Roman"/>
        </w:rPr>
        <w:t>sinais</w:t>
      </w:r>
      <w:r w:rsidR="007D229C" w:rsidRPr="007E4262">
        <w:rPr>
          <w:rFonts w:cs="Times New Roman"/>
        </w:rPr>
        <w:t xml:space="preserve"> que passa</w:t>
      </w:r>
      <w:r w:rsidR="00041AA6" w:rsidRPr="007E4262">
        <w:rPr>
          <w:rFonts w:cs="Times New Roman"/>
        </w:rPr>
        <w:t>m</w:t>
      </w:r>
      <w:r w:rsidR="007D229C" w:rsidRPr="007E4262">
        <w:rPr>
          <w:rFonts w:cs="Times New Roman"/>
        </w:rPr>
        <w:t xml:space="preserve"> </w:t>
      </w:r>
      <w:r w:rsidR="00041AA6" w:rsidRPr="007E4262">
        <w:rPr>
          <w:rFonts w:cs="Times New Roman"/>
        </w:rPr>
        <w:t xml:space="preserve">através </w:t>
      </w:r>
      <w:r w:rsidR="00200CB1" w:rsidRPr="007E4262">
        <w:rPr>
          <w:rFonts w:cs="Times New Roman"/>
        </w:rPr>
        <w:t>de um objeto (corpo do paciente)</w:t>
      </w:r>
      <w:r w:rsidR="00041AA6" w:rsidRPr="007E4262">
        <w:rPr>
          <w:rFonts w:cs="Times New Roman"/>
        </w:rPr>
        <w:t>,</w:t>
      </w:r>
      <w:r w:rsidR="007D229C" w:rsidRPr="007E4262">
        <w:rPr>
          <w:rFonts w:cs="Times New Roman"/>
        </w:rPr>
        <w:t xml:space="preserve"> sofrendo </w:t>
      </w:r>
      <w:r w:rsidR="00041AA6" w:rsidRPr="007E4262">
        <w:rPr>
          <w:rFonts w:cs="Times New Roman"/>
        </w:rPr>
        <w:t>modificações durante o processo</w:t>
      </w:r>
      <w:r w:rsidR="007D229C" w:rsidRPr="007E4262">
        <w:rPr>
          <w:rFonts w:cs="Times New Roman"/>
        </w:rPr>
        <w:t xml:space="preserve"> e</w:t>
      </w:r>
      <w:r w:rsidR="0022180C">
        <w:rPr>
          <w:rFonts w:cs="Times New Roman"/>
        </w:rPr>
        <w:t>,</w:t>
      </w:r>
      <w:r w:rsidR="007D229C" w:rsidRPr="007E4262">
        <w:rPr>
          <w:rFonts w:cs="Times New Roman"/>
        </w:rPr>
        <w:t xml:space="preserve"> </w:t>
      </w:r>
      <w:r w:rsidR="00041AA6" w:rsidRPr="007E4262">
        <w:rPr>
          <w:rFonts w:cs="Times New Roman"/>
        </w:rPr>
        <w:t>então</w:t>
      </w:r>
      <w:r w:rsidR="0022180C">
        <w:rPr>
          <w:rFonts w:cs="Times New Roman"/>
        </w:rPr>
        <w:t>,</w:t>
      </w:r>
      <w:r w:rsidR="00041AA6" w:rsidRPr="007E4262">
        <w:rPr>
          <w:rFonts w:cs="Times New Roman"/>
        </w:rPr>
        <w:t xml:space="preserve"> são </w:t>
      </w:r>
      <w:r w:rsidR="007D229C" w:rsidRPr="007E4262">
        <w:rPr>
          <w:rFonts w:cs="Times New Roman"/>
        </w:rPr>
        <w:t>detectado</w:t>
      </w:r>
      <w:r w:rsidR="00041AA6" w:rsidRPr="007E4262">
        <w:rPr>
          <w:rFonts w:cs="Times New Roman"/>
        </w:rPr>
        <w:t>s</w:t>
      </w:r>
      <w:r w:rsidR="007D229C" w:rsidRPr="007E4262">
        <w:rPr>
          <w:rFonts w:cs="Times New Roman"/>
        </w:rPr>
        <w:t xml:space="preserve"> pelos receptores. </w:t>
      </w:r>
      <w:r w:rsidR="0022180C">
        <w:rPr>
          <w:rFonts w:cs="Times New Roman"/>
        </w:rPr>
        <w:t>Por meio</w:t>
      </w:r>
      <w:r w:rsidR="007D229C" w:rsidRPr="007E4262">
        <w:rPr>
          <w:rFonts w:cs="Times New Roman"/>
        </w:rPr>
        <w:t xml:space="preserve"> das medidas adquiridas </w:t>
      </w:r>
      <w:r w:rsidR="00041AA6" w:rsidRPr="007E4262">
        <w:rPr>
          <w:rFonts w:cs="Times New Roman"/>
        </w:rPr>
        <w:t>nos receptores</w:t>
      </w:r>
      <w:r w:rsidR="00200CB1" w:rsidRPr="007E4262">
        <w:rPr>
          <w:rFonts w:cs="Times New Roman"/>
        </w:rPr>
        <w:t>,</w:t>
      </w:r>
      <w:r w:rsidR="00041AA6" w:rsidRPr="007E4262">
        <w:rPr>
          <w:rFonts w:cs="Times New Roman"/>
        </w:rPr>
        <w:t xml:space="preserve"> diversos cálculos são realizados com o objetivo de estimar como deve ser o corpo do paciente de modo que o par de sinais transmitidos e recebidos faça sentido, </w:t>
      </w:r>
      <w:r w:rsidR="00200CB1" w:rsidRPr="007E4262">
        <w:rPr>
          <w:rFonts w:cs="Times New Roman"/>
        </w:rPr>
        <w:t>segundo</w:t>
      </w:r>
      <w:r w:rsidR="00DC265A" w:rsidRPr="007E4262">
        <w:rPr>
          <w:rFonts w:cs="Times New Roman"/>
        </w:rPr>
        <w:t xml:space="preserve"> as</w:t>
      </w:r>
      <w:r w:rsidR="00200CB1" w:rsidRPr="007E4262">
        <w:rPr>
          <w:rFonts w:cs="Times New Roman"/>
        </w:rPr>
        <w:t xml:space="preserve"> </w:t>
      </w:r>
      <w:r w:rsidR="00041AA6" w:rsidRPr="007E4262">
        <w:rPr>
          <w:rFonts w:cs="Times New Roman"/>
        </w:rPr>
        <w:t xml:space="preserve">leis físicas e </w:t>
      </w:r>
      <w:r w:rsidR="00DC265A" w:rsidRPr="007E4262">
        <w:rPr>
          <w:rFonts w:cs="Times New Roman"/>
        </w:rPr>
        <w:t>os modelos matemático</w:t>
      </w:r>
      <w:r w:rsidR="00041AA6" w:rsidRPr="007E4262">
        <w:rPr>
          <w:rFonts w:cs="Times New Roman"/>
        </w:rPr>
        <w:t>s.</w:t>
      </w:r>
      <w:r w:rsidR="00363BB9" w:rsidRPr="007E4262">
        <w:rPr>
          <w:rFonts w:cs="Times New Roman"/>
        </w:rPr>
        <w:t xml:space="preserve"> Es</w:t>
      </w:r>
      <w:r w:rsidR="0022180C">
        <w:rPr>
          <w:rFonts w:cs="Times New Roman"/>
        </w:rPr>
        <w:t>s</w:t>
      </w:r>
      <w:r w:rsidR="00363BB9" w:rsidRPr="007E4262">
        <w:rPr>
          <w:rFonts w:cs="Times New Roman"/>
        </w:rPr>
        <w:t>e tipo de problema é comumente chamado de problema inverso</w:t>
      </w:r>
      <w:r w:rsidR="003055FE" w:rsidRPr="007E4262">
        <w:rPr>
          <w:rFonts w:cs="Times New Roman"/>
        </w:rPr>
        <w:t>.</w:t>
      </w:r>
    </w:p>
    <w:p w:rsidR="00247941" w:rsidRPr="007E4262" w:rsidRDefault="00200CB1" w:rsidP="00ED6D0B">
      <w:pPr>
        <w:spacing w:after="120" w:line="360" w:lineRule="auto"/>
        <w:jc w:val="both"/>
        <w:rPr>
          <w:rFonts w:cs="Times New Roman"/>
        </w:rPr>
      </w:pPr>
      <w:r w:rsidRPr="007E4262">
        <w:rPr>
          <w:rFonts w:cs="Times New Roman"/>
        </w:rPr>
        <w:tab/>
      </w:r>
      <w:r w:rsidR="001739D0" w:rsidRPr="007E4262">
        <w:rPr>
          <w:rFonts w:cs="Times New Roman"/>
        </w:rPr>
        <w:t xml:space="preserve">Os sinais são transmitidos de diversas formas. Na medicina, os tomógrafos mais clássicos usam raios-x para a transmissão, no entanto outras formas como </w:t>
      </w:r>
      <w:r w:rsidR="009E5338" w:rsidRPr="007E4262">
        <w:rPr>
          <w:rFonts w:cs="Times New Roman"/>
        </w:rPr>
        <w:t xml:space="preserve">fótons, </w:t>
      </w:r>
      <w:r w:rsidR="00156C5A" w:rsidRPr="007E4262">
        <w:rPr>
          <w:rFonts w:cs="Times New Roman"/>
        </w:rPr>
        <w:t xml:space="preserve">pósitrons, raios gama, ondas eletromagnéticas e ondas sonoras </w:t>
      </w:r>
      <w:r w:rsidR="009E5338" w:rsidRPr="007E4262">
        <w:rPr>
          <w:rFonts w:cs="Times New Roman"/>
        </w:rPr>
        <w:t>são usados.</w:t>
      </w:r>
      <w:r w:rsidR="00D01825" w:rsidRPr="007E4262">
        <w:rPr>
          <w:rFonts w:cs="Times New Roman"/>
        </w:rPr>
        <w:t xml:space="preserve"> Cada </w:t>
      </w:r>
      <w:r w:rsidR="00247941" w:rsidRPr="007E4262">
        <w:rPr>
          <w:rFonts w:cs="Times New Roman"/>
        </w:rPr>
        <w:t>tipo de sinal</w:t>
      </w:r>
      <w:r w:rsidR="00D01825" w:rsidRPr="007E4262">
        <w:rPr>
          <w:rFonts w:cs="Times New Roman"/>
        </w:rPr>
        <w:t xml:space="preserve"> </w:t>
      </w:r>
      <w:r w:rsidR="000C4AAB" w:rsidRPr="007E4262">
        <w:rPr>
          <w:rFonts w:cs="Times New Roman"/>
        </w:rPr>
        <w:t>origina uma imagem tomográfica diferente, por exemplo, a imagem tomográfica</w:t>
      </w:r>
      <w:r w:rsidR="002A619B">
        <w:rPr>
          <w:rFonts w:cs="Times New Roman"/>
        </w:rPr>
        <w:t>,</w:t>
      </w:r>
      <w:r w:rsidR="000C4AAB" w:rsidRPr="007E4262">
        <w:rPr>
          <w:rFonts w:cs="Times New Roman"/>
        </w:rPr>
        <w:t xml:space="preserve"> </w:t>
      </w:r>
      <w:r w:rsidR="00247941" w:rsidRPr="007E4262">
        <w:rPr>
          <w:rFonts w:cs="Times New Roman"/>
        </w:rPr>
        <w:t>gerada com</w:t>
      </w:r>
      <w:r w:rsidR="000C4AAB" w:rsidRPr="007E4262">
        <w:rPr>
          <w:rFonts w:cs="Times New Roman"/>
        </w:rPr>
        <w:t xml:space="preserve"> raio</w:t>
      </w:r>
      <w:r w:rsidR="002A619B">
        <w:rPr>
          <w:rFonts w:cs="Times New Roman"/>
        </w:rPr>
        <w:t>s</w:t>
      </w:r>
      <w:r w:rsidR="000C4AAB" w:rsidRPr="007E4262">
        <w:rPr>
          <w:rFonts w:cs="Times New Roman"/>
        </w:rPr>
        <w:t xml:space="preserve"> x</w:t>
      </w:r>
      <w:r w:rsidR="002A619B">
        <w:rPr>
          <w:rFonts w:cs="Times New Roman"/>
        </w:rPr>
        <w:t>,</w:t>
      </w:r>
      <w:r w:rsidR="000C4AAB" w:rsidRPr="007E4262">
        <w:rPr>
          <w:rFonts w:cs="Times New Roman"/>
        </w:rPr>
        <w:t xml:space="preserve"> mostra a absorção de radiação </w:t>
      </w:r>
      <w:r w:rsidR="0022180C">
        <w:rPr>
          <w:rFonts w:cs="Times New Roman"/>
        </w:rPr>
        <w:t>x</w:t>
      </w:r>
      <w:r w:rsidR="000C4AAB" w:rsidRPr="007E4262">
        <w:rPr>
          <w:rFonts w:cs="Times New Roman"/>
        </w:rPr>
        <w:t xml:space="preserve"> de cada região do objeto e esta imagem é claramente diferente</w:t>
      </w:r>
      <w:r w:rsidR="00304BE6" w:rsidRPr="007E4262">
        <w:rPr>
          <w:rFonts w:cs="Times New Roman"/>
        </w:rPr>
        <w:t xml:space="preserve"> da imagem gerada por tomógrafos</w:t>
      </w:r>
      <w:r w:rsidR="000C4AAB" w:rsidRPr="007E4262">
        <w:rPr>
          <w:rFonts w:cs="Times New Roman"/>
        </w:rPr>
        <w:t xml:space="preserve"> por ultrassom que mostra a velocidade do som em cada região.</w:t>
      </w:r>
    </w:p>
    <w:p w:rsidR="000C4AAB" w:rsidRPr="007E4262" w:rsidRDefault="00247941" w:rsidP="00ED6D0B">
      <w:pPr>
        <w:spacing w:after="120" w:line="360" w:lineRule="auto"/>
        <w:ind w:firstLine="708"/>
        <w:jc w:val="both"/>
        <w:rPr>
          <w:rFonts w:cs="Times New Roman"/>
        </w:rPr>
      </w:pPr>
      <w:r w:rsidRPr="007E4262">
        <w:rPr>
          <w:rFonts w:cs="Times New Roman"/>
        </w:rPr>
        <w:t>Portanto</w:t>
      </w:r>
      <w:r w:rsidR="00DC265A" w:rsidRPr="007E4262">
        <w:rPr>
          <w:rFonts w:cs="Times New Roman"/>
        </w:rPr>
        <w:t>,</w:t>
      </w:r>
      <w:r w:rsidRPr="007E4262">
        <w:rPr>
          <w:rFonts w:cs="Times New Roman"/>
        </w:rPr>
        <w:t xml:space="preserve"> a variedade de tomógrafos </w:t>
      </w:r>
      <w:r w:rsidR="00531324" w:rsidRPr="007E4262">
        <w:rPr>
          <w:rFonts w:cs="Times New Roman"/>
        </w:rPr>
        <w:t>traz</w:t>
      </w:r>
      <w:r w:rsidRPr="007E4262">
        <w:rPr>
          <w:rFonts w:cs="Times New Roman"/>
        </w:rPr>
        <w:t xml:space="preserve"> grande benef</w:t>
      </w:r>
      <w:r w:rsidR="002A619B">
        <w:rPr>
          <w:rFonts w:cs="Times New Roman"/>
        </w:rPr>
        <w:t>í</w:t>
      </w:r>
      <w:r w:rsidR="00DC265A" w:rsidRPr="007E4262">
        <w:rPr>
          <w:rFonts w:cs="Times New Roman"/>
        </w:rPr>
        <w:t>ci</w:t>
      </w:r>
      <w:r w:rsidR="002A619B">
        <w:rPr>
          <w:rFonts w:cs="Times New Roman"/>
        </w:rPr>
        <w:t>o</w:t>
      </w:r>
      <w:r w:rsidR="00DC265A" w:rsidRPr="007E4262">
        <w:rPr>
          <w:rFonts w:cs="Times New Roman"/>
        </w:rPr>
        <w:t xml:space="preserve"> aos diagnósticos médicos e escolher </w:t>
      </w:r>
      <w:r w:rsidRPr="007E4262">
        <w:rPr>
          <w:rFonts w:cs="Times New Roman"/>
        </w:rPr>
        <w:t xml:space="preserve">qual é o melhor tipo de tomógrafo depende da aplicação, já que cada equipamento possui </w:t>
      </w:r>
      <w:r w:rsidR="00D01825" w:rsidRPr="007E4262">
        <w:rPr>
          <w:rFonts w:cs="Times New Roman"/>
        </w:rPr>
        <w:t xml:space="preserve">suas vantagens e </w:t>
      </w:r>
      <w:r w:rsidR="002A619B">
        <w:rPr>
          <w:rFonts w:cs="Times New Roman"/>
        </w:rPr>
        <w:t xml:space="preserve">suas </w:t>
      </w:r>
      <w:r w:rsidR="00D01825" w:rsidRPr="007E4262">
        <w:rPr>
          <w:rFonts w:cs="Times New Roman"/>
        </w:rPr>
        <w:t>desvantagens, com seus respectivos efeitos colaterais</w:t>
      </w:r>
      <w:r w:rsidR="008B1D9F" w:rsidRPr="007E4262">
        <w:rPr>
          <w:rFonts w:cs="Times New Roman"/>
        </w:rPr>
        <w:t xml:space="preserve">, </w:t>
      </w:r>
      <w:r w:rsidR="002A619B">
        <w:rPr>
          <w:rFonts w:cs="Times New Roman"/>
        </w:rPr>
        <w:t xml:space="preserve">sua </w:t>
      </w:r>
      <w:r w:rsidR="00D01825" w:rsidRPr="007E4262">
        <w:rPr>
          <w:rFonts w:cs="Times New Roman"/>
        </w:rPr>
        <w:t>área de atuação</w:t>
      </w:r>
      <w:r w:rsidR="008B1D9F" w:rsidRPr="007E4262">
        <w:rPr>
          <w:rFonts w:cs="Times New Roman"/>
        </w:rPr>
        <w:t xml:space="preserve"> e </w:t>
      </w:r>
      <w:r w:rsidR="002A619B">
        <w:rPr>
          <w:rFonts w:cs="Times New Roman"/>
        </w:rPr>
        <w:t xml:space="preserve">seus </w:t>
      </w:r>
      <w:r w:rsidR="008B1D9F" w:rsidRPr="007E4262">
        <w:rPr>
          <w:rFonts w:cs="Times New Roman"/>
        </w:rPr>
        <w:t>custos</w:t>
      </w:r>
      <w:r w:rsidR="00D01825" w:rsidRPr="007E4262">
        <w:rPr>
          <w:rFonts w:cs="Times New Roman"/>
        </w:rPr>
        <w:t>.</w:t>
      </w:r>
    </w:p>
    <w:p w:rsidR="00156C5A" w:rsidRPr="007E4262" w:rsidRDefault="00156C5A" w:rsidP="00ED6D0B">
      <w:pPr>
        <w:spacing w:after="120" w:line="360" w:lineRule="auto"/>
        <w:jc w:val="both"/>
        <w:rPr>
          <w:rFonts w:cs="Times New Roman"/>
        </w:rPr>
      </w:pPr>
      <w:r w:rsidRPr="007E4262">
        <w:rPr>
          <w:rFonts w:cs="Times New Roman"/>
        </w:rPr>
        <w:tab/>
      </w:r>
      <w:r w:rsidR="00D01825" w:rsidRPr="007E4262">
        <w:rPr>
          <w:rFonts w:cs="Times New Roman"/>
        </w:rPr>
        <w:t>A</w:t>
      </w:r>
      <w:r w:rsidR="008B1D9F" w:rsidRPr="007E4262">
        <w:rPr>
          <w:rFonts w:cs="Times New Roman"/>
        </w:rPr>
        <w:t>s vantagens da</w:t>
      </w:r>
      <w:r w:rsidR="00D01825" w:rsidRPr="007E4262">
        <w:rPr>
          <w:rFonts w:cs="Times New Roman"/>
        </w:rPr>
        <w:t xml:space="preserve"> tomografia por ultrassom </w:t>
      </w:r>
      <w:r w:rsidR="008B1D9F" w:rsidRPr="007E4262">
        <w:rPr>
          <w:rFonts w:cs="Times New Roman"/>
        </w:rPr>
        <w:t>reside</w:t>
      </w:r>
      <w:r w:rsidR="002A619B">
        <w:rPr>
          <w:rFonts w:cs="Times New Roman"/>
        </w:rPr>
        <w:t>m</w:t>
      </w:r>
      <w:r w:rsidR="008B1D9F" w:rsidRPr="007E4262">
        <w:rPr>
          <w:rFonts w:cs="Times New Roman"/>
        </w:rPr>
        <w:t xml:space="preserve"> no seu efeito colateral mínimo e </w:t>
      </w:r>
      <w:r w:rsidR="002A619B">
        <w:rPr>
          <w:rFonts w:cs="Times New Roman"/>
        </w:rPr>
        <w:t xml:space="preserve">no </w:t>
      </w:r>
      <w:r w:rsidR="008B1D9F" w:rsidRPr="007E4262">
        <w:rPr>
          <w:rFonts w:cs="Times New Roman"/>
        </w:rPr>
        <w:t>baixo custo</w:t>
      </w:r>
      <w:r w:rsidR="00603AEE">
        <w:rPr>
          <w:rFonts w:cs="Times New Roman"/>
        </w:rPr>
        <w:t xml:space="preserve">, por isso </w:t>
      </w:r>
      <w:r w:rsidR="00D01825" w:rsidRPr="007E4262">
        <w:rPr>
          <w:rFonts w:cs="Times New Roman"/>
        </w:rPr>
        <w:t xml:space="preserve">existe um grande interesse em estudá-lo </w:t>
      </w:r>
      <w:r w:rsidR="005E2D6D" w:rsidRPr="007E4262">
        <w:rPr>
          <w:rFonts w:cs="Times New Roman"/>
        </w:rPr>
        <w:t>para ampliar a sua gama de utilização na medicina e fora dela.</w:t>
      </w:r>
      <w:r w:rsidR="00D01825" w:rsidRPr="007E4262">
        <w:rPr>
          <w:rFonts w:cs="Times New Roman"/>
        </w:rPr>
        <w:t xml:space="preserve"> No entanto, </w:t>
      </w:r>
      <w:r w:rsidR="00393A65" w:rsidRPr="007E4262">
        <w:rPr>
          <w:rFonts w:cs="Times New Roman"/>
        </w:rPr>
        <w:t>as</w:t>
      </w:r>
      <w:r w:rsidR="00D01825" w:rsidRPr="007E4262">
        <w:rPr>
          <w:rFonts w:cs="Times New Roman"/>
        </w:rPr>
        <w:t xml:space="preserve"> </w:t>
      </w:r>
      <w:r w:rsidR="00393A65" w:rsidRPr="007E4262">
        <w:rPr>
          <w:rFonts w:cs="Times New Roman"/>
        </w:rPr>
        <w:t xml:space="preserve">ondas </w:t>
      </w:r>
      <w:r w:rsidR="003055FE" w:rsidRPr="007E4262">
        <w:rPr>
          <w:rFonts w:cs="Times New Roman"/>
        </w:rPr>
        <w:t>sonoras</w:t>
      </w:r>
      <w:r w:rsidR="00D01825" w:rsidRPr="007E4262">
        <w:rPr>
          <w:rFonts w:cs="Times New Roman"/>
        </w:rPr>
        <w:t xml:space="preserve"> propaga</w:t>
      </w:r>
      <w:r w:rsidR="003055FE" w:rsidRPr="007E4262">
        <w:rPr>
          <w:rFonts w:cs="Times New Roman"/>
        </w:rPr>
        <w:t>m</w:t>
      </w:r>
      <w:r w:rsidR="00603AEE">
        <w:rPr>
          <w:rFonts w:cs="Times New Roman"/>
        </w:rPr>
        <w:t>-se</w:t>
      </w:r>
      <w:r w:rsidR="00D01825" w:rsidRPr="007E4262">
        <w:rPr>
          <w:rFonts w:cs="Times New Roman"/>
        </w:rPr>
        <w:t xml:space="preserve"> </w:t>
      </w:r>
      <w:r w:rsidR="005E2D6D" w:rsidRPr="007E4262">
        <w:rPr>
          <w:rFonts w:cs="Times New Roman"/>
        </w:rPr>
        <w:t>de forma complexa</w:t>
      </w:r>
      <w:r w:rsidR="00603AEE">
        <w:rPr>
          <w:rFonts w:cs="Times New Roman"/>
        </w:rPr>
        <w:t>,</w:t>
      </w:r>
      <w:r w:rsidR="005E2D6D" w:rsidRPr="007E4262">
        <w:rPr>
          <w:rFonts w:cs="Times New Roman"/>
        </w:rPr>
        <w:t xml:space="preserve"> causando grandes dificuldades em sua ap</w:t>
      </w:r>
      <w:r w:rsidR="003055FE" w:rsidRPr="007E4262">
        <w:rPr>
          <w:rFonts w:cs="Times New Roman"/>
        </w:rPr>
        <w:t>licação.</w:t>
      </w:r>
    </w:p>
    <w:p w:rsidR="006C0B92" w:rsidRPr="007E4262" w:rsidRDefault="00393A65" w:rsidP="00ED6D0B">
      <w:pPr>
        <w:spacing w:after="120" w:line="360" w:lineRule="auto"/>
        <w:jc w:val="both"/>
        <w:rPr>
          <w:rFonts w:cs="Times New Roman"/>
        </w:rPr>
      </w:pPr>
      <w:r w:rsidRPr="007E4262">
        <w:rPr>
          <w:rFonts w:cs="Times New Roman"/>
        </w:rPr>
        <w:lastRenderedPageBreak/>
        <w:tab/>
        <w:t xml:space="preserve">A propagação das ondas sonoras sofre efeito de três fenômenos: </w:t>
      </w:r>
      <w:r w:rsidR="003055FE" w:rsidRPr="007E4262">
        <w:rPr>
          <w:rFonts w:cs="Times New Roman"/>
        </w:rPr>
        <w:t>r</w:t>
      </w:r>
      <w:r w:rsidRPr="007E4262">
        <w:rPr>
          <w:rFonts w:cs="Times New Roman"/>
        </w:rPr>
        <w:t>eflexão, refração e difração. A reflexão ocorre quando as ondas sonoras encontram um obstáculo e parte da sua energia retorna (não necessariamente na mesma</w:t>
      </w:r>
      <w:r w:rsidR="001F0F2E" w:rsidRPr="007E4262">
        <w:rPr>
          <w:rFonts w:cs="Times New Roman"/>
        </w:rPr>
        <w:t xml:space="preserve"> direção da onda incidente</w:t>
      </w:r>
      <w:r w:rsidR="00B10591" w:rsidRPr="007E4262">
        <w:rPr>
          <w:rFonts w:cs="Times New Roman"/>
        </w:rPr>
        <w:t>)</w:t>
      </w:r>
      <w:r w:rsidR="00F01E60">
        <w:rPr>
          <w:rFonts w:cs="Times New Roman"/>
        </w:rPr>
        <w:t xml:space="preserve">, enquanto a </w:t>
      </w:r>
      <w:r w:rsidR="001F0F2E" w:rsidRPr="007E4262">
        <w:rPr>
          <w:rFonts w:cs="Times New Roman"/>
        </w:rPr>
        <w:t xml:space="preserve">refração é </w:t>
      </w:r>
      <w:r w:rsidR="006C0B92" w:rsidRPr="007E4262">
        <w:rPr>
          <w:rFonts w:cs="Times New Roman"/>
        </w:rPr>
        <w:t xml:space="preserve">o </w:t>
      </w:r>
      <w:r w:rsidR="001F0F2E" w:rsidRPr="007E4262">
        <w:rPr>
          <w:rFonts w:cs="Times New Roman"/>
        </w:rPr>
        <w:t>fenômeno que descreve o desvio que a onda sofre quando atravessa uma interface de dois meios diversos, por exemplo</w:t>
      </w:r>
      <w:r w:rsidR="000208A5">
        <w:rPr>
          <w:rFonts w:cs="Times New Roman"/>
        </w:rPr>
        <w:t>,</w:t>
      </w:r>
      <w:r w:rsidR="001F0F2E" w:rsidRPr="007E4262">
        <w:rPr>
          <w:rFonts w:cs="Times New Roman"/>
        </w:rPr>
        <w:t xml:space="preserve"> a agua e o ar.</w:t>
      </w:r>
      <w:r w:rsidR="006C0B92" w:rsidRPr="007E4262">
        <w:rPr>
          <w:rFonts w:cs="Times New Roman"/>
        </w:rPr>
        <w:t xml:space="preserve"> A difração</w:t>
      </w:r>
      <w:r w:rsidR="000208A5">
        <w:rPr>
          <w:rFonts w:cs="Times New Roman"/>
        </w:rPr>
        <w:t xml:space="preserve"> é</w:t>
      </w:r>
      <w:r w:rsidR="006C0B92" w:rsidRPr="007E4262">
        <w:rPr>
          <w:rFonts w:cs="Times New Roman"/>
          <w:color w:val="000000"/>
          <w:sz w:val="17"/>
          <w:szCs w:val="17"/>
          <w:shd w:val="clear" w:color="auto" w:fill="FFFFFF"/>
        </w:rPr>
        <w:t xml:space="preserve"> </w:t>
      </w:r>
      <w:r w:rsidR="006C0B92" w:rsidRPr="007E4262">
        <w:rPr>
          <w:rFonts w:cs="Times New Roman"/>
        </w:rPr>
        <w:t xml:space="preserve">o encurvamento sofrido pelas ondas quando ela encontra obstáculos à propagação. </w:t>
      </w:r>
      <w:r w:rsidR="000208A5">
        <w:rPr>
          <w:rFonts w:cs="Times New Roman"/>
        </w:rPr>
        <w:t xml:space="preserve">Esses </w:t>
      </w:r>
      <w:r w:rsidR="006C0B92" w:rsidRPr="007E4262">
        <w:rPr>
          <w:rFonts w:cs="Times New Roman"/>
        </w:rPr>
        <w:t xml:space="preserve">três efeitos ocorrem simultaneamente de forma intensa ou moderada </w:t>
      </w:r>
      <w:r w:rsidR="00DD0964" w:rsidRPr="007E4262">
        <w:rPr>
          <w:rFonts w:cs="Times New Roman"/>
        </w:rPr>
        <w:t>segundo o meio que se encontra.</w:t>
      </w:r>
    </w:p>
    <w:p w:rsidR="00B52E77" w:rsidRPr="007E4262" w:rsidRDefault="003055FE" w:rsidP="00ED6D0B">
      <w:pPr>
        <w:spacing w:after="120" w:line="360" w:lineRule="auto"/>
        <w:rPr>
          <w:rFonts w:cs="Times New Roman"/>
        </w:rPr>
      </w:pPr>
      <w:r w:rsidRPr="007E4262">
        <w:rPr>
          <w:rFonts w:cs="Times New Roman"/>
        </w:rPr>
        <w:tab/>
        <w:t>O problema direto, que é o problema da propagação das ondas sonoras, apesar de ser complexo</w:t>
      </w:r>
      <w:r w:rsidR="00064E6F">
        <w:rPr>
          <w:rFonts w:cs="Times New Roman"/>
        </w:rPr>
        <w:t>,</w:t>
      </w:r>
      <w:r w:rsidR="00DD0964" w:rsidRPr="007E4262">
        <w:rPr>
          <w:rFonts w:cs="Times New Roman"/>
        </w:rPr>
        <w:t xml:space="preserve"> já foi muito estudado</w:t>
      </w:r>
      <w:r w:rsidR="00064E6F">
        <w:rPr>
          <w:rFonts w:cs="Times New Roman"/>
        </w:rPr>
        <w:t>,</w:t>
      </w:r>
      <w:r w:rsidR="00DD0964" w:rsidRPr="007E4262">
        <w:rPr>
          <w:rFonts w:cs="Times New Roman"/>
        </w:rPr>
        <w:t xml:space="preserve"> e </w:t>
      </w:r>
      <w:r w:rsidR="001C0902" w:rsidRPr="007E4262">
        <w:rPr>
          <w:rFonts w:cs="Times New Roman"/>
        </w:rPr>
        <w:t xml:space="preserve">equações e métodos que o descrevem são bem conhecidos, robustos e consistentes. Por outro lado, o problema inverso (a tomografia) é um problema </w:t>
      </w:r>
      <w:r w:rsidRPr="007E4262">
        <w:rPr>
          <w:rFonts w:cs="Times New Roman"/>
        </w:rPr>
        <w:t xml:space="preserve">que está </w:t>
      </w:r>
      <w:r w:rsidR="001C0902" w:rsidRPr="007E4262">
        <w:rPr>
          <w:rFonts w:cs="Times New Roman"/>
        </w:rPr>
        <w:t xml:space="preserve">em grande parte </w:t>
      </w:r>
      <w:r w:rsidR="007C5757" w:rsidRPr="007E4262">
        <w:rPr>
          <w:rFonts w:cs="Times New Roman"/>
        </w:rPr>
        <w:t xml:space="preserve">em </w:t>
      </w:r>
      <w:r w:rsidR="001C0902" w:rsidRPr="007E4262">
        <w:rPr>
          <w:rFonts w:cs="Times New Roman"/>
        </w:rPr>
        <w:t>aberto.</w:t>
      </w:r>
    </w:p>
    <w:p w:rsidR="00BF5C02" w:rsidRPr="007E4262" w:rsidRDefault="00B52E77" w:rsidP="00ED6D0B">
      <w:pPr>
        <w:spacing w:after="120" w:line="360" w:lineRule="auto"/>
        <w:jc w:val="both"/>
        <w:rPr>
          <w:rFonts w:cs="Times New Roman"/>
        </w:rPr>
      </w:pPr>
      <w:r w:rsidRPr="007E4262">
        <w:rPr>
          <w:rFonts w:cs="Times New Roman"/>
        </w:rPr>
        <w:tab/>
      </w:r>
      <w:r w:rsidR="0085370B" w:rsidRPr="007E4262">
        <w:rPr>
          <w:rFonts w:cs="Times New Roman"/>
        </w:rPr>
        <w:t xml:space="preserve">Devido à complexidade dos problemas, diversas simplificações do modelo de propagação de onda podem ser feitas. Por exemplo, </w:t>
      </w:r>
      <w:r w:rsidR="00A81777" w:rsidRPr="007E4262">
        <w:rPr>
          <w:rFonts w:cs="Times New Roman"/>
        </w:rPr>
        <w:t>em um meio onde o principal fenômeno é a reflexão, pode</w:t>
      </w:r>
      <w:r w:rsidR="00064E6F">
        <w:rPr>
          <w:rFonts w:cs="Times New Roman"/>
        </w:rPr>
        <w:t>-se</w:t>
      </w:r>
      <w:r w:rsidR="00A81777" w:rsidRPr="007E4262">
        <w:rPr>
          <w:rFonts w:cs="Times New Roman"/>
        </w:rPr>
        <w:t xml:space="preserve"> </w:t>
      </w:r>
      <w:r w:rsidR="00B10591" w:rsidRPr="007E4262">
        <w:rPr>
          <w:rFonts w:cs="Times New Roman"/>
        </w:rPr>
        <w:t>ignorar os outros efeitos e considerar apenas a reflexão</w:t>
      </w:r>
      <w:r w:rsidR="00064E6F">
        <w:rPr>
          <w:rFonts w:cs="Times New Roman"/>
        </w:rPr>
        <w:t>,</w:t>
      </w:r>
      <w:r w:rsidR="00B10591" w:rsidRPr="007E4262">
        <w:rPr>
          <w:rFonts w:cs="Times New Roman"/>
        </w:rPr>
        <w:t xml:space="preserve"> </w:t>
      </w:r>
      <w:r w:rsidR="00A81777" w:rsidRPr="007E4262">
        <w:rPr>
          <w:rFonts w:cs="Times New Roman"/>
        </w:rPr>
        <w:t>simplifica</w:t>
      </w:r>
      <w:r w:rsidR="00B10591" w:rsidRPr="007E4262">
        <w:rPr>
          <w:rFonts w:cs="Times New Roman"/>
        </w:rPr>
        <w:t>ndo</w:t>
      </w:r>
      <w:r w:rsidR="00A81777" w:rsidRPr="007E4262">
        <w:rPr>
          <w:rFonts w:cs="Times New Roman"/>
        </w:rPr>
        <w:t xml:space="preserve"> o modelo </w:t>
      </w:r>
      <w:r w:rsidR="00BF5C02" w:rsidRPr="007E4262">
        <w:rPr>
          <w:rFonts w:cs="Times New Roman"/>
        </w:rPr>
        <w:t>e</w:t>
      </w:r>
      <w:r w:rsidR="00064E6F">
        <w:rPr>
          <w:rFonts w:cs="Times New Roman"/>
        </w:rPr>
        <w:t>,</w:t>
      </w:r>
      <w:r w:rsidR="00BF5C02" w:rsidRPr="007E4262">
        <w:rPr>
          <w:rFonts w:cs="Times New Roman"/>
        </w:rPr>
        <w:t xml:space="preserve"> consequentemente</w:t>
      </w:r>
      <w:r w:rsidR="00064E6F">
        <w:rPr>
          <w:rFonts w:cs="Times New Roman"/>
        </w:rPr>
        <w:t>,</w:t>
      </w:r>
      <w:r w:rsidR="00BF5C02" w:rsidRPr="007E4262">
        <w:rPr>
          <w:rFonts w:cs="Times New Roman"/>
        </w:rPr>
        <w:t xml:space="preserve"> o nível de complexidade do problema inverso. Es</w:t>
      </w:r>
      <w:r w:rsidR="00064E6F">
        <w:rPr>
          <w:rFonts w:cs="Times New Roman"/>
        </w:rPr>
        <w:t>s</w:t>
      </w:r>
      <w:r w:rsidR="00BF5C02" w:rsidRPr="007E4262">
        <w:rPr>
          <w:rFonts w:cs="Times New Roman"/>
        </w:rPr>
        <w:t>e modelo mais simples é largamente utilizado na medicina</w:t>
      </w:r>
      <w:r w:rsidR="00064E6F">
        <w:rPr>
          <w:rFonts w:cs="Times New Roman"/>
        </w:rPr>
        <w:t>,</w:t>
      </w:r>
      <w:r w:rsidR="00720C94" w:rsidRPr="007E4262">
        <w:rPr>
          <w:rFonts w:cs="Times New Roman"/>
        </w:rPr>
        <w:t xml:space="preserve"> e a sua </w:t>
      </w:r>
      <w:r w:rsidR="00426FD1" w:rsidRPr="007E4262">
        <w:rPr>
          <w:rFonts w:cs="Times New Roman"/>
        </w:rPr>
        <w:t>aplicação mais conhecida</w:t>
      </w:r>
      <w:r w:rsidR="00720C94" w:rsidRPr="007E4262">
        <w:rPr>
          <w:rFonts w:cs="Times New Roman"/>
        </w:rPr>
        <w:t xml:space="preserve"> é a</w:t>
      </w:r>
      <w:r w:rsidR="00BF5C02" w:rsidRPr="007E4262">
        <w:rPr>
          <w:rFonts w:cs="Times New Roman"/>
        </w:rPr>
        <w:t xml:space="preserve"> ultrassonogra</w:t>
      </w:r>
      <w:r w:rsidR="00BB571D" w:rsidRPr="007E4262">
        <w:rPr>
          <w:rFonts w:cs="Times New Roman"/>
        </w:rPr>
        <w:t>fia</w:t>
      </w:r>
      <w:r w:rsidR="001C3A82" w:rsidRPr="007E4262">
        <w:rPr>
          <w:rFonts w:cs="Times New Roman"/>
        </w:rPr>
        <w:t xml:space="preserve"> de </w:t>
      </w:r>
      <w:r w:rsidR="00426FD1" w:rsidRPr="007E4262">
        <w:rPr>
          <w:rFonts w:cs="Times New Roman"/>
        </w:rPr>
        <w:t>bebês</w:t>
      </w:r>
      <w:r w:rsidR="001C3A82" w:rsidRPr="007E4262">
        <w:rPr>
          <w:rFonts w:cs="Times New Roman"/>
        </w:rPr>
        <w:t>.</w:t>
      </w:r>
    </w:p>
    <w:p w:rsidR="00164920" w:rsidRPr="007E4262" w:rsidRDefault="00F51578" w:rsidP="00ED6D0B">
      <w:pPr>
        <w:spacing w:after="120" w:line="360" w:lineRule="auto"/>
        <w:jc w:val="both"/>
        <w:rPr>
          <w:rFonts w:cs="Times New Roman"/>
        </w:rPr>
      </w:pPr>
      <w:r w:rsidRPr="007E4262">
        <w:rPr>
          <w:rFonts w:cs="Times New Roman"/>
        </w:rPr>
        <w:tab/>
        <w:t>No entanto</w:t>
      </w:r>
      <w:r w:rsidR="00B10591" w:rsidRPr="007E4262">
        <w:rPr>
          <w:rFonts w:cs="Times New Roman"/>
        </w:rPr>
        <w:t>,</w:t>
      </w:r>
      <w:r w:rsidRPr="007E4262">
        <w:rPr>
          <w:rFonts w:cs="Times New Roman"/>
        </w:rPr>
        <w:t xml:space="preserve"> as aplicações </w:t>
      </w:r>
      <w:r w:rsidR="00064E6F">
        <w:rPr>
          <w:rFonts w:cs="Times New Roman"/>
        </w:rPr>
        <w:t xml:space="preserve">em que se </w:t>
      </w:r>
      <w:r w:rsidRPr="007E4262">
        <w:rPr>
          <w:rFonts w:cs="Times New Roman"/>
        </w:rPr>
        <w:t>pode considerar apenas o fenômeno da reflexão da onda são limitadas</w:t>
      </w:r>
      <w:r w:rsidR="001E0760">
        <w:rPr>
          <w:rFonts w:cs="Times New Roman"/>
        </w:rPr>
        <w:t>,</w:t>
      </w:r>
      <w:r w:rsidRPr="007E4262">
        <w:rPr>
          <w:rFonts w:cs="Times New Roman"/>
        </w:rPr>
        <w:t xml:space="preserve"> e</w:t>
      </w:r>
      <w:r w:rsidR="00064E6F">
        <w:rPr>
          <w:rFonts w:cs="Times New Roman"/>
        </w:rPr>
        <w:t xml:space="preserve">, por isso, </w:t>
      </w:r>
      <w:r w:rsidRPr="007E4262">
        <w:rPr>
          <w:rFonts w:cs="Times New Roman"/>
        </w:rPr>
        <w:t>técnicas que abrangem problemas mais elaborados são neces</w:t>
      </w:r>
      <w:r w:rsidR="009A5212" w:rsidRPr="007E4262">
        <w:rPr>
          <w:rFonts w:cs="Times New Roman"/>
        </w:rPr>
        <w:t>sárias</w:t>
      </w:r>
      <w:r w:rsidRPr="007E4262">
        <w:rPr>
          <w:rFonts w:cs="Times New Roman"/>
        </w:rPr>
        <w:t>.</w:t>
      </w:r>
      <w:r w:rsidR="00EB76E3" w:rsidRPr="007E4262">
        <w:rPr>
          <w:rFonts w:cs="Times New Roman"/>
        </w:rPr>
        <w:t xml:space="preserve"> É justamente</w:t>
      </w:r>
      <w:r w:rsidR="00007E2B">
        <w:rPr>
          <w:rFonts w:cs="Times New Roman"/>
        </w:rPr>
        <w:t>,</w:t>
      </w:r>
      <w:r w:rsidR="00EB76E3" w:rsidRPr="007E4262">
        <w:rPr>
          <w:rFonts w:cs="Times New Roman"/>
        </w:rPr>
        <w:t xml:space="preserve"> nes</w:t>
      </w:r>
      <w:r w:rsidR="001E0760">
        <w:rPr>
          <w:rFonts w:cs="Times New Roman"/>
        </w:rPr>
        <w:t>s</w:t>
      </w:r>
      <w:r w:rsidR="00EB76E3" w:rsidRPr="007E4262">
        <w:rPr>
          <w:rFonts w:cs="Times New Roman"/>
        </w:rPr>
        <w:t>e cenário</w:t>
      </w:r>
      <w:r w:rsidR="00007E2B">
        <w:rPr>
          <w:rFonts w:cs="Times New Roman"/>
        </w:rPr>
        <w:t>,</w:t>
      </w:r>
      <w:r w:rsidR="00EB76E3" w:rsidRPr="007E4262">
        <w:rPr>
          <w:rFonts w:cs="Times New Roman"/>
        </w:rPr>
        <w:t xml:space="preserve"> </w:t>
      </w:r>
      <w:r w:rsidR="000A13A4" w:rsidRPr="007E4262">
        <w:rPr>
          <w:rFonts w:cs="Times New Roman"/>
        </w:rPr>
        <w:t xml:space="preserve">que </w:t>
      </w:r>
      <w:r w:rsidR="001E0760">
        <w:rPr>
          <w:rFonts w:cs="Times New Roman"/>
        </w:rPr>
        <w:t xml:space="preserve">se </w:t>
      </w:r>
      <w:r w:rsidR="000A13A4" w:rsidRPr="007E4262">
        <w:rPr>
          <w:rFonts w:cs="Times New Roman"/>
        </w:rPr>
        <w:t>trabalhar</w:t>
      </w:r>
      <w:r w:rsidR="001E0760">
        <w:rPr>
          <w:rFonts w:cs="Times New Roman"/>
        </w:rPr>
        <w:t>á</w:t>
      </w:r>
      <w:r w:rsidR="000A13A4" w:rsidRPr="007E4262">
        <w:rPr>
          <w:rFonts w:cs="Times New Roman"/>
        </w:rPr>
        <w:t xml:space="preserve">, onde os fenômenos de refração e </w:t>
      </w:r>
      <w:r w:rsidR="00007E2B">
        <w:rPr>
          <w:rFonts w:cs="Times New Roman"/>
        </w:rPr>
        <w:t xml:space="preserve">da </w:t>
      </w:r>
      <w:r w:rsidR="000A13A4" w:rsidRPr="007E4262">
        <w:rPr>
          <w:rFonts w:cs="Times New Roman"/>
        </w:rPr>
        <w:t>difração não podem ser ignorados.</w:t>
      </w:r>
    </w:p>
    <w:p w:rsidR="00946133" w:rsidRPr="007E4262" w:rsidRDefault="000A13A4" w:rsidP="00ED6D0B">
      <w:pPr>
        <w:spacing w:after="120" w:line="360" w:lineRule="auto"/>
        <w:ind w:firstLine="708"/>
        <w:jc w:val="both"/>
        <w:rPr>
          <w:rFonts w:cs="Times New Roman"/>
        </w:rPr>
      </w:pPr>
      <w:r w:rsidRPr="007E4262">
        <w:rPr>
          <w:rFonts w:cs="Times New Roman"/>
        </w:rPr>
        <w:t>Embora existam diversos métodos na literatura que se propõe</w:t>
      </w:r>
      <w:r w:rsidR="00007E2B">
        <w:rPr>
          <w:rFonts w:cs="Times New Roman"/>
        </w:rPr>
        <w:t>m</w:t>
      </w:r>
      <w:r w:rsidRPr="007E4262">
        <w:rPr>
          <w:rFonts w:cs="Times New Roman"/>
        </w:rPr>
        <w:t xml:space="preserve"> a resolver o problema inverso da tomografia por ultrassom, ainda não existe uma solução definitiva para o problema. </w:t>
      </w:r>
      <w:r w:rsidR="00164920" w:rsidRPr="007E4262">
        <w:rPr>
          <w:rFonts w:cs="Times New Roman"/>
        </w:rPr>
        <w:t>Além disso, a maior</w:t>
      </w:r>
      <w:r w:rsidRPr="007E4262">
        <w:rPr>
          <w:rFonts w:cs="Times New Roman"/>
        </w:rPr>
        <w:t xml:space="preserve"> parte dos métodos </w:t>
      </w:r>
      <w:r w:rsidR="00164920" w:rsidRPr="007E4262">
        <w:rPr>
          <w:rFonts w:cs="Times New Roman"/>
        </w:rPr>
        <w:t>atuais</w:t>
      </w:r>
      <w:r w:rsidR="00007E2B">
        <w:rPr>
          <w:rFonts w:cs="Times New Roman"/>
        </w:rPr>
        <w:t>,</w:t>
      </w:r>
      <w:r w:rsidR="00164920" w:rsidRPr="007E4262">
        <w:rPr>
          <w:rFonts w:cs="Times New Roman"/>
        </w:rPr>
        <w:t xml:space="preserve"> </w:t>
      </w:r>
      <w:r w:rsidR="00E00AC3" w:rsidRPr="007E4262">
        <w:rPr>
          <w:rFonts w:cs="Times New Roman"/>
        </w:rPr>
        <w:t xml:space="preserve">que </w:t>
      </w:r>
      <w:r w:rsidRPr="007E4262">
        <w:rPr>
          <w:rFonts w:cs="Times New Roman"/>
        </w:rPr>
        <w:t>conseguem bons resultados</w:t>
      </w:r>
      <w:r w:rsidR="00E00AC3" w:rsidRPr="007E4262">
        <w:rPr>
          <w:rFonts w:cs="Times New Roman"/>
        </w:rPr>
        <w:t>,</w:t>
      </w:r>
      <w:r w:rsidRPr="007E4262">
        <w:rPr>
          <w:rFonts w:cs="Times New Roman"/>
        </w:rPr>
        <w:t xml:space="preserve"> </w:t>
      </w:r>
      <w:r w:rsidR="00164920" w:rsidRPr="007E4262">
        <w:rPr>
          <w:rFonts w:cs="Times New Roman"/>
        </w:rPr>
        <w:t>possuem</w:t>
      </w:r>
      <w:r w:rsidRPr="007E4262">
        <w:rPr>
          <w:rFonts w:cs="Times New Roman"/>
        </w:rPr>
        <w:t xml:space="preserve"> </w:t>
      </w:r>
      <w:r w:rsidR="00E00AC3" w:rsidRPr="007E4262">
        <w:rPr>
          <w:rFonts w:cs="Times New Roman"/>
        </w:rPr>
        <w:t xml:space="preserve">limitações na heterogeneidade do </w:t>
      </w:r>
      <w:r w:rsidR="002309FD" w:rsidRPr="007E4262">
        <w:rPr>
          <w:rFonts w:cs="Times New Roman"/>
        </w:rPr>
        <w:t xml:space="preserve">objeto tomografado, </w:t>
      </w:r>
      <w:r w:rsidR="00007E2B">
        <w:rPr>
          <w:rFonts w:cs="Times New Roman"/>
        </w:rPr>
        <w:t xml:space="preserve">pois </w:t>
      </w:r>
      <w:r w:rsidR="002309FD" w:rsidRPr="007E4262">
        <w:rPr>
          <w:rFonts w:cs="Times New Roman"/>
        </w:rPr>
        <w:t xml:space="preserve">a velocidade </w:t>
      </w:r>
      <w:r w:rsidR="004220C4" w:rsidRPr="007E4262">
        <w:rPr>
          <w:rFonts w:cs="Times New Roman"/>
        </w:rPr>
        <w:t>do</w:t>
      </w:r>
      <w:r w:rsidR="002309FD" w:rsidRPr="007E4262">
        <w:rPr>
          <w:rFonts w:cs="Times New Roman"/>
        </w:rPr>
        <w:t xml:space="preserve"> som</w:t>
      </w:r>
      <w:r w:rsidR="00007E2B">
        <w:rPr>
          <w:rFonts w:cs="Times New Roman"/>
        </w:rPr>
        <w:t>,</w:t>
      </w:r>
      <w:r w:rsidR="002309FD" w:rsidRPr="007E4262">
        <w:rPr>
          <w:rFonts w:cs="Times New Roman"/>
        </w:rPr>
        <w:t xml:space="preserve"> ao longo do objeto</w:t>
      </w:r>
      <w:r w:rsidR="00007E2B">
        <w:rPr>
          <w:rFonts w:cs="Times New Roman"/>
        </w:rPr>
        <w:t>,</w:t>
      </w:r>
      <w:r w:rsidR="002309FD" w:rsidRPr="007E4262">
        <w:rPr>
          <w:rFonts w:cs="Times New Roman"/>
        </w:rPr>
        <w:t xml:space="preserve"> não pode variar muito</w:t>
      </w:r>
      <w:r w:rsidR="004220C4" w:rsidRPr="007E4262">
        <w:rPr>
          <w:rFonts w:cs="Times New Roman"/>
        </w:rPr>
        <w:t>.</w:t>
      </w:r>
    </w:p>
    <w:p w:rsidR="00946133" w:rsidRPr="007E4262" w:rsidRDefault="00946133" w:rsidP="00ED6D0B">
      <w:pPr>
        <w:spacing w:after="120" w:line="360" w:lineRule="auto"/>
        <w:rPr>
          <w:rFonts w:cs="Times New Roman"/>
        </w:rPr>
      </w:pPr>
      <w:r w:rsidRPr="007E4262">
        <w:rPr>
          <w:rFonts w:cs="Times New Roman"/>
        </w:rPr>
        <w:br w:type="page"/>
      </w:r>
    </w:p>
    <w:p w:rsidR="001C3A82" w:rsidRPr="007E4262" w:rsidRDefault="00B637D4" w:rsidP="00ED6D0B">
      <w:pPr>
        <w:pStyle w:val="Ttulo1"/>
        <w:spacing w:after="120" w:line="360" w:lineRule="auto"/>
        <w:rPr>
          <w:rFonts w:cs="Times New Roman"/>
        </w:rPr>
      </w:pPr>
      <w:bookmarkStart w:id="1" w:name="_Toc451717422"/>
      <w:r w:rsidRPr="007E4262">
        <w:rPr>
          <w:rFonts w:cs="Times New Roman"/>
        </w:rPr>
        <w:lastRenderedPageBreak/>
        <w:t>PROPOSTA</w:t>
      </w:r>
      <w:bookmarkEnd w:id="1"/>
    </w:p>
    <w:p w:rsidR="00A3030A" w:rsidRPr="007E4262" w:rsidRDefault="00A3030A" w:rsidP="00ED6D0B">
      <w:pPr>
        <w:spacing w:after="120" w:line="360" w:lineRule="auto"/>
        <w:ind w:firstLine="708"/>
        <w:jc w:val="both"/>
        <w:rPr>
          <w:rFonts w:eastAsiaTheme="minorEastAsia" w:cs="Times New Roman"/>
        </w:rPr>
      </w:pPr>
    </w:p>
    <w:p w:rsidR="001C3A82" w:rsidRPr="007E4262" w:rsidRDefault="002E19FE" w:rsidP="00ED6D0B">
      <w:pPr>
        <w:spacing w:after="120" w:line="360" w:lineRule="auto"/>
        <w:ind w:firstLine="708"/>
        <w:jc w:val="both"/>
        <w:rPr>
          <w:rFonts w:eastAsiaTheme="minorEastAsia" w:cs="Times New Roman"/>
        </w:rPr>
      </w:pPr>
      <w:r w:rsidRPr="007E4262">
        <w:rPr>
          <w:rFonts w:eastAsiaTheme="minorEastAsia" w:cs="Times New Roman"/>
        </w:rPr>
        <w:t>A proposta do trabalho é projeta</w:t>
      </w:r>
      <w:r w:rsidR="001C3A82" w:rsidRPr="007E4262">
        <w:rPr>
          <w:rFonts w:eastAsiaTheme="minorEastAsia" w:cs="Times New Roman"/>
        </w:rPr>
        <w:t>r um tomógrafo por ultrassom que seja capaz de tomografar a seção transversal do tórax, de modo semelhante aos tomógrafos das mamas</w:t>
      </w:r>
      <w:r w:rsidR="009A5212" w:rsidRPr="007E4262">
        <w:rPr>
          <w:rFonts w:eastAsiaTheme="minorEastAsia" w:cs="Times New Roman"/>
        </w:rPr>
        <w:t xml:space="preserve"> </w:t>
      </w:r>
      <w:r w:rsidR="009A5212" w:rsidRPr="00AB472E">
        <w:rPr>
          <w:rFonts w:cs="Times New Roman"/>
          <w:color w:val="FF0000"/>
        </w:rPr>
        <w:t>[#1]</w:t>
      </w:r>
      <w:r w:rsidR="00AB472E" w:rsidRPr="00AB472E">
        <w:rPr>
          <w:color w:val="FF0000"/>
        </w:rPr>
        <w:t xml:space="preserve"> </w:t>
      </w:r>
      <w:r w:rsidR="00AB472E" w:rsidRPr="00AB472E">
        <w:rPr>
          <w:rFonts w:cs="Times New Roman"/>
          <w:color w:val="FF0000"/>
        </w:rPr>
        <w:t>(Hormati, Jovanovíc, Vetterli, 2010)</w:t>
      </w:r>
      <w:r w:rsidR="001C3A82" w:rsidRPr="007E4262">
        <w:rPr>
          <w:rFonts w:eastAsiaTheme="minorEastAsia" w:cs="Times New Roman"/>
        </w:rPr>
        <w:t xml:space="preserve">. A grande diferença é a alta heterogeneidade na região torácica, pois a velocidade do som no pulmão é bem diferente da velocidade </w:t>
      </w:r>
      <w:r w:rsidR="00426FD1" w:rsidRPr="007E4262">
        <w:rPr>
          <w:rFonts w:eastAsiaTheme="minorEastAsia" w:cs="Times New Roman"/>
        </w:rPr>
        <w:t>nos ossos</w:t>
      </w:r>
      <w:r w:rsidR="001C3A82" w:rsidRPr="007E4262">
        <w:rPr>
          <w:rFonts w:eastAsiaTheme="minorEastAsia" w:cs="Times New Roman"/>
        </w:rPr>
        <w:t xml:space="preserve"> que é bem diferente da velocidade dos tecidos musculares</w:t>
      </w:r>
      <w:r w:rsidR="00EB76E3" w:rsidRPr="007E4262">
        <w:rPr>
          <w:rFonts w:eastAsiaTheme="minorEastAsia" w:cs="Times New Roman"/>
        </w:rPr>
        <w:t xml:space="preserve">, assim os efeitos dos fenômenos de difração e </w:t>
      </w:r>
      <w:r w:rsidR="005110D4">
        <w:rPr>
          <w:rFonts w:eastAsiaTheme="minorEastAsia" w:cs="Times New Roman"/>
        </w:rPr>
        <w:t xml:space="preserve">de </w:t>
      </w:r>
      <w:r w:rsidR="00E00AC3" w:rsidRPr="007E4262">
        <w:rPr>
          <w:rFonts w:eastAsiaTheme="minorEastAsia" w:cs="Times New Roman"/>
        </w:rPr>
        <w:t>refração</w:t>
      </w:r>
      <w:r w:rsidR="00EB76E3" w:rsidRPr="007E4262">
        <w:rPr>
          <w:rFonts w:eastAsiaTheme="minorEastAsia" w:cs="Times New Roman"/>
        </w:rPr>
        <w:t xml:space="preserve"> intensificam</w:t>
      </w:r>
      <w:r w:rsidR="005110D4">
        <w:rPr>
          <w:rFonts w:eastAsiaTheme="minorEastAsia" w:cs="Times New Roman"/>
        </w:rPr>
        <w:t>-se</w:t>
      </w:r>
      <w:r w:rsidR="001C3A82" w:rsidRPr="007E4262">
        <w:rPr>
          <w:rFonts w:eastAsiaTheme="minorEastAsia" w:cs="Times New Roman"/>
        </w:rPr>
        <w:t>.</w:t>
      </w:r>
    </w:p>
    <w:p w:rsidR="001C3A82" w:rsidRPr="007E4262" w:rsidRDefault="001C3A82" w:rsidP="00ED6D0B">
      <w:pPr>
        <w:spacing w:after="120" w:line="360" w:lineRule="auto"/>
        <w:ind w:firstLine="708"/>
        <w:jc w:val="both"/>
        <w:rPr>
          <w:rFonts w:eastAsiaTheme="minorEastAsia" w:cs="Times New Roman"/>
        </w:rPr>
      </w:pPr>
      <w:r w:rsidRPr="007E4262">
        <w:rPr>
          <w:rFonts w:eastAsiaTheme="minorEastAsia" w:cs="Times New Roman"/>
        </w:rPr>
        <w:t>O projeto concentra</w:t>
      </w:r>
      <w:r w:rsidR="005110D4">
        <w:rPr>
          <w:rFonts w:eastAsiaTheme="minorEastAsia" w:cs="Times New Roman"/>
        </w:rPr>
        <w:t>-se</w:t>
      </w:r>
      <w:r w:rsidRPr="007E4262">
        <w:rPr>
          <w:rFonts w:eastAsiaTheme="minorEastAsia" w:cs="Times New Roman"/>
        </w:rPr>
        <w:t xml:space="preserve"> em desenvolver um método (algoritmo) que resolva o problema inverso em questão e em dimensionar como devem ser dispostos os transdutores (receptores e transmissores) do tomógrafo, mas apenas em um nível teórico, não entrando na viabilidade técnica d</w:t>
      </w:r>
      <w:r w:rsidR="005110D4">
        <w:rPr>
          <w:rFonts w:eastAsiaTheme="minorEastAsia" w:cs="Times New Roman"/>
        </w:rPr>
        <w:t>ele</w:t>
      </w:r>
      <w:r w:rsidRPr="007E4262">
        <w:rPr>
          <w:rFonts w:eastAsiaTheme="minorEastAsia" w:cs="Times New Roman"/>
        </w:rPr>
        <w:t>, isto é, como seria a construção do aparelho e quais os componentes elétricos, mecânicos e materiais seriam usados em sua estrutura.</w:t>
      </w:r>
    </w:p>
    <w:p w:rsidR="0070496B" w:rsidRDefault="001C3A82" w:rsidP="00ED6D0B">
      <w:pPr>
        <w:spacing w:after="120" w:line="360" w:lineRule="auto"/>
        <w:ind w:firstLine="708"/>
        <w:jc w:val="both"/>
        <w:rPr>
          <w:rFonts w:eastAsiaTheme="minorEastAsia" w:cs="Times New Roman"/>
        </w:rPr>
      </w:pPr>
      <w:r w:rsidRPr="007E4262">
        <w:rPr>
          <w:rFonts w:eastAsiaTheme="minorEastAsia" w:cs="Times New Roman"/>
        </w:rPr>
        <w:t>A ideia é desenvolver um algoritmo iterativo que</w:t>
      </w:r>
      <w:r w:rsidR="005110D4">
        <w:rPr>
          <w:rFonts w:eastAsiaTheme="minorEastAsia" w:cs="Times New Roman"/>
        </w:rPr>
        <w:t>,</w:t>
      </w:r>
      <w:r w:rsidRPr="007E4262">
        <w:rPr>
          <w:rFonts w:eastAsiaTheme="minorEastAsia" w:cs="Times New Roman"/>
        </w:rPr>
        <w:t xml:space="preserve"> a partir da estimativa inicial da seção transversal torácica</w:t>
      </w:r>
      <w:r w:rsidR="005110D4">
        <w:rPr>
          <w:rFonts w:eastAsiaTheme="minorEastAsia" w:cs="Times New Roman"/>
        </w:rPr>
        <w:t>,</w:t>
      </w:r>
      <w:r w:rsidRPr="007E4262">
        <w:rPr>
          <w:rFonts w:eastAsiaTheme="minorEastAsia" w:cs="Times New Roman"/>
        </w:rPr>
        <w:t xml:space="preserve"> identifique</w:t>
      </w:r>
      <w:r w:rsidR="00362B6E">
        <w:rPr>
          <w:rFonts w:eastAsiaTheme="minorEastAsia" w:cs="Times New Roman"/>
        </w:rPr>
        <w:t>-a,</w:t>
      </w:r>
      <w:r w:rsidRPr="007E4262">
        <w:rPr>
          <w:rFonts w:eastAsiaTheme="minorEastAsia" w:cs="Times New Roman"/>
        </w:rPr>
        <w:t xml:space="preserve"> com uma maior precisão, no algoritmo iterativo</w:t>
      </w:r>
      <w:r w:rsidR="00362B6E">
        <w:rPr>
          <w:rFonts w:eastAsiaTheme="minorEastAsia" w:cs="Times New Roman"/>
        </w:rPr>
        <w:t>,</w:t>
      </w:r>
      <w:r w:rsidRPr="007E4262">
        <w:rPr>
          <w:rFonts w:eastAsiaTheme="minorEastAsia" w:cs="Times New Roman"/>
        </w:rPr>
        <w:t xml:space="preserve"> </w:t>
      </w:r>
      <w:r w:rsidR="00362B6E">
        <w:rPr>
          <w:rFonts w:eastAsiaTheme="minorEastAsia" w:cs="Times New Roman"/>
        </w:rPr>
        <w:t xml:space="preserve">quando </w:t>
      </w:r>
      <w:r w:rsidRPr="007E4262">
        <w:rPr>
          <w:rFonts w:eastAsiaTheme="minorEastAsia" w:cs="Times New Roman"/>
        </w:rPr>
        <w:t xml:space="preserve">muitos problemas diretos são resolvidos (propagação e </w:t>
      </w:r>
      <w:r w:rsidR="007F7A28" w:rsidRPr="007E4262">
        <w:rPr>
          <w:rFonts w:eastAsiaTheme="minorEastAsia" w:cs="Times New Roman"/>
        </w:rPr>
        <w:t>retropropagação</w:t>
      </w:r>
      <w:r w:rsidRPr="007E4262">
        <w:rPr>
          <w:rFonts w:eastAsiaTheme="minorEastAsia" w:cs="Times New Roman"/>
        </w:rPr>
        <w:t xml:space="preserve"> de onda). A resolução des</w:t>
      </w:r>
      <w:r w:rsidR="00362B6E">
        <w:rPr>
          <w:rFonts w:eastAsiaTheme="minorEastAsia" w:cs="Times New Roman"/>
        </w:rPr>
        <w:t>s</w:t>
      </w:r>
      <w:r w:rsidRPr="007E4262">
        <w:rPr>
          <w:rFonts w:eastAsiaTheme="minorEastAsia" w:cs="Times New Roman"/>
        </w:rPr>
        <w:t>es problemas diretos será efetuad</w:t>
      </w:r>
      <w:r w:rsidR="007F7A28" w:rsidRPr="007E4262">
        <w:rPr>
          <w:rFonts w:eastAsiaTheme="minorEastAsia" w:cs="Times New Roman"/>
        </w:rPr>
        <w:t>a</w:t>
      </w:r>
      <w:r w:rsidR="00362B6E">
        <w:rPr>
          <w:rFonts w:eastAsiaTheme="minorEastAsia" w:cs="Times New Roman"/>
        </w:rPr>
        <w:t>,</w:t>
      </w:r>
      <w:r w:rsidRPr="007E4262">
        <w:rPr>
          <w:rFonts w:eastAsiaTheme="minorEastAsia" w:cs="Times New Roman"/>
        </w:rPr>
        <w:t xml:space="preserve"> usando o método pseudo espectral </w:t>
      </w:r>
      <w:r w:rsidRPr="00362B6E">
        <w:rPr>
          <w:rFonts w:eastAsiaTheme="minorEastAsia" w:cs="Times New Roman"/>
          <w:i/>
        </w:rPr>
        <w:t>k-space</w:t>
      </w:r>
      <w:r w:rsidRPr="007E4262">
        <w:rPr>
          <w:rFonts w:eastAsiaTheme="minorEastAsia" w:cs="Times New Roman"/>
        </w:rPr>
        <w:t xml:space="preserve">. </w:t>
      </w:r>
    </w:p>
    <w:p w:rsidR="001C3A82" w:rsidRPr="007E4262" w:rsidRDefault="001C3A82" w:rsidP="00ED6D0B">
      <w:pPr>
        <w:spacing w:after="120" w:line="360" w:lineRule="auto"/>
        <w:ind w:firstLine="708"/>
        <w:jc w:val="both"/>
        <w:rPr>
          <w:rFonts w:eastAsiaTheme="minorEastAsia" w:cs="Times New Roman"/>
        </w:rPr>
      </w:pPr>
      <w:r w:rsidRPr="007E4262">
        <w:rPr>
          <w:rFonts w:eastAsiaTheme="minorEastAsia" w:cs="Times New Roman"/>
        </w:rPr>
        <w:t xml:space="preserve">O </w:t>
      </w:r>
      <w:r w:rsidRPr="00362B6E">
        <w:rPr>
          <w:rFonts w:eastAsiaTheme="minorEastAsia" w:cs="Times New Roman"/>
          <w:i/>
        </w:rPr>
        <w:t>k-wave</w:t>
      </w:r>
      <w:r w:rsidRPr="007E4262">
        <w:rPr>
          <w:rFonts w:eastAsiaTheme="minorEastAsia" w:cs="Times New Roman"/>
        </w:rPr>
        <w:t xml:space="preserve">, </w:t>
      </w:r>
      <w:r w:rsidR="0070496B">
        <w:rPr>
          <w:rFonts w:eastAsiaTheme="minorEastAsia" w:cs="Times New Roman"/>
        </w:rPr>
        <w:t xml:space="preserve">que é </w:t>
      </w:r>
      <w:r w:rsidRPr="007E4262">
        <w:rPr>
          <w:rFonts w:eastAsiaTheme="minorEastAsia" w:cs="Times New Roman"/>
        </w:rPr>
        <w:t>uma biblioteca</w:t>
      </w:r>
      <w:r w:rsidR="00362B6E">
        <w:rPr>
          <w:rFonts w:eastAsiaTheme="minorEastAsia" w:cs="Times New Roman"/>
        </w:rPr>
        <w:t>,</w:t>
      </w:r>
      <w:r w:rsidRPr="007E4262">
        <w:rPr>
          <w:rFonts w:eastAsiaTheme="minorEastAsia" w:cs="Times New Roman"/>
        </w:rPr>
        <w:t xml:space="preserve"> desenvolvida em </w:t>
      </w:r>
      <w:r w:rsidRPr="00362B6E">
        <w:rPr>
          <w:rFonts w:eastAsiaTheme="minorEastAsia" w:cs="Times New Roman"/>
          <w:i/>
        </w:rPr>
        <w:t>Matlab</w:t>
      </w:r>
      <w:r w:rsidRPr="007E4262">
        <w:rPr>
          <w:rFonts w:eastAsiaTheme="minorEastAsia" w:cs="Times New Roman"/>
        </w:rPr>
        <w:t xml:space="preserve"> e</w:t>
      </w:r>
      <w:r w:rsidR="00362B6E">
        <w:rPr>
          <w:rFonts w:eastAsiaTheme="minorEastAsia" w:cs="Times New Roman"/>
        </w:rPr>
        <w:t>,</w:t>
      </w:r>
      <w:r w:rsidRPr="007E4262">
        <w:rPr>
          <w:rFonts w:eastAsiaTheme="minorEastAsia" w:cs="Times New Roman"/>
        </w:rPr>
        <w:t xml:space="preserve"> posteriormente</w:t>
      </w:r>
      <w:r w:rsidR="00362B6E">
        <w:rPr>
          <w:rFonts w:eastAsiaTheme="minorEastAsia" w:cs="Times New Roman"/>
        </w:rPr>
        <w:t>,</w:t>
      </w:r>
      <w:r w:rsidRPr="007E4262">
        <w:rPr>
          <w:rFonts w:eastAsiaTheme="minorEastAsia" w:cs="Times New Roman"/>
        </w:rPr>
        <w:t xml:space="preserve"> adaptada para </w:t>
      </w:r>
      <w:r w:rsidR="00705F6D">
        <w:rPr>
          <w:rFonts w:eastAsiaTheme="minorEastAsia" w:cs="Times New Roman"/>
        </w:rPr>
        <w:t>C</w:t>
      </w:r>
      <w:r w:rsidRPr="007E4262">
        <w:rPr>
          <w:rFonts w:eastAsiaTheme="minorEastAsia" w:cs="Times New Roman"/>
        </w:rPr>
        <w:t>++, implementa esse método</w:t>
      </w:r>
      <w:r w:rsidR="00362B6E">
        <w:rPr>
          <w:rFonts w:eastAsiaTheme="minorEastAsia" w:cs="Times New Roman"/>
        </w:rPr>
        <w:t xml:space="preserve"> e, n</w:t>
      </w:r>
      <w:r w:rsidRPr="007E4262">
        <w:rPr>
          <w:rFonts w:eastAsiaTheme="minorEastAsia" w:cs="Times New Roman"/>
        </w:rPr>
        <w:t>o projet</w:t>
      </w:r>
      <w:r w:rsidR="007F7A28" w:rsidRPr="007E4262">
        <w:rPr>
          <w:rFonts w:eastAsiaTheme="minorEastAsia" w:cs="Times New Roman"/>
        </w:rPr>
        <w:t>o</w:t>
      </w:r>
      <w:r w:rsidR="00362B6E">
        <w:rPr>
          <w:rFonts w:eastAsiaTheme="minorEastAsia" w:cs="Times New Roman"/>
        </w:rPr>
        <w:t>,</w:t>
      </w:r>
      <w:r w:rsidR="007F7A28" w:rsidRPr="007E4262">
        <w:rPr>
          <w:rFonts w:eastAsiaTheme="minorEastAsia" w:cs="Times New Roman"/>
        </w:rPr>
        <w:t xml:space="preserve"> </w:t>
      </w:r>
      <w:r w:rsidR="00362B6E">
        <w:rPr>
          <w:rFonts w:eastAsiaTheme="minorEastAsia" w:cs="Times New Roman"/>
        </w:rPr>
        <w:t xml:space="preserve">é </w:t>
      </w:r>
      <w:r w:rsidR="0070496B">
        <w:rPr>
          <w:rFonts w:eastAsiaTheme="minorEastAsia" w:cs="Times New Roman"/>
        </w:rPr>
        <w:t>empregado</w:t>
      </w:r>
      <w:r w:rsidR="007F7A28" w:rsidRPr="007E4262">
        <w:rPr>
          <w:rFonts w:eastAsiaTheme="minorEastAsia" w:cs="Times New Roman"/>
        </w:rPr>
        <w:t>.</w:t>
      </w:r>
      <w:r w:rsidR="0070496B">
        <w:rPr>
          <w:rFonts w:eastAsiaTheme="minorEastAsia" w:cs="Times New Roman"/>
        </w:rPr>
        <w:t xml:space="preserve"> </w:t>
      </w:r>
      <w:r w:rsidRPr="007E4262">
        <w:rPr>
          <w:rFonts w:eastAsiaTheme="minorEastAsia" w:cs="Times New Roman"/>
        </w:rPr>
        <w:t xml:space="preserve">O </w:t>
      </w:r>
      <w:r w:rsidRPr="0070496B">
        <w:rPr>
          <w:rFonts w:eastAsiaTheme="minorEastAsia" w:cs="Times New Roman"/>
          <w:i/>
        </w:rPr>
        <w:t>k-wave</w:t>
      </w:r>
      <w:r w:rsidRPr="007E4262">
        <w:rPr>
          <w:rFonts w:eastAsiaTheme="minorEastAsia" w:cs="Times New Roman"/>
        </w:rPr>
        <w:t xml:space="preserve"> resolve o problema direto tanto para o caso 2D quanto para o caso 3D. N</w:t>
      </w:r>
      <w:r w:rsidR="005569B4">
        <w:rPr>
          <w:rFonts w:eastAsiaTheme="minorEastAsia" w:cs="Times New Roman"/>
        </w:rPr>
        <w:t>es</w:t>
      </w:r>
      <w:r w:rsidR="0032401F">
        <w:rPr>
          <w:rFonts w:eastAsiaTheme="minorEastAsia" w:cs="Times New Roman"/>
        </w:rPr>
        <w:t>t</w:t>
      </w:r>
      <w:r w:rsidR="005569B4">
        <w:rPr>
          <w:rFonts w:eastAsiaTheme="minorEastAsia" w:cs="Times New Roman"/>
        </w:rPr>
        <w:t>e</w:t>
      </w:r>
      <w:r w:rsidRPr="007E4262">
        <w:rPr>
          <w:rFonts w:eastAsiaTheme="minorEastAsia" w:cs="Times New Roman"/>
        </w:rPr>
        <w:t xml:space="preserve"> projeto</w:t>
      </w:r>
      <w:r w:rsidR="005569B4">
        <w:rPr>
          <w:rFonts w:eastAsiaTheme="minorEastAsia" w:cs="Times New Roman"/>
        </w:rPr>
        <w:t>,</w:t>
      </w:r>
      <w:r w:rsidRPr="007E4262">
        <w:rPr>
          <w:rFonts w:eastAsiaTheme="minorEastAsia" w:cs="Times New Roman"/>
        </w:rPr>
        <w:t xml:space="preserve"> est</w:t>
      </w:r>
      <w:r w:rsidR="005569B4">
        <w:rPr>
          <w:rFonts w:eastAsiaTheme="minorEastAsia" w:cs="Times New Roman"/>
        </w:rPr>
        <w:t>á-se</w:t>
      </w:r>
      <w:r w:rsidRPr="007E4262">
        <w:rPr>
          <w:rFonts w:eastAsiaTheme="minorEastAsia" w:cs="Times New Roman"/>
        </w:rPr>
        <w:t xml:space="preserve"> interessado em obter somente um corte da seção transversal do objeto, ou seja, uma imagem 2D. Apesar d</w:t>
      </w:r>
      <w:r w:rsidR="002A642D">
        <w:rPr>
          <w:rFonts w:eastAsiaTheme="minorEastAsia" w:cs="Times New Roman"/>
        </w:rPr>
        <w:t xml:space="preserve">e </w:t>
      </w:r>
      <w:r w:rsidRPr="007E4262">
        <w:rPr>
          <w:rFonts w:eastAsiaTheme="minorEastAsia" w:cs="Times New Roman"/>
        </w:rPr>
        <w:t>a simulação 2D ser suficiente para ter um problema inverso definido, usa</w:t>
      </w:r>
      <w:r w:rsidR="002A642D">
        <w:rPr>
          <w:rFonts w:eastAsiaTheme="minorEastAsia" w:cs="Times New Roman"/>
        </w:rPr>
        <w:t>r-se-ão</w:t>
      </w:r>
      <w:r w:rsidRPr="007E4262">
        <w:rPr>
          <w:rFonts w:eastAsiaTheme="minorEastAsia" w:cs="Times New Roman"/>
        </w:rPr>
        <w:t xml:space="preserve"> as simulações 3D, pois as ondas sonoras, diferentemente dos raios </w:t>
      </w:r>
      <w:r w:rsidR="002A642D">
        <w:rPr>
          <w:rFonts w:eastAsiaTheme="minorEastAsia" w:cs="Times New Roman"/>
        </w:rPr>
        <w:t>x</w:t>
      </w:r>
      <w:r w:rsidRPr="007E4262">
        <w:rPr>
          <w:rFonts w:eastAsiaTheme="minorEastAsia" w:cs="Times New Roman"/>
        </w:rPr>
        <w:t>, não estão restritas a um único plano. Assim, os transdutores estarão dispostos nas paredes externa de um cilindro que cobre o tórax (semelhante a um espartilho), mas apenas a seção transversal no centro des</w:t>
      </w:r>
      <w:r w:rsidR="002A642D">
        <w:rPr>
          <w:rFonts w:eastAsiaTheme="minorEastAsia" w:cs="Times New Roman"/>
        </w:rPr>
        <w:t>s</w:t>
      </w:r>
      <w:r w:rsidRPr="007E4262">
        <w:rPr>
          <w:rFonts w:eastAsiaTheme="minorEastAsia" w:cs="Times New Roman"/>
        </w:rPr>
        <w:t>e cilindro será analisada.</w:t>
      </w:r>
    </w:p>
    <w:p w:rsidR="001C3A82" w:rsidRPr="007E4262" w:rsidRDefault="001C3A82" w:rsidP="00ED6D0B">
      <w:pPr>
        <w:spacing w:after="120" w:line="360" w:lineRule="auto"/>
        <w:ind w:firstLine="708"/>
        <w:jc w:val="both"/>
        <w:rPr>
          <w:rFonts w:eastAsiaTheme="minorEastAsia" w:cs="Times New Roman"/>
        </w:rPr>
      </w:pPr>
      <w:r w:rsidRPr="007E4262">
        <w:rPr>
          <w:rFonts w:eastAsiaTheme="minorEastAsia" w:cs="Times New Roman"/>
        </w:rPr>
        <w:t xml:space="preserve">O trabalho pode ser dividido em duas etapas. A primeira parte consiste em agilizar o processo de simulação do </w:t>
      </w:r>
      <w:r w:rsidRPr="002A642D">
        <w:rPr>
          <w:rFonts w:eastAsiaTheme="minorEastAsia" w:cs="Times New Roman"/>
          <w:i/>
        </w:rPr>
        <w:t>k-wave</w:t>
      </w:r>
      <w:r w:rsidR="002A642D">
        <w:rPr>
          <w:rFonts w:eastAsiaTheme="minorEastAsia" w:cs="Times New Roman"/>
        </w:rPr>
        <w:t>,</w:t>
      </w:r>
      <w:r w:rsidRPr="007E4262">
        <w:rPr>
          <w:rFonts w:eastAsiaTheme="minorEastAsia" w:cs="Times New Roman"/>
        </w:rPr>
        <w:t xml:space="preserve"> usando GPU</w:t>
      </w:r>
      <w:r w:rsidR="00A57F41" w:rsidRPr="007E4262">
        <w:rPr>
          <w:rFonts w:eastAsiaTheme="minorEastAsia" w:cs="Times New Roman"/>
        </w:rPr>
        <w:t xml:space="preserve"> </w:t>
      </w:r>
      <w:r w:rsidRPr="007E4262">
        <w:rPr>
          <w:rFonts w:eastAsiaTheme="minorEastAsia" w:cs="Times New Roman"/>
        </w:rPr>
        <w:t>(</w:t>
      </w:r>
      <w:r w:rsidRPr="002A642D">
        <w:rPr>
          <w:rFonts w:eastAsiaTheme="minorEastAsia" w:cs="Times New Roman"/>
          <w:i/>
        </w:rPr>
        <w:t>Graphics Processing Unit</w:t>
      </w:r>
      <w:r w:rsidRPr="007E4262">
        <w:rPr>
          <w:rFonts w:eastAsiaTheme="minorEastAsia" w:cs="Times New Roman"/>
        </w:rPr>
        <w:t xml:space="preserve"> - Unidade de Processamento Gráfico)</w:t>
      </w:r>
      <w:r w:rsidR="002A642D">
        <w:rPr>
          <w:rFonts w:eastAsiaTheme="minorEastAsia" w:cs="Times New Roman"/>
        </w:rPr>
        <w:t>,</w:t>
      </w:r>
      <w:r w:rsidRPr="007E4262">
        <w:rPr>
          <w:rFonts w:eastAsiaTheme="minorEastAsia" w:cs="Times New Roman"/>
        </w:rPr>
        <w:t xml:space="preserve"> e a segunda parte é a aplicação do </w:t>
      </w:r>
      <w:r w:rsidRPr="002A642D">
        <w:rPr>
          <w:rFonts w:eastAsiaTheme="minorEastAsia" w:cs="Times New Roman"/>
          <w:i/>
        </w:rPr>
        <w:t>k-wave</w:t>
      </w:r>
      <w:r w:rsidR="002A642D" w:rsidRPr="002A642D">
        <w:rPr>
          <w:rFonts w:eastAsiaTheme="minorEastAsia" w:cs="Times New Roman"/>
        </w:rPr>
        <w:t>,</w:t>
      </w:r>
      <w:r w:rsidR="002A642D">
        <w:rPr>
          <w:rFonts w:eastAsiaTheme="minorEastAsia" w:cs="Times New Roman"/>
        </w:rPr>
        <w:t xml:space="preserve"> </w:t>
      </w:r>
      <w:r w:rsidRPr="007E4262">
        <w:rPr>
          <w:rFonts w:eastAsiaTheme="minorEastAsia" w:cs="Times New Roman"/>
        </w:rPr>
        <w:t>otimizado para criar um método que resolva o problema inverso de tomografia ultrassônica iterativamente.</w:t>
      </w:r>
    </w:p>
    <w:p w:rsidR="00A87191" w:rsidRDefault="001C3A82" w:rsidP="00ED6D0B">
      <w:pPr>
        <w:spacing w:after="120" w:line="360" w:lineRule="auto"/>
        <w:jc w:val="both"/>
        <w:rPr>
          <w:rFonts w:eastAsiaTheme="minorEastAsia" w:cs="Times New Roman"/>
        </w:rPr>
      </w:pPr>
      <w:r w:rsidRPr="007E4262">
        <w:rPr>
          <w:rFonts w:eastAsiaTheme="minorEastAsia" w:cs="Times New Roman"/>
        </w:rPr>
        <w:lastRenderedPageBreak/>
        <w:tab/>
        <w:t>Na primeira etapa</w:t>
      </w:r>
      <w:r w:rsidR="002A642D">
        <w:rPr>
          <w:rFonts w:eastAsiaTheme="minorEastAsia" w:cs="Times New Roman"/>
        </w:rPr>
        <w:t>,</w:t>
      </w:r>
      <w:r w:rsidRPr="007E4262">
        <w:rPr>
          <w:rFonts w:eastAsiaTheme="minorEastAsia" w:cs="Times New Roman"/>
        </w:rPr>
        <w:t xml:space="preserve"> as atividades a serem desenvolvidas são relativamente simples. Em primeira inst</w:t>
      </w:r>
      <w:r w:rsidR="00D479CF">
        <w:rPr>
          <w:rFonts w:eastAsiaTheme="minorEastAsia" w:cs="Times New Roman"/>
        </w:rPr>
        <w:t>â</w:t>
      </w:r>
      <w:r w:rsidRPr="007E4262">
        <w:rPr>
          <w:rFonts w:eastAsiaTheme="minorEastAsia" w:cs="Times New Roman"/>
        </w:rPr>
        <w:t>ncia</w:t>
      </w:r>
      <w:r w:rsidR="00D479CF">
        <w:rPr>
          <w:rFonts w:eastAsiaTheme="minorEastAsia" w:cs="Times New Roman"/>
        </w:rPr>
        <w:t>,</w:t>
      </w:r>
      <w:r w:rsidRPr="007E4262">
        <w:rPr>
          <w:rFonts w:eastAsiaTheme="minorEastAsia" w:cs="Times New Roman"/>
        </w:rPr>
        <w:t xml:space="preserve"> deve</w:t>
      </w:r>
      <w:r w:rsidR="00D479CF">
        <w:rPr>
          <w:rFonts w:eastAsiaTheme="minorEastAsia" w:cs="Times New Roman"/>
        </w:rPr>
        <w:t>-se</w:t>
      </w:r>
      <w:r w:rsidRPr="007E4262">
        <w:rPr>
          <w:rFonts w:eastAsiaTheme="minorEastAsia" w:cs="Times New Roman"/>
        </w:rPr>
        <w:t xml:space="preserve"> compreender como funciona a biblioteca de simulação e</w:t>
      </w:r>
      <w:r w:rsidR="00D479CF">
        <w:rPr>
          <w:rFonts w:eastAsiaTheme="minorEastAsia" w:cs="Times New Roman"/>
        </w:rPr>
        <w:t>,</w:t>
      </w:r>
      <w:r w:rsidRPr="007E4262">
        <w:rPr>
          <w:rFonts w:eastAsiaTheme="minorEastAsia" w:cs="Times New Roman"/>
        </w:rPr>
        <w:t xml:space="preserve"> a partir de sua versão </w:t>
      </w:r>
      <w:r w:rsidR="00705F6D">
        <w:rPr>
          <w:rFonts w:eastAsiaTheme="minorEastAsia" w:cs="Times New Roman"/>
        </w:rPr>
        <w:t>C</w:t>
      </w:r>
      <w:r w:rsidRPr="007E4262">
        <w:rPr>
          <w:rFonts w:eastAsiaTheme="minorEastAsia" w:cs="Times New Roman"/>
        </w:rPr>
        <w:t>++</w:t>
      </w:r>
      <w:r w:rsidR="00D479CF">
        <w:rPr>
          <w:rFonts w:eastAsiaTheme="minorEastAsia" w:cs="Times New Roman"/>
        </w:rPr>
        <w:t>,</w:t>
      </w:r>
      <w:r w:rsidRPr="007E4262">
        <w:rPr>
          <w:rFonts w:eastAsiaTheme="minorEastAsia" w:cs="Times New Roman"/>
        </w:rPr>
        <w:t xml:space="preserve"> estend</w:t>
      </w:r>
      <w:r w:rsidR="00D479CF">
        <w:rPr>
          <w:rFonts w:eastAsiaTheme="minorEastAsia" w:cs="Times New Roman"/>
        </w:rPr>
        <w:t>ê</w:t>
      </w:r>
      <w:r w:rsidRPr="007E4262">
        <w:rPr>
          <w:rFonts w:eastAsiaTheme="minorEastAsia" w:cs="Times New Roman"/>
        </w:rPr>
        <w:t xml:space="preserve">-la para usar </w:t>
      </w:r>
      <w:r w:rsidR="00D479CF">
        <w:rPr>
          <w:rFonts w:eastAsiaTheme="minorEastAsia" w:cs="Times New Roman"/>
        </w:rPr>
        <w:t>o</w:t>
      </w:r>
      <w:r w:rsidRPr="007E4262">
        <w:rPr>
          <w:rFonts w:eastAsiaTheme="minorEastAsia" w:cs="Times New Roman"/>
        </w:rPr>
        <w:t xml:space="preserve"> poder de processamento do dispositivo gráfico. O </w:t>
      </w:r>
      <w:r w:rsidRPr="00D479CF">
        <w:rPr>
          <w:rFonts w:eastAsiaTheme="minorEastAsia" w:cs="Times New Roman"/>
          <w:i/>
        </w:rPr>
        <w:t>software</w:t>
      </w:r>
      <w:r w:rsidRPr="007E4262">
        <w:rPr>
          <w:rFonts w:eastAsiaTheme="minorEastAsia" w:cs="Times New Roman"/>
        </w:rPr>
        <w:t xml:space="preserve"> deve ser projetado de tal forma que o usuári</w:t>
      </w:r>
      <w:r w:rsidR="00D479CF">
        <w:rPr>
          <w:rFonts w:eastAsiaTheme="minorEastAsia" w:cs="Times New Roman"/>
        </w:rPr>
        <w:t>o</w:t>
      </w:r>
      <w:r w:rsidRPr="007E4262">
        <w:rPr>
          <w:rFonts w:eastAsiaTheme="minorEastAsia" w:cs="Times New Roman"/>
        </w:rPr>
        <w:t xml:space="preserve"> da biblioteca estendida possa escolher livremente o uso do dispositivo gráfico ou do processador tradicional, qualquer modificação no código precisa ser realizada de modo simples, isto é, basta fazer a substituição de alguns parâmetros</w:t>
      </w:r>
      <w:r w:rsidR="00A87191">
        <w:rPr>
          <w:rFonts w:eastAsiaTheme="minorEastAsia" w:cs="Times New Roman"/>
        </w:rPr>
        <w:t>.</w:t>
      </w:r>
    </w:p>
    <w:p w:rsidR="001C3A82" w:rsidRPr="007E4262" w:rsidRDefault="001C3A82" w:rsidP="00A87191">
      <w:pPr>
        <w:spacing w:after="120" w:line="360" w:lineRule="auto"/>
        <w:ind w:firstLine="709"/>
        <w:jc w:val="both"/>
        <w:rPr>
          <w:rFonts w:eastAsiaTheme="minorEastAsia" w:cs="Times New Roman"/>
        </w:rPr>
      </w:pPr>
      <w:r w:rsidRPr="007E4262">
        <w:rPr>
          <w:rFonts w:eastAsiaTheme="minorEastAsia" w:cs="Times New Roman"/>
        </w:rPr>
        <w:t xml:space="preserve">A biblioteca </w:t>
      </w:r>
      <w:r w:rsidR="00A87191" w:rsidRPr="00A87191">
        <w:rPr>
          <w:rFonts w:eastAsiaTheme="minorEastAsia" w:cs="Times New Roman"/>
          <w:i/>
        </w:rPr>
        <w:t>k</w:t>
      </w:r>
      <w:r w:rsidR="00D70305" w:rsidRPr="00A87191">
        <w:rPr>
          <w:rFonts w:eastAsiaTheme="minorEastAsia" w:cs="Times New Roman"/>
          <w:i/>
        </w:rPr>
        <w:t>-</w:t>
      </w:r>
      <w:r w:rsidRPr="00D70305">
        <w:rPr>
          <w:rFonts w:eastAsiaTheme="minorEastAsia" w:cs="Times New Roman"/>
          <w:i/>
        </w:rPr>
        <w:t>wave</w:t>
      </w:r>
      <w:r w:rsidRPr="007E4262">
        <w:rPr>
          <w:rFonts w:eastAsiaTheme="minorEastAsia" w:cs="Times New Roman"/>
        </w:rPr>
        <w:t xml:space="preserve"> apresenta</w:t>
      </w:r>
      <w:r w:rsidR="00D70305">
        <w:rPr>
          <w:rFonts w:eastAsiaTheme="minorEastAsia" w:cs="Times New Roman"/>
        </w:rPr>
        <w:t>-se</w:t>
      </w:r>
      <w:r w:rsidRPr="007E4262">
        <w:rPr>
          <w:rFonts w:eastAsiaTheme="minorEastAsia" w:cs="Times New Roman"/>
        </w:rPr>
        <w:t xml:space="preserve"> bem projetada nesse ponto, de modo que a sua modificação não deve trazer grandes problemas. Na realidade, o </w:t>
      </w:r>
      <w:r w:rsidR="00A87191">
        <w:rPr>
          <w:rFonts w:eastAsiaTheme="minorEastAsia" w:cs="Times New Roman"/>
          <w:i/>
        </w:rPr>
        <w:t>k</w:t>
      </w:r>
      <w:r w:rsidRPr="00474898">
        <w:rPr>
          <w:rFonts w:eastAsiaTheme="minorEastAsia" w:cs="Times New Roman"/>
          <w:i/>
        </w:rPr>
        <w:t>-wave</w:t>
      </w:r>
      <w:r w:rsidRPr="007E4262">
        <w:rPr>
          <w:rFonts w:eastAsiaTheme="minorEastAsia" w:cs="Times New Roman"/>
        </w:rPr>
        <w:t xml:space="preserve"> já possui a opção de utilização do dispositivo gráfico para as simulações, no entanto es</w:t>
      </w:r>
      <w:r w:rsidR="00474898">
        <w:rPr>
          <w:rFonts w:eastAsiaTheme="minorEastAsia" w:cs="Times New Roman"/>
        </w:rPr>
        <w:t>sa</w:t>
      </w:r>
      <w:r w:rsidRPr="007E4262">
        <w:rPr>
          <w:rFonts w:eastAsiaTheme="minorEastAsia" w:cs="Times New Roman"/>
        </w:rPr>
        <w:t xml:space="preserve"> opção não está otimizada.</w:t>
      </w:r>
    </w:p>
    <w:p w:rsidR="001C3A82" w:rsidRPr="007E4262" w:rsidRDefault="001C3A82" w:rsidP="00ED6D0B">
      <w:pPr>
        <w:spacing w:after="120" w:line="360" w:lineRule="auto"/>
        <w:jc w:val="both"/>
        <w:rPr>
          <w:rFonts w:eastAsiaTheme="minorEastAsia" w:cs="Times New Roman"/>
        </w:rPr>
      </w:pPr>
      <w:r w:rsidRPr="007E4262">
        <w:rPr>
          <w:rFonts w:eastAsiaTheme="minorEastAsia" w:cs="Times New Roman"/>
          <w:b/>
        </w:rPr>
        <w:tab/>
      </w:r>
      <w:r w:rsidRPr="007E4262">
        <w:rPr>
          <w:rFonts w:eastAsiaTheme="minorEastAsia" w:cs="Times New Roman"/>
        </w:rPr>
        <w:t>A otimização será volta</w:t>
      </w:r>
      <w:r w:rsidR="00A57F41" w:rsidRPr="007E4262">
        <w:rPr>
          <w:rFonts w:eastAsiaTheme="minorEastAsia" w:cs="Times New Roman"/>
        </w:rPr>
        <w:t>da</w:t>
      </w:r>
      <w:r w:rsidRPr="007E4262">
        <w:rPr>
          <w:rFonts w:eastAsiaTheme="minorEastAsia" w:cs="Times New Roman"/>
        </w:rPr>
        <w:t xml:space="preserve"> para computadores com placa de vídeo da NVIDEA</w:t>
      </w:r>
      <w:r w:rsidR="00CE6910">
        <w:rPr>
          <w:rFonts w:eastAsiaTheme="minorEastAsia" w:cs="Times New Roman"/>
        </w:rPr>
        <w:t>,</w:t>
      </w:r>
      <w:r w:rsidRPr="007E4262">
        <w:rPr>
          <w:rFonts w:eastAsiaTheme="minorEastAsia" w:cs="Times New Roman"/>
        </w:rPr>
        <w:t xml:space="preserve"> usando a plataforma de computação paralela </w:t>
      </w:r>
      <w:r w:rsidR="00E06CFA">
        <w:rPr>
          <w:rFonts w:eastAsiaTheme="minorEastAsia" w:cs="Times New Roman"/>
        </w:rPr>
        <w:t>CUDA</w:t>
      </w:r>
      <w:r w:rsidR="00A57F41" w:rsidRPr="007E4262">
        <w:rPr>
          <w:rFonts w:eastAsiaTheme="minorEastAsia" w:cs="Times New Roman"/>
        </w:rPr>
        <w:t xml:space="preserve"> </w:t>
      </w:r>
      <w:r w:rsidRPr="007E4262">
        <w:rPr>
          <w:rFonts w:eastAsiaTheme="minorEastAsia" w:cs="Times New Roman"/>
        </w:rPr>
        <w:t>(</w:t>
      </w:r>
      <w:r w:rsidRPr="00CE6910">
        <w:rPr>
          <w:rFonts w:eastAsiaTheme="minorEastAsia" w:cs="Times New Roman"/>
          <w:i/>
        </w:rPr>
        <w:t>Compute Unified Device Architecture</w:t>
      </w:r>
      <w:r w:rsidRPr="007E4262">
        <w:rPr>
          <w:rFonts w:eastAsiaTheme="minorEastAsia" w:cs="Times New Roman"/>
        </w:rPr>
        <w:t xml:space="preserve">). </w:t>
      </w:r>
      <w:r w:rsidR="00CE6910">
        <w:rPr>
          <w:rFonts w:eastAsiaTheme="minorEastAsia" w:cs="Times New Roman"/>
        </w:rPr>
        <w:t>Em</w:t>
      </w:r>
      <w:r w:rsidRPr="007E4262">
        <w:rPr>
          <w:rFonts w:eastAsiaTheme="minorEastAsia" w:cs="Times New Roman"/>
        </w:rPr>
        <w:t xml:space="preserve"> princípio</w:t>
      </w:r>
      <w:r w:rsidR="00CE6910">
        <w:rPr>
          <w:rFonts w:eastAsiaTheme="minorEastAsia" w:cs="Times New Roman"/>
        </w:rPr>
        <w:t>,</w:t>
      </w:r>
      <w:r w:rsidRPr="007E4262">
        <w:rPr>
          <w:rFonts w:eastAsiaTheme="minorEastAsia" w:cs="Times New Roman"/>
        </w:rPr>
        <w:t xml:space="preserve"> o código será desenvolvido para m</w:t>
      </w:r>
      <w:r w:rsidR="00CE6910">
        <w:rPr>
          <w:rFonts w:eastAsiaTheme="minorEastAsia" w:cs="Times New Roman"/>
        </w:rPr>
        <w:t>á</w:t>
      </w:r>
      <w:r w:rsidRPr="007E4262">
        <w:rPr>
          <w:rFonts w:eastAsiaTheme="minorEastAsia" w:cs="Times New Roman"/>
        </w:rPr>
        <w:t>quinas simples, ou seja, m</w:t>
      </w:r>
      <w:r w:rsidR="00CE6910">
        <w:rPr>
          <w:rFonts w:eastAsiaTheme="minorEastAsia" w:cs="Times New Roman"/>
        </w:rPr>
        <w:t>á</w:t>
      </w:r>
      <w:r w:rsidRPr="007E4262">
        <w:rPr>
          <w:rFonts w:eastAsiaTheme="minorEastAsia" w:cs="Times New Roman"/>
        </w:rPr>
        <w:t>quinas com poder de processamento relativamente baixo, um computador pessoal com um ou dois dispositivos gráficos de médio porte, nada fora do comum, como</w:t>
      </w:r>
      <w:r w:rsidR="00CE6910">
        <w:rPr>
          <w:rFonts w:eastAsiaTheme="minorEastAsia" w:cs="Times New Roman"/>
        </w:rPr>
        <w:t>,</w:t>
      </w:r>
      <w:r w:rsidRPr="007E4262">
        <w:rPr>
          <w:rFonts w:eastAsiaTheme="minorEastAsia" w:cs="Times New Roman"/>
        </w:rPr>
        <w:t xml:space="preserve"> </w:t>
      </w:r>
      <w:r w:rsidR="001C7AB1" w:rsidRPr="007E4262">
        <w:rPr>
          <w:rFonts w:eastAsiaTheme="minorEastAsia" w:cs="Times New Roman"/>
        </w:rPr>
        <w:t xml:space="preserve">por exemplo, um </w:t>
      </w:r>
      <w:r w:rsidR="001C7AB1" w:rsidRPr="00CE6910">
        <w:rPr>
          <w:rFonts w:eastAsiaTheme="minorEastAsia" w:cs="Times New Roman"/>
          <w:i/>
        </w:rPr>
        <w:t>mainframe</w:t>
      </w:r>
      <w:r w:rsidRPr="007E4262">
        <w:rPr>
          <w:rFonts w:eastAsiaTheme="minorEastAsia" w:cs="Times New Roman"/>
        </w:rPr>
        <w:t xml:space="preserve"> com dezenas de placa de vídeo ou </w:t>
      </w:r>
      <w:r w:rsidR="00CE6910">
        <w:rPr>
          <w:rFonts w:eastAsiaTheme="minorEastAsia" w:cs="Times New Roman"/>
        </w:rPr>
        <w:t xml:space="preserve">de </w:t>
      </w:r>
      <w:r w:rsidRPr="007E4262">
        <w:rPr>
          <w:rFonts w:eastAsiaTheme="minorEastAsia" w:cs="Times New Roman"/>
        </w:rPr>
        <w:t>equipamentos similares.</w:t>
      </w:r>
    </w:p>
    <w:p w:rsidR="001C3A82" w:rsidRPr="007E4262" w:rsidRDefault="001C3A82" w:rsidP="00ED6D0B">
      <w:pPr>
        <w:spacing w:after="120" w:line="360" w:lineRule="auto"/>
        <w:jc w:val="both"/>
        <w:rPr>
          <w:rFonts w:eastAsiaTheme="minorEastAsia" w:cs="Times New Roman"/>
        </w:rPr>
      </w:pPr>
      <w:r w:rsidRPr="007E4262">
        <w:rPr>
          <w:rFonts w:eastAsiaTheme="minorEastAsia" w:cs="Times New Roman"/>
        </w:rPr>
        <w:tab/>
        <w:t xml:space="preserve">Embora a primeira parte seja mais simples que a segunda, se bem feita e </w:t>
      </w:r>
      <w:r w:rsidR="00CE6910">
        <w:rPr>
          <w:rFonts w:eastAsiaTheme="minorEastAsia" w:cs="Times New Roman"/>
        </w:rPr>
        <w:t xml:space="preserve">se </w:t>
      </w:r>
      <w:r w:rsidRPr="007E4262">
        <w:rPr>
          <w:rFonts w:eastAsiaTheme="minorEastAsia" w:cs="Times New Roman"/>
        </w:rPr>
        <w:t>apresenta</w:t>
      </w:r>
      <w:r w:rsidR="00CE6910">
        <w:rPr>
          <w:rFonts w:eastAsiaTheme="minorEastAsia" w:cs="Times New Roman"/>
        </w:rPr>
        <w:t>r</w:t>
      </w:r>
      <w:r w:rsidRPr="007E4262">
        <w:rPr>
          <w:rFonts w:eastAsiaTheme="minorEastAsia" w:cs="Times New Roman"/>
        </w:rPr>
        <w:t xml:space="preserve"> bons resultados</w:t>
      </w:r>
      <w:r w:rsidR="00CE6910">
        <w:rPr>
          <w:rFonts w:eastAsiaTheme="minorEastAsia" w:cs="Times New Roman"/>
        </w:rPr>
        <w:t>,</w:t>
      </w:r>
      <w:r w:rsidRPr="007E4262">
        <w:rPr>
          <w:rFonts w:eastAsiaTheme="minorEastAsia" w:cs="Times New Roman"/>
        </w:rPr>
        <w:t xml:space="preserve"> a sua contribuição para o estado da arte será significante.</w:t>
      </w:r>
    </w:p>
    <w:p w:rsidR="001C3A82" w:rsidRPr="007E4262" w:rsidRDefault="001C3A82" w:rsidP="00ED6D0B">
      <w:pPr>
        <w:shd w:val="clear" w:color="auto" w:fill="FFFFFF"/>
        <w:spacing w:after="120" w:line="360" w:lineRule="auto"/>
        <w:ind w:firstLine="708"/>
        <w:jc w:val="both"/>
        <w:rPr>
          <w:rFonts w:eastAsiaTheme="minorEastAsia" w:cs="Times New Roman"/>
        </w:rPr>
      </w:pPr>
      <w:r w:rsidRPr="007E4262">
        <w:rPr>
          <w:rFonts w:eastAsiaTheme="minorEastAsia" w:cs="Times New Roman"/>
        </w:rPr>
        <w:t xml:space="preserve">A segunda parte é mais desafiadora do que a primeira. O principal objetivo é testar a viabilidade de um algoritmo iterativo muito semelhante ao MIMO, mas usando o </w:t>
      </w:r>
      <w:r w:rsidRPr="00CE6910">
        <w:rPr>
          <w:rFonts w:eastAsiaTheme="minorEastAsia" w:cs="Times New Roman"/>
          <w:i/>
        </w:rPr>
        <w:t>k</w:t>
      </w:r>
      <w:r w:rsidR="00CE6910" w:rsidRPr="00CE6910">
        <w:rPr>
          <w:rFonts w:eastAsiaTheme="minorEastAsia" w:cs="Times New Roman"/>
          <w:i/>
        </w:rPr>
        <w:t>-</w:t>
      </w:r>
      <w:r w:rsidRPr="00CE6910">
        <w:rPr>
          <w:rFonts w:eastAsiaTheme="minorEastAsia" w:cs="Times New Roman"/>
          <w:i/>
        </w:rPr>
        <w:t>wave</w:t>
      </w:r>
      <w:r w:rsidRPr="007E4262">
        <w:rPr>
          <w:rFonts w:eastAsiaTheme="minorEastAsia" w:cs="Times New Roman"/>
        </w:rPr>
        <w:t xml:space="preserve"> para simular a propagação de onda. Inicialmente</w:t>
      </w:r>
      <w:r w:rsidR="00CE6910">
        <w:rPr>
          <w:rFonts w:eastAsiaTheme="minorEastAsia" w:cs="Times New Roman"/>
        </w:rPr>
        <w:t>,</w:t>
      </w:r>
      <w:r w:rsidRPr="007E4262">
        <w:rPr>
          <w:rFonts w:eastAsiaTheme="minorEastAsia" w:cs="Times New Roman"/>
        </w:rPr>
        <w:t xml:space="preserve"> criar</w:t>
      </w:r>
      <w:r w:rsidR="00CE6910">
        <w:rPr>
          <w:rFonts w:eastAsiaTheme="minorEastAsia" w:cs="Times New Roman"/>
        </w:rPr>
        <w:t>-se-á</w:t>
      </w:r>
      <w:r w:rsidRPr="007E4262">
        <w:rPr>
          <w:rFonts w:eastAsiaTheme="minorEastAsia" w:cs="Times New Roman"/>
        </w:rPr>
        <w:t xml:space="preserve"> o algoritmo para casos simples e paulatinamente acrescentar</w:t>
      </w:r>
      <w:r w:rsidR="00783E05">
        <w:rPr>
          <w:rFonts w:eastAsiaTheme="minorEastAsia" w:cs="Times New Roman"/>
        </w:rPr>
        <w:t>-se-á</w:t>
      </w:r>
      <w:r w:rsidRPr="007E4262">
        <w:rPr>
          <w:rFonts w:eastAsiaTheme="minorEastAsia" w:cs="Times New Roman"/>
        </w:rPr>
        <w:t xml:space="preserve"> complexidade ao sistema. O primeiro caso será de um objeto 2D com baixo índice de heterogeneidade e com muitos transdutores. Uma vez que </w:t>
      </w:r>
      <w:r w:rsidR="00783E05">
        <w:rPr>
          <w:rFonts w:eastAsiaTheme="minorEastAsia" w:cs="Times New Roman"/>
        </w:rPr>
        <w:t xml:space="preserve">se </w:t>
      </w:r>
      <w:r w:rsidRPr="007E4262">
        <w:rPr>
          <w:rFonts w:eastAsiaTheme="minorEastAsia" w:cs="Times New Roman"/>
        </w:rPr>
        <w:t>tenha sucesso em obter a imagem de ultrassom des</w:t>
      </w:r>
      <w:r w:rsidR="00783E05">
        <w:rPr>
          <w:rFonts w:eastAsiaTheme="minorEastAsia" w:cs="Times New Roman"/>
        </w:rPr>
        <w:t>s</w:t>
      </w:r>
      <w:r w:rsidRPr="007E4262">
        <w:rPr>
          <w:rFonts w:eastAsiaTheme="minorEastAsia" w:cs="Times New Roman"/>
        </w:rPr>
        <w:t>e objeto</w:t>
      </w:r>
      <w:r w:rsidR="00783E05">
        <w:rPr>
          <w:rFonts w:eastAsiaTheme="minorEastAsia" w:cs="Times New Roman"/>
        </w:rPr>
        <w:t>,</w:t>
      </w:r>
      <w:r w:rsidRPr="007E4262">
        <w:rPr>
          <w:rFonts w:eastAsiaTheme="minorEastAsia" w:cs="Times New Roman"/>
        </w:rPr>
        <w:t xml:space="preserve"> pode</w:t>
      </w:r>
      <w:r w:rsidR="00783E05">
        <w:rPr>
          <w:rFonts w:eastAsiaTheme="minorEastAsia" w:cs="Times New Roman"/>
        </w:rPr>
        <w:t>-se</w:t>
      </w:r>
      <w:r w:rsidRPr="007E4262">
        <w:rPr>
          <w:rFonts w:eastAsiaTheme="minorEastAsia" w:cs="Times New Roman"/>
        </w:rPr>
        <w:t xml:space="preserve"> alterar a complexidade de três maneiras:</w:t>
      </w:r>
    </w:p>
    <w:p w:rsidR="001C3A82" w:rsidRPr="00705F6D" w:rsidRDefault="00B97CE5" w:rsidP="00705F6D">
      <w:pPr>
        <w:pStyle w:val="PargrafodaLista"/>
        <w:numPr>
          <w:ilvl w:val="0"/>
          <w:numId w:val="13"/>
        </w:numPr>
        <w:shd w:val="clear" w:color="auto" w:fill="FFFFFF"/>
        <w:spacing w:after="120" w:line="360" w:lineRule="auto"/>
        <w:ind w:left="0" w:firstLine="1068"/>
        <w:jc w:val="both"/>
        <w:rPr>
          <w:rFonts w:eastAsiaTheme="minorEastAsia" w:cs="Times New Roman"/>
        </w:rPr>
      </w:pPr>
      <w:r w:rsidRPr="00705F6D">
        <w:rPr>
          <w:rFonts w:eastAsiaTheme="minorEastAsia" w:cs="Times New Roman"/>
        </w:rPr>
        <w:t>s</w:t>
      </w:r>
      <w:r w:rsidR="001C3A82" w:rsidRPr="00705F6D">
        <w:rPr>
          <w:rFonts w:eastAsiaTheme="minorEastAsia" w:cs="Times New Roman"/>
        </w:rPr>
        <w:t>ubstituindo o objeto 2D por um 3D, lembrando que a imagem tomográfica de interesse é a seção transversal central do objeto</w:t>
      </w:r>
      <w:r w:rsidRPr="00705F6D">
        <w:rPr>
          <w:rFonts w:eastAsiaTheme="minorEastAsia" w:cs="Times New Roman"/>
        </w:rPr>
        <w:t>;</w:t>
      </w:r>
    </w:p>
    <w:p w:rsidR="001C3A82" w:rsidRPr="00705F6D" w:rsidRDefault="00B97CE5" w:rsidP="00705F6D">
      <w:pPr>
        <w:pStyle w:val="PargrafodaLista"/>
        <w:numPr>
          <w:ilvl w:val="0"/>
          <w:numId w:val="14"/>
        </w:numPr>
        <w:shd w:val="clear" w:color="auto" w:fill="FFFFFF"/>
        <w:spacing w:after="120" w:line="360" w:lineRule="auto"/>
        <w:jc w:val="both"/>
        <w:rPr>
          <w:rFonts w:eastAsiaTheme="minorEastAsia" w:cs="Times New Roman"/>
        </w:rPr>
      </w:pPr>
      <w:r w:rsidRPr="00705F6D">
        <w:rPr>
          <w:rFonts w:eastAsiaTheme="minorEastAsia" w:cs="Times New Roman"/>
        </w:rPr>
        <w:t>a</w:t>
      </w:r>
      <w:r w:rsidR="001C3A82" w:rsidRPr="00705F6D">
        <w:rPr>
          <w:rFonts w:eastAsiaTheme="minorEastAsia" w:cs="Times New Roman"/>
        </w:rPr>
        <w:t>umentando o nível de heterogeneidade</w:t>
      </w:r>
      <w:r w:rsidR="00705F6D" w:rsidRPr="00705F6D">
        <w:rPr>
          <w:rFonts w:eastAsiaTheme="minorEastAsia" w:cs="Times New Roman"/>
        </w:rPr>
        <w:t>;</w:t>
      </w:r>
    </w:p>
    <w:p w:rsidR="001C3A82" w:rsidRPr="00705F6D" w:rsidRDefault="00B97CE5" w:rsidP="00705F6D">
      <w:pPr>
        <w:pStyle w:val="PargrafodaLista"/>
        <w:numPr>
          <w:ilvl w:val="0"/>
          <w:numId w:val="14"/>
        </w:numPr>
        <w:shd w:val="clear" w:color="auto" w:fill="FFFFFF"/>
        <w:spacing w:after="120" w:line="360" w:lineRule="auto"/>
        <w:jc w:val="both"/>
        <w:rPr>
          <w:rFonts w:eastAsiaTheme="minorEastAsia" w:cs="Times New Roman"/>
        </w:rPr>
      </w:pPr>
      <w:r w:rsidRPr="00705F6D">
        <w:rPr>
          <w:rFonts w:eastAsiaTheme="minorEastAsia" w:cs="Times New Roman"/>
        </w:rPr>
        <w:t>d</w:t>
      </w:r>
      <w:r w:rsidR="001C3A82" w:rsidRPr="00705F6D">
        <w:rPr>
          <w:rFonts w:eastAsiaTheme="minorEastAsia" w:cs="Times New Roman"/>
        </w:rPr>
        <w:t>iminuindo o número de receptores e transmissores</w:t>
      </w:r>
      <w:r w:rsidRPr="00705F6D">
        <w:rPr>
          <w:rFonts w:eastAsiaTheme="minorEastAsia" w:cs="Times New Roman"/>
        </w:rPr>
        <w:t>.</w:t>
      </w:r>
    </w:p>
    <w:p w:rsidR="00946133" w:rsidRPr="007E4262" w:rsidRDefault="001C3A82" w:rsidP="00705F6D">
      <w:pPr>
        <w:spacing w:after="120" w:line="360" w:lineRule="auto"/>
        <w:jc w:val="both"/>
        <w:rPr>
          <w:rFonts w:eastAsiaTheme="minorEastAsia" w:cs="Times New Roman"/>
        </w:rPr>
      </w:pPr>
      <w:r w:rsidRPr="007E4262">
        <w:rPr>
          <w:rFonts w:eastAsiaTheme="minorEastAsia" w:cs="Times New Roman"/>
        </w:rPr>
        <w:tab/>
        <w:t>O intuito é simular es</w:t>
      </w:r>
      <w:r w:rsidR="00B97CE5">
        <w:rPr>
          <w:rFonts w:eastAsiaTheme="minorEastAsia" w:cs="Times New Roman"/>
        </w:rPr>
        <w:t>s</w:t>
      </w:r>
      <w:r w:rsidRPr="007E4262">
        <w:rPr>
          <w:rFonts w:eastAsiaTheme="minorEastAsia" w:cs="Times New Roman"/>
        </w:rPr>
        <w:t>es três níveis de complexidade</w:t>
      </w:r>
      <w:r w:rsidR="00B97CE5">
        <w:rPr>
          <w:rFonts w:eastAsiaTheme="minorEastAsia" w:cs="Times New Roman"/>
        </w:rPr>
        <w:t>,</w:t>
      </w:r>
      <w:r w:rsidRPr="007E4262">
        <w:rPr>
          <w:rFonts w:eastAsiaTheme="minorEastAsia" w:cs="Times New Roman"/>
        </w:rPr>
        <w:t xml:space="preserve"> separadamente e simultaneamente, localizando os limites do</w:t>
      </w:r>
      <w:r w:rsidR="005A4213">
        <w:rPr>
          <w:rFonts w:eastAsiaTheme="minorEastAsia" w:cs="Times New Roman"/>
        </w:rPr>
        <w:t>s</w:t>
      </w:r>
      <w:r w:rsidRPr="007E4262">
        <w:rPr>
          <w:rFonts w:eastAsiaTheme="minorEastAsia" w:cs="Times New Roman"/>
        </w:rPr>
        <w:t xml:space="preserve"> algoritmos e </w:t>
      </w:r>
      <w:r w:rsidR="00B97CE5">
        <w:rPr>
          <w:rFonts w:eastAsiaTheme="minorEastAsia" w:cs="Times New Roman"/>
        </w:rPr>
        <w:t xml:space="preserve">as </w:t>
      </w:r>
      <w:r w:rsidRPr="007E4262">
        <w:rPr>
          <w:rFonts w:eastAsiaTheme="minorEastAsia" w:cs="Times New Roman"/>
        </w:rPr>
        <w:t xml:space="preserve">possíveis explicações para os efeitos e </w:t>
      </w:r>
      <w:r w:rsidR="00B97CE5">
        <w:rPr>
          <w:rFonts w:eastAsiaTheme="minorEastAsia" w:cs="Times New Roman"/>
        </w:rPr>
        <w:t xml:space="preserve">os </w:t>
      </w:r>
      <w:r w:rsidRPr="007E4262">
        <w:rPr>
          <w:rFonts w:eastAsiaTheme="minorEastAsia" w:cs="Times New Roman"/>
        </w:rPr>
        <w:t>artefatos que serão encontrados.</w:t>
      </w:r>
      <w:r w:rsidR="00946133" w:rsidRPr="007E4262">
        <w:rPr>
          <w:rFonts w:eastAsiaTheme="minorEastAsia" w:cs="Times New Roman"/>
        </w:rPr>
        <w:br w:type="page"/>
      </w:r>
    </w:p>
    <w:p w:rsidR="00573E9B" w:rsidRPr="007E4262" w:rsidRDefault="00216373" w:rsidP="00ED6D0B">
      <w:pPr>
        <w:pStyle w:val="Ttulo1"/>
        <w:spacing w:after="120" w:line="360" w:lineRule="auto"/>
        <w:rPr>
          <w:rFonts w:cs="Times New Roman"/>
        </w:rPr>
      </w:pPr>
      <w:bookmarkStart w:id="2" w:name="_Toc451717423"/>
      <w:r w:rsidRPr="007E4262">
        <w:rPr>
          <w:rFonts w:cs="Times New Roman"/>
        </w:rPr>
        <w:lastRenderedPageBreak/>
        <w:t>O ESTADO DA ARTE</w:t>
      </w:r>
      <w:bookmarkEnd w:id="2"/>
    </w:p>
    <w:p w:rsidR="006D36EB" w:rsidRPr="007E4262" w:rsidRDefault="006D36EB" w:rsidP="00ED6D0B">
      <w:pPr>
        <w:spacing w:after="120" w:line="360" w:lineRule="auto"/>
        <w:jc w:val="both"/>
        <w:rPr>
          <w:rFonts w:cs="Times New Roman"/>
        </w:rPr>
      </w:pPr>
    </w:p>
    <w:p w:rsidR="005D2DB3" w:rsidRDefault="006D36EB" w:rsidP="00ED6D0B">
      <w:pPr>
        <w:spacing w:after="120" w:line="360" w:lineRule="auto"/>
        <w:ind w:firstLine="709"/>
        <w:jc w:val="both"/>
        <w:rPr>
          <w:rFonts w:cs="Times New Roman"/>
        </w:rPr>
      </w:pPr>
      <w:r w:rsidRPr="007E4262">
        <w:rPr>
          <w:rFonts w:cs="Times New Roman"/>
        </w:rPr>
        <w:t>Os métodos de obtenção de imagens tomográficas</w:t>
      </w:r>
      <w:r w:rsidR="008857EB" w:rsidRPr="007E4262">
        <w:rPr>
          <w:rFonts w:cs="Times New Roman"/>
        </w:rPr>
        <w:t xml:space="preserve"> por ultrassom</w:t>
      </w:r>
      <w:r w:rsidRPr="007E4262">
        <w:rPr>
          <w:rFonts w:cs="Times New Roman"/>
        </w:rPr>
        <w:t xml:space="preserve"> podem ser classificados de duas maneiras</w:t>
      </w:r>
      <w:r w:rsidR="005A4213">
        <w:rPr>
          <w:rFonts w:cs="Times New Roman"/>
        </w:rPr>
        <w:t>:</w:t>
      </w:r>
      <w:r w:rsidRPr="007E4262">
        <w:rPr>
          <w:rFonts w:cs="Times New Roman"/>
        </w:rPr>
        <w:t xml:space="preserve"> métodos que usam a equação da onda e métodos que usam a teoria de desdobramentos de raios</w:t>
      </w:r>
      <w:r w:rsidR="00E6629C" w:rsidRPr="007E4262">
        <w:rPr>
          <w:rFonts w:cs="Times New Roman"/>
        </w:rPr>
        <w:t xml:space="preserve"> </w:t>
      </w:r>
      <w:r w:rsidRPr="007E4262">
        <w:rPr>
          <w:rFonts w:cs="Times New Roman"/>
        </w:rPr>
        <w:t>(Bent ray model).</w:t>
      </w:r>
    </w:p>
    <w:p w:rsidR="005A4213" w:rsidRPr="007E4262" w:rsidRDefault="005A4213" w:rsidP="00ED6D0B">
      <w:pPr>
        <w:spacing w:after="120" w:line="360" w:lineRule="auto"/>
        <w:ind w:firstLine="709"/>
        <w:jc w:val="both"/>
        <w:rPr>
          <w:rFonts w:cs="Times New Roman"/>
        </w:rPr>
      </w:pPr>
    </w:p>
    <w:p w:rsidR="00D713B4" w:rsidRPr="007E4262" w:rsidRDefault="00D713B4" w:rsidP="00ED6D0B">
      <w:pPr>
        <w:pStyle w:val="Ttulo2"/>
        <w:spacing w:after="120" w:line="360" w:lineRule="auto"/>
        <w:rPr>
          <w:rFonts w:cs="Times New Roman"/>
        </w:rPr>
      </w:pPr>
      <w:bookmarkStart w:id="3" w:name="_Toc451717424"/>
      <w:r w:rsidRPr="007E4262">
        <w:rPr>
          <w:rFonts w:cs="Times New Roman"/>
        </w:rPr>
        <w:t xml:space="preserve">Modelo de desdobramentos de raios </w:t>
      </w:r>
      <w:r w:rsidRPr="005A4213">
        <w:rPr>
          <w:rFonts w:cs="Times New Roman"/>
          <w:color w:val="FF0000"/>
        </w:rPr>
        <w:t>[#1]</w:t>
      </w:r>
      <w:bookmarkEnd w:id="3"/>
    </w:p>
    <w:p w:rsidR="00E51B23" w:rsidRPr="007E4262" w:rsidRDefault="00996A59" w:rsidP="00ED6D0B">
      <w:pPr>
        <w:spacing w:after="120" w:line="360" w:lineRule="auto"/>
        <w:ind w:firstLine="708"/>
        <w:jc w:val="both"/>
        <w:rPr>
          <w:rFonts w:cs="Times New Roman"/>
        </w:rPr>
      </w:pPr>
      <w:r w:rsidRPr="007E4262">
        <w:rPr>
          <w:rFonts w:cs="Times New Roman"/>
        </w:rPr>
        <w:t>O</w:t>
      </w:r>
      <w:r w:rsidR="006D36EB" w:rsidRPr="007E4262">
        <w:rPr>
          <w:rFonts w:cs="Times New Roman"/>
        </w:rPr>
        <w:t xml:space="preserve"> modelo </w:t>
      </w:r>
      <w:r w:rsidRPr="007E4262">
        <w:rPr>
          <w:rFonts w:cs="Times New Roman"/>
        </w:rPr>
        <w:t>Bent ray</w:t>
      </w:r>
      <w:r w:rsidR="006D36EB" w:rsidRPr="007E4262">
        <w:rPr>
          <w:rFonts w:cs="Times New Roman"/>
        </w:rPr>
        <w:t xml:space="preserve"> </w:t>
      </w:r>
      <w:r w:rsidRPr="007E4262">
        <w:rPr>
          <w:rFonts w:cs="Times New Roman"/>
        </w:rPr>
        <w:t xml:space="preserve">considera que a propagação do som ocorre de forma </w:t>
      </w:r>
      <w:r w:rsidR="004B46D5" w:rsidRPr="007E4262">
        <w:rPr>
          <w:rFonts w:cs="Times New Roman"/>
        </w:rPr>
        <w:t>análoga</w:t>
      </w:r>
      <w:r w:rsidRPr="007E4262">
        <w:rPr>
          <w:rFonts w:cs="Times New Roman"/>
        </w:rPr>
        <w:t xml:space="preserve"> aos raios, isto é, são linhas </w:t>
      </w:r>
      <w:r w:rsidR="004B46D5" w:rsidRPr="007E4262">
        <w:rPr>
          <w:rFonts w:cs="Times New Roman"/>
        </w:rPr>
        <w:t xml:space="preserve">perpendiculares </w:t>
      </w:r>
      <w:r w:rsidR="005A4213">
        <w:rPr>
          <w:rFonts w:cs="Times New Roman"/>
        </w:rPr>
        <w:t>à</w:t>
      </w:r>
      <w:r w:rsidR="004B46D5" w:rsidRPr="007E4262">
        <w:rPr>
          <w:rFonts w:cs="Times New Roman"/>
        </w:rPr>
        <w:t xml:space="preserve"> frente de onda </w:t>
      </w:r>
      <w:r w:rsidRPr="007E4262">
        <w:rPr>
          <w:rFonts w:cs="Times New Roman"/>
        </w:rPr>
        <w:t>que transportam energia acústica. Des</w:t>
      </w:r>
      <w:r w:rsidR="005A4213">
        <w:rPr>
          <w:rFonts w:cs="Times New Roman"/>
        </w:rPr>
        <w:t>s</w:t>
      </w:r>
      <w:r w:rsidRPr="007E4262">
        <w:rPr>
          <w:rFonts w:cs="Times New Roman"/>
        </w:rPr>
        <w:t xml:space="preserve">e modo, </w:t>
      </w:r>
      <w:r w:rsidR="004B46D5" w:rsidRPr="007E4262">
        <w:rPr>
          <w:rFonts w:cs="Times New Roman"/>
        </w:rPr>
        <w:t>trata</w:t>
      </w:r>
      <w:r w:rsidR="005A4213">
        <w:rPr>
          <w:rFonts w:cs="Times New Roman"/>
        </w:rPr>
        <w:t>-se</w:t>
      </w:r>
      <w:r w:rsidR="00585077" w:rsidRPr="007E4262">
        <w:rPr>
          <w:rFonts w:cs="Times New Roman"/>
        </w:rPr>
        <w:t xml:space="preserve"> a propagação acústica de forma semelhante aos raios óticos</w:t>
      </w:r>
      <w:r w:rsidR="004B46D5" w:rsidRPr="007E4262">
        <w:rPr>
          <w:rFonts w:cs="Times New Roman"/>
        </w:rPr>
        <w:t xml:space="preserve">, </w:t>
      </w:r>
      <w:r w:rsidR="00EF1137" w:rsidRPr="007E4262">
        <w:rPr>
          <w:rFonts w:cs="Times New Roman"/>
        </w:rPr>
        <w:t xml:space="preserve">portanto </w:t>
      </w:r>
      <w:r w:rsidR="004B46D5" w:rsidRPr="007E4262">
        <w:rPr>
          <w:rFonts w:cs="Times New Roman"/>
        </w:rPr>
        <w:t>pode</w:t>
      </w:r>
      <w:r w:rsidR="00F358B4">
        <w:rPr>
          <w:rFonts w:cs="Times New Roman"/>
        </w:rPr>
        <w:t>-se</w:t>
      </w:r>
      <w:r w:rsidR="004B46D5" w:rsidRPr="007E4262">
        <w:rPr>
          <w:rFonts w:cs="Times New Roman"/>
        </w:rPr>
        <w:t xml:space="preserve"> </w:t>
      </w:r>
      <w:r w:rsidR="00585077" w:rsidRPr="007E4262">
        <w:rPr>
          <w:rFonts w:cs="Times New Roman"/>
        </w:rPr>
        <w:t xml:space="preserve">aplicar o </w:t>
      </w:r>
      <w:r w:rsidR="004B46D5" w:rsidRPr="007E4262">
        <w:rPr>
          <w:rFonts w:cs="Times New Roman"/>
        </w:rPr>
        <w:t>princípio de F</w:t>
      </w:r>
      <w:r w:rsidR="00585077" w:rsidRPr="007E4262">
        <w:rPr>
          <w:rFonts w:cs="Times New Roman"/>
        </w:rPr>
        <w:t xml:space="preserve">ermat </w:t>
      </w:r>
      <w:r w:rsidR="00E6629C" w:rsidRPr="007E4262">
        <w:rPr>
          <w:rFonts w:cs="Times New Roman"/>
        </w:rPr>
        <w:t>(</w:t>
      </w:r>
      <w:r w:rsidR="00F358B4">
        <w:rPr>
          <w:rFonts w:cs="Times New Roman"/>
        </w:rPr>
        <w:t>r</w:t>
      </w:r>
      <w:r w:rsidR="00E6629C" w:rsidRPr="007E4262">
        <w:rPr>
          <w:rFonts w:cs="Times New Roman"/>
        </w:rPr>
        <w:t>aio</w:t>
      </w:r>
      <w:r w:rsidR="00585077" w:rsidRPr="007E4262">
        <w:rPr>
          <w:rFonts w:cs="Times New Roman"/>
        </w:rPr>
        <w:t xml:space="preserve"> segue a menor </w:t>
      </w:r>
      <w:r w:rsidR="00E6629C" w:rsidRPr="007E4262">
        <w:rPr>
          <w:rFonts w:cs="Times New Roman"/>
        </w:rPr>
        <w:t>distância</w:t>
      </w:r>
      <w:r w:rsidR="00585077" w:rsidRPr="007E4262">
        <w:rPr>
          <w:rFonts w:cs="Times New Roman"/>
        </w:rPr>
        <w:t xml:space="preserve"> entre dois pontos) e a Lei de Snell-Descartes (refração)</w:t>
      </w:r>
      <w:r w:rsidR="004B46D5" w:rsidRPr="007E4262">
        <w:rPr>
          <w:rFonts w:cs="Times New Roman"/>
        </w:rPr>
        <w:t xml:space="preserve"> para os raios acústicos</w:t>
      </w:r>
      <w:r w:rsidR="00E51B23" w:rsidRPr="007E4262">
        <w:rPr>
          <w:rFonts w:cs="Times New Roman"/>
        </w:rPr>
        <w:t>.</w:t>
      </w:r>
    </w:p>
    <w:p w:rsidR="00CE0DDB" w:rsidRPr="007E4262" w:rsidRDefault="00E51B23" w:rsidP="00ED6D0B">
      <w:pPr>
        <w:spacing w:after="120" w:line="360" w:lineRule="auto"/>
        <w:ind w:firstLine="708"/>
        <w:jc w:val="both"/>
        <w:rPr>
          <w:rFonts w:cs="Times New Roman"/>
        </w:rPr>
      </w:pPr>
      <w:r w:rsidRPr="007E4262">
        <w:rPr>
          <w:rFonts w:cs="Times New Roman"/>
        </w:rPr>
        <w:t xml:space="preserve">Essa aproximação é </w:t>
      </w:r>
      <w:r w:rsidR="00E6629C" w:rsidRPr="007E4262">
        <w:rPr>
          <w:rFonts w:cs="Times New Roman"/>
        </w:rPr>
        <w:t>válida</w:t>
      </w:r>
      <w:r w:rsidRPr="007E4262">
        <w:rPr>
          <w:rFonts w:cs="Times New Roman"/>
        </w:rPr>
        <w:t xml:space="preserve"> desde que </w:t>
      </w:r>
      <w:r w:rsidR="00E6629C" w:rsidRPr="007E4262">
        <w:rPr>
          <w:rFonts w:cs="Times New Roman"/>
        </w:rPr>
        <w:t>o comprimento de onda</w:t>
      </w:r>
      <w:r w:rsidR="00603D96" w:rsidRPr="007E4262">
        <w:rPr>
          <w:rFonts w:cs="Times New Roman"/>
        </w:rPr>
        <w:t xml:space="preserve"> seja pequeno se comparada </w:t>
      </w:r>
      <w:r w:rsidR="00CE0DDB" w:rsidRPr="007E4262">
        <w:rPr>
          <w:rFonts w:cs="Times New Roman"/>
        </w:rPr>
        <w:t>à</w:t>
      </w:r>
      <w:r w:rsidR="00603D96" w:rsidRPr="007E4262">
        <w:rPr>
          <w:rFonts w:cs="Times New Roman"/>
        </w:rPr>
        <w:t xml:space="preserve">s dimensões corpo em estudo, ou seja, </w:t>
      </w:r>
      <w:r w:rsidR="00CE0DDB" w:rsidRPr="007E4262">
        <w:rPr>
          <w:rFonts w:cs="Times New Roman"/>
        </w:rPr>
        <w:t>as frequências das ondas sonoras devem</w:t>
      </w:r>
      <w:r w:rsidR="00603D96" w:rsidRPr="007E4262">
        <w:rPr>
          <w:rFonts w:cs="Times New Roman"/>
        </w:rPr>
        <w:t xml:space="preserve"> ser altas o suficiente.</w:t>
      </w:r>
      <w:r w:rsidR="00CE0DDB" w:rsidRPr="007E4262">
        <w:rPr>
          <w:rFonts w:cs="Times New Roman"/>
        </w:rPr>
        <w:t xml:space="preserve"> Em mamógrafos clínicos que aplicam o princípio de Bent-ray, as ondas sonoras incidentes possuem frequência de 1.5MHz.</w:t>
      </w:r>
    </w:p>
    <w:p w:rsidR="00E32CE6" w:rsidRPr="007E4262" w:rsidRDefault="00E32CE6" w:rsidP="00ED6D0B">
      <w:pPr>
        <w:spacing w:after="120" w:line="360" w:lineRule="auto"/>
        <w:ind w:firstLine="708"/>
        <w:jc w:val="both"/>
        <w:rPr>
          <w:rFonts w:eastAsiaTheme="minorEastAsia" w:cs="Times New Roman"/>
        </w:rPr>
      </w:pPr>
      <w:r w:rsidRPr="007E4262">
        <w:rPr>
          <w:rFonts w:cs="Times New Roman"/>
        </w:rPr>
        <w:t xml:space="preserve">Um problema que utiliza o modelo </w:t>
      </w:r>
      <w:r w:rsidR="00F358B4">
        <w:rPr>
          <w:rFonts w:cs="Times New Roman"/>
        </w:rPr>
        <w:t>B</w:t>
      </w:r>
      <w:r w:rsidRPr="007E4262">
        <w:rPr>
          <w:rFonts w:cs="Times New Roman"/>
        </w:rPr>
        <w:t>ent ray pode ser formulado</w:t>
      </w:r>
      <w:r w:rsidR="00F358B4">
        <w:rPr>
          <w:rFonts w:cs="Times New Roman"/>
        </w:rPr>
        <w:t>,</w:t>
      </w:r>
      <w:r w:rsidRPr="007E4262">
        <w:rPr>
          <w:rFonts w:cs="Times New Roman"/>
        </w:rPr>
        <w:t xml:space="preserve"> usando o tempo de transmissão </w:t>
      </w:r>
      <m:oMath>
        <m:r>
          <w:rPr>
            <w:rFonts w:ascii="Cambria Math" w:hAnsi="Cambria Math" w:cs="Times New Roman"/>
          </w:rPr>
          <m:t xml:space="preserve">d </m:t>
        </m:r>
      </m:oMath>
      <w:r w:rsidRPr="007E4262">
        <w:rPr>
          <w:rFonts w:cs="Times New Roman"/>
        </w:rPr>
        <w:t>entre os pares de transmissores e receptores do tomógrafo.</w:t>
      </w:r>
      <w:r w:rsidR="00E37FE2" w:rsidRPr="007E4262">
        <w:rPr>
          <w:rFonts w:cs="Times New Roman"/>
        </w:rPr>
        <w:t xml:space="preserve"> Es</w:t>
      </w:r>
      <w:r w:rsidR="00F358B4">
        <w:rPr>
          <w:rFonts w:cs="Times New Roman"/>
        </w:rPr>
        <w:t>s</w:t>
      </w:r>
      <w:r w:rsidR="00E37FE2" w:rsidRPr="007E4262">
        <w:rPr>
          <w:rFonts w:cs="Times New Roman"/>
        </w:rPr>
        <w:t>e tempo é definido por:</w:t>
      </w:r>
    </w:p>
    <w:p w:rsidR="00E32CE6" w:rsidRPr="007E4262" w:rsidRDefault="00E32CE6" w:rsidP="00ED6D0B">
      <w:pPr>
        <w:spacing w:after="120" w:line="360" w:lineRule="auto"/>
        <w:ind w:firstLine="708"/>
        <w:jc w:val="both"/>
        <w:rPr>
          <w:rFonts w:cs="Times New Roman"/>
        </w:rPr>
      </w:pPr>
      <m:oMathPara>
        <m:oMath>
          <m:r>
            <w:rPr>
              <w:rFonts w:ascii="Cambria Math" w:hAnsi="Cambria Math" w:cs="Times New Roman"/>
            </w:rPr>
            <m:t>d=</m:t>
          </m:r>
          <m:nary>
            <m:naryPr>
              <m:limLoc m:val="subSup"/>
              <m:ctrlPr>
                <w:rPr>
                  <w:rFonts w:ascii="Cambria Math" w:hAnsi="Cambria Math" w:cs="Times New Roman"/>
                  <w:i/>
                </w:rPr>
              </m:ctrlPr>
            </m:naryPr>
            <m:sub>
              <m:r>
                <m:rPr>
                  <m:sty m:val="p"/>
                </m:rPr>
                <w:rPr>
                  <w:rFonts w:ascii="Cambria Math" w:hAnsi="Cambria Math" w:cs="Times New Roman"/>
                  <w:color w:val="000000"/>
                  <w:sz w:val="14"/>
                  <w:szCs w:val="14"/>
                </w:rPr>
                <m:t>Γ</m:t>
              </m:r>
            </m:sub>
            <m:sup>
              <m:ctrlPr>
                <w:rPr>
                  <w:rFonts w:ascii="Cambria Math" w:hAnsi="Cambria Math" w:cs="Times New Roman"/>
                  <w:color w:val="000000"/>
                  <w:sz w:val="14"/>
                  <w:szCs w:val="14"/>
                </w:rPr>
              </m:ctrlPr>
            </m:sup>
            <m:e>
              <m:f>
                <m:fPr>
                  <m:ctrlPr>
                    <w:rPr>
                      <w:rFonts w:ascii="Cambria Math" w:hAnsi="Cambria Math" w:cs="Times New Roman"/>
                      <w:i/>
                      <w:color w:val="000000"/>
                      <w:sz w:val="14"/>
                      <w:szCs w:val="14"/>
                    </w:rPr>
                  </m:ctrlPr>
                </m:fPr>
                <m:num>
                  <m:r>
                    <w:rPr>
                      <w:rFonts w:ascii="Cambria Math" w:hAnsi="Cambria Math" w:cs="Times New Roman"/>
                      <w:color w:val="000000"/>
                      <w:sz w:val="14"/>
                      <w:szCs w:val="14"/>
                    </w:rPr>
                    <m:t>1</m:t>
                  </m:r>
                </m:num>
                <m:den>
                  <m:r>
                    <w:rPr>
                      <w:rFonts w:ascii="Cambria Math" w:hAnsi="Cambria Math" w:cs="Times New Roman"/>
                      <w:color w:val="000000"/>
                      <w:sz w:val="14"/>
                      <w:szCs w:val="14"/>
                    </w:rPr>
                    <m:t>u(r)</m:t>
                  </m:r>
                </m:den>
              </m:f>
              <m:ctrlPr>
                <w:rPr>
                  <w:rFonts w:ascii="Cambria Math" w:hAnsi="Cambria Math" w:cs="Times New Roman"/>
                  <w:color w:val="000000"/>
                  <w:sz w:val="14"/>
                  <w:szCs w:val="14"/>
                </w:rPr>
              </m:ctrlPr>
            </m:e>
          </m:nary>
          <m:r>
            <w:rPr>
              <w:rFonts w:ascii="Cambria Math" w:hAnsi="Cambria Math" w:cs="Times New Roman"/>
            </w:rPr>
            <m:t xml:space="preserve"> ds </m:t>
          </m:r>
        </m:oMath>
      </m:oMathPara>
    </w:p>
    <w:p w:rsidR="00E37FE2" w:rsidRPr="007E4262" w:rsidRDefault="00E32CE6" w:rsidP="00ED6D0B">
      <w:pPr>
        <w:spacing w:after="120" w:line="360" w:lineRule="auto"/>
        <w:ind w:firstLine="708"/>
        <w:jc w:val="both"/>
        <w:rPr>
          <w:rFonts w:eastAsiaTheme="minorEastAsia" w:cs="Times New Roman"/>
        </w:rPr>
      </w:pPr>
      <w:r w:rsidRPr="007E4262">
        <w:rPr>
          <w:rFonts w:cs="Times New Roman"/>
        </w:rPr>
        <w:t xml:space="preserve">Onde </w:t>
      </w:r>
      <m:oMath>
        <m:r>
          <m:rPr>
            <m:sty m:val="p"/>
          </m:rPr>
          <w:rPr>
            <w:rFonts w:ascii="Cambria Math" w:hAnsi="Cambria Math" w:cs="Times New Roman"/>
            <w:color w:val="000000"/>
          </w:rPr>
          <m:t>Γ</m:t>
        </m:r>
      </m:oMath>
      <w:r w:rsidRPr="007E4262">
        <w:rPr>
          <w:rFonts w:cs="Times New Roman"/>
        </w:rPr>
        <w:t xml:space="preserve"> é o caminho de propagação</w:t>
      </w:r>
      <w:r w:rsidR="003325DC" w:rsidRPr="007E4262">
        <w:rPr>
          <w:rFonts w:cs="Times New Roman"/>
        </w:rPr>
        <w:t xml:space="preserve"> dos raios </w:t>
      </w:r>
      <w:r w:rsidR="00574ADB" w:rsidRPr="007E4262">
        <w:rPr>
          <w:rFonts w:cs="Times New Roman"/>
        </w:rPr>
        <w:t>acústicos</w:t>
      </w:r>
      <w:r w:rsidR="003325DC" w:rsidRPr="007E4262">
        <w:rPr>
          <w:rFonts w:cs="Times New Roman"/>
        </w:rPr>
        <w:t xml:space="preserve"> (princípio de Fermat e Lei de Snell-Descartes)</w:t>
      </w:r>
      <w:r w:rsidRPr="007E4262">
        <w:rPr>
          <w:rFonts w:cs="Times New Roman"/>
        </w:rPr>
        <w:t xml:space="preserve"> e </w:t>
      </w:r>
      <m:oMath>
        <m:r>
          <w:rPr>
            <w:rFonts w:ascii="Cambria Math" w:hAnsi="Cambria Math" w:cs="Times New Roman"/>
          </w:rPr>
          <m:t>u(r)</m:t>
        </m:r>
      </m:oMath>
      <w:r w:rsidR="00530D7B" w:rsidRPr="007E4262">
        <w:rPr>
          <w:rFonts w:eastAsiaTheme="minorEastAsia" w:cs="Times New Roman"/>
        </w:rPr>
        <w:t xml:space="preserve"> é a velocidade do som na posição </w:t>
      </w:r>
      <m:oMath>
        <m:r>
          <w:rPr>
            <w:rFonts w:ascii="Cambria Math" w:eastAsiaTheme="minorEastAsia" w:hAnsi="Cambria Math" w:cs="Times New Roman"/>
          </w:rPr>
          <m:t>r</m:t>
        </m:r>
      </m:oMath>
      <w:r w:rsidR="00E37FE2" w:rsidRPr="007E4262">
        <w:rPr>
          <w:rFonts w:eastAsiaTheme="minorEastAsia" w:cs="Times New Roman"/>
        </w:rPr>
        <w:t xml:space="preserve"> do objeto. Des</w:t>
      </w:r>
      <w:r w:rsidR="00F358B4">
        <w:rPr>
          <w:rFonts w:eastAsiaTheme="minorEastAsia" w:cs="Times New Roman"/>
        </w:rPr>
        <w:t>s</w:t>
      </w:r>
      <w:r w:rsidR="00E37FE2" w:rsidRPr="007E4262">
        <w:rPr>
          <w:rFonts w:eastAsiaTheme="minorEastAsia" w:cs="Times New Roman"/>
        </w:rPr>
        <w:t>e modo</w:t>
      </w:r>
      <w:r w:rsidR="00F358B4">
        <w:rPr>
          <w:rFonts w:eastAsiaTheme="minorEastAsia" w:cs="Times New Roman"/>
        </w:rPr>
        <w:t>,</w:t>
      </w:r>
      <w:r w:rsidR="00E37FE2" w:rsidRPr="007E4262">
        <w:rPr>
          <w:rFonts w:eastAsiaTheme="minorEastAsia" w:cs="Times New Roman"/>
        </w:rPr>
        <w:t xml:space="preserve"> est</w:t>
      </w:r>
      <w:r w:rsidR="00F358B4">
        <w:rPr>
          <w:rFonts w:eastAsiaTheme="minorEastAsia" w:cs="Times New Roman"/>
        </w:rPr>
        <w:t>á-se</w:t>
      </w:r>
      <w:r w:rsidR="00E37FE2" w:rsidRPr="007E4262">
        <w:rPr>
          <w:rFonts w:eastAsiaTheme="minorEastAsia" w:cs="Times New Roman"/>
        </w:rPr>
        <w:t xml:space="preserve"> interessado em</w:t>
      </w:r>
      <w:r w:rsidR="00F358B4">
        <w:rPr>
          <w:rFonts w:eastAsiaTheme="minorEastAsia" w:cs="Times New Roman"/>
        </w:rPr>
        <w:t>,</w:t>
      </w:r>
      <w:r w:rsidR="00E37FE2" w:rsidRPr="007E4262">
        <w:rPr>
          <w:rFonts w:eastAsiaTheme="minorEastAsia" w:cs="Times New Roman"/>
        </w:rPr>
        <w:t xml:space="preserve"> a partir das medidas do tempo de transmissão</w:t>
      </w:r>
      <w:r w:rsidR="00F358B4">
        <w:rPr>
          <w:rFonts w:eastAsiaTheme="minorEastAsia" w:cs="Times New Roman"/>
        </w:rPr>
        <w:t>,</w:t>
      </w:r>
      <w:r w:rsidR="00E37FE2" w:rsidRPr="007E4262">
        <w:rPr>
          <w:rFonts w:eastAsiaTheme="minorEastAsia" w:cs="Times New Roman"/>
        </w:rPr>
        <w:t xml:space="preserve"> obter os valores de </w:t>
      </w:r>
      <m:oMath>
        <m:r>
          <w:rPr>
            <w:rFonts w:ascii="Cambria Math" w:eastAsiaTheme="minorEastAsia" w:hAnsi="Cambria Math" w:cs="Times New Roman"/>
          </w:rPr>
          <m:t>u(r)</m:t>
        </m:r>
      </m:oMath>
      <w:r w:rsidR="00E37FE2" w:rsidRPr="007E4262">
        <w:rPr>
          <w:rFonts w:eastAsiaTheme="minorEastAsia" w:cs="Times New Roman"/>
        </w:rPr>
        <w:t xml:space="preserve"> do corpo. Para tanto, discretiza</w:t>
      </w:r>
      <w:r w:rsidR="00F358B4">
        <w:rPr>
          <w:rFonts w:eastAsiaTheme="minorEastAsia" w:cs="Times New Roman"/>
        </w:rPr>
        <w:t>-se</w:t>
      </w:r>
      <w:r w:rsidR="00E37FE2" w:rsidRPr="007E4262">
        <w:rPr>
          <w:rFonts w:eastAsiaTheme="minorEastAsia" w:cs="Times New Roman"/>
        </w:rPr>
        <w:t xml:space="preserve"> o corpo em N regiões</w:t>
      </w:r>
      <w:r w:rsidR="00F358B4">
        <w:rPr>
          <w:rFonts w:eastAsiaTheme="minorEastAsia" w:cs="Times New Roman"/>
        </w:rPr>
        <w:t>,</w:t>
      </w:r>
      <w:r w:rsidR="00F63C55" w:rsidRPr="007E4262">
        <w:rPr>
          <w:rFonts w:eastAsiaTheme="minorEastAsia" w:cs="Times New Roman"/>
        </w:rPr>
        <w:t xml:space="preserve"> e cada região possui o seu</w:t>
      </w:r>
      <w:r w:rsidR="004C03FB" w:rsidRPr="007E4262">
        <w:rPr>
          <w:rFonts w:eastAsiaTheme="minorEastAsia" w:cs="Times New Roman"/>
        </w:rPr>
        <w:t xml:space="preserve"> atraso</w:t>
      </w:r>
      <w:r w:rsidR="00F63C55" w:rsidRPr="007E4262">
        <w:rPr>
          <w:rFonts w:eastAsiaTheme="minorEastAsia" w:cs="Times New Roman"/>
        </w:rPr>
        <w:t xml:space="preserve"> </w:t>
      </w:r>
      <w:r w:rsidR="00EF1137" w:rsidRPr="007E4262">
        <w:rPr>
          <w:rFonts w:eastAsiaTheme="minorEastAsia" w:cs="Times New Roman"/>
        </w:rPr>
        <w:t>(inverso da</w:t>
      </w:r>
      <w:r w:rsidR="00F63C55" w:rsidRPr="007E4262">
        <w:rPr>
          <w:rFonts w:eastAsiaTheme="minorEastAsia" w:cs="Times New Roman"/>
        </w:rPr>
        <w:t xml:space="preserve"> </w:t>
      </w:r>
      <w:r w:rsidR="00EF1137" w:rsidRPr="007E4262">
        <w:rPr>
          <w:rFonts w:eastAsiaTheme="minorEastAsia" w:cs="Times New Roman"/>
        </w:rPr>
        <w:t xml:space="preserve">velocidade </w:t>
      </w:r>
      <m:oMath>
        <m:r>
          <w:rPr>
            <w:rFonts w:ascii="Cambria Math" w:eastAsiaTheme="minorEastAsia" w:hAnsi="Cambria Math" w:cs="Times New Roman"/>
          </w:rPr>
          <m:t>u</m:t>
        </m:r>
      </m:oMath>
      <w:r w:rsidR="00F63C55" w:rsidRPr="007E4262">
        <w:rPr>
          <w:rFonts w:eastAsiaTheme="minorEastAsia" w:cs="Times New Roman"/>
        </w:rPr>
        <w:t>). Assim, pode</w:t>
      </w:r>
      <w:r w:rsidR="00F358B4">
        <w:rPr>
          <w:rFonts w:eastAsiaTheme="minorEastAsia" w:cs="Times New Roman"/>
        </w:rPr>
        <w:t>-se</w:t>
      </w:r>
      <w:r w:rsidR="00F63C55" w:rsidRPr="007E4262">
        <w:rPr>
          <w:rFonts w:eastAsiaTheme="minorEastAsia" w:cs="Times New Roman"/>
        </w:rPr>
        <w:t xml:space="preserve"> modelar o problema como:</w:t>
      </w:r>
    </w:p>
    <w:p w:rsidR="00F63C55" w:rsidRPr="007E4262" w:rsidRDefault="00F63C55" w:rsidP="00ED6D0B">
      <w:pPr>
        <w:spacing w:after="120" w:line="360" w:lineRule="auto"/>
        <w:ind w:firstLine="708"/>
        <w:jc w:val="both"/>
        <w:rPr>
          <w:rFonts w:eastAsiaTheme="minorEastAsia" w:cs="Times New Roman"/>
          <w:b/>
        </w:rPr>
      </w:pPr>
      <m:oMathPara>
        <m:oMath>
          <m:r>
            <m:rPr>
              <m:sty m:val="bi"/>
            </m:rPr>
            <w:rPr>
              <w:rFonts w:ascii="Cambria Math" w:eastAsiaTheme="minorEastAsia" w:hAnsi="Cambria Math" w:cs="Times New Roman"/>
            </w:rPr>
            <m:t>d</m:t>
          </m:r>
          <m:r>
            <w:rPr>
              <w:rFonts w:ascii="Cambria Math" w:eastAsiaTheme="minorEastAsia" w:hAnsi="Cambria Math" w:cs="Times New Roman"/>
            </w:rPr>
            <m:t xml:space="preserve">= </m:t>
          </m:r>
          <m:r>
            <m:rPr>
              <m:sty m:val="bi"/>
            </m:rPr>
            <w:rPr>
              <w:rFonts w:ascii="Cambria Math" w:eastAsiaTheme="minorEastAsia" w:hAnsi="Cambria Math" w:cs="Times New Roman"/>
            </w:rPr>
            <m:t>G</m:t>
          </m:r>
          <m:d>
            <m:dPr>
              <m:ctrlPr>
                <w:rPr>
                  <w:rFonts w:ascii="Cambria Math" w:eastAsiaTheme="minorEastAsia" w:hAnsi="Cambria Math" w:cs="Times New Roman"/>
                  <w:b/>
                  <w:i/>
                </w:rPr>
              </m:ctrlPr>
            </m:dPr>
            <m:e>
              <m:r>
                <m:rPr>
                  <m:sty m:val="bi"/>
                </m:rPr>
                <w:rPr>
                  <w:rFonts w:ascii="Cambria Math" w:eastAsiaTheme="minorEastAsia" w:hAnsi="Cambria Math" w:cs="Times New Roman"/>
                </w:rPr>
                <m:t>m</m:t>
              </m:r>
            </m:e>
          </m:d>
          <m:r>
            <m:rPr>
              <m:sty m:val="bi"/>
            </m:rPr>
            <w:rPr>
              <w:rFonts w:ascii="Cambria Math" w:eastAsiaTheme="minorEastAsia" w:hAnsi="Cambria Math" w:cs="Times New Roman"/>
            </w:rPr>
            <m:t>⋅m</m:t>
          </m:r>
        </m:oMath>
      </m:oMathPara>
    </w:p>
    <w:p w:rsidR="003325DC" w:rsidRPr="007E4262" w:rsidRDefault="00F63C55" w:rsidP="00ED6D0B">
      <w:pPr>
        <w:spacing w:after="120" w:line="360" w:lineRule="auto"/>
        <w:jc w:val="both"/>
        <w:rPr>
          <w:rFonts w:eastAsiaTheme="minorEastAsia" w:cs="Times New Roman"/>
        </w:rPr>
      </w:pPr>
      <w:r w:rsidRPr="007E4262">
        <w:rPr>
          <w:rFonts w:eastAsiaTheme="minorEastAsia" w:cs="Times New Roman"/>
        </w:rPr>
        <w:tab/>
        <w:t xml:space="preserve">Onde </w:t>
      </w:r>
      <m:oMath>
        <m:r>
          <m:rPr>
            <m:sty m:val="bi"/>
          </m:rPr>
          <w:rPr>
            <w:rFonts w:ascii="Cambria Math" w:eastAsiaTheme="minorEastAsia" w:hAnsi="Cambria Math" w:cs="Times New Roman"/>
          </w:rPr>
          <m:t>m</m:t>
        </m:r>
      </m:oMath>
      <w:r w:rsidRPr="007E4262">
        <w:rPr>
          <w:rFonts w:eastAsiaTheme="minorEastAsia" w:cs="Times New Roman"/>
          <w:b/>
        </w:rPr>
        <w:t xml:space="preserve"> </w:t>
      </w:r>
      <w:r w:rsidRPr="007E4262">
        <w:rPr>
          <w:rFonts w:eastAsiaTheme="minorEastAsia" w:cs="Times New Roman"/>
        </w:rPr>
        <w:t xml:space="preserve">é vetor do atraso das N regiões, </w:t>
      </w:r>
      <m:oMath>
        <m:r>
          <m:rPr>
            <m:sty m:val="bi"/>
          </m:rPr>
          <w:rPr>
            <w:rFonts w:ascii="Cambria Math" w:eastAsiaTheme="minorEastAsia" w:hAnsi="Cambria Math" w:cs="Times New Roman"/>
          </w:rPr>
          <m:t>d</m:t>
        </m:r>
      </m:oMath>
      <w:r w:rsidRPr="007E4262">
        <w:rPr>
          <w:rFonts w:eastAsiaTheme="minorEastAsia" w:cs="Times New Roman"/>
          <w:b/>
        </w:rPr>
        <w:t xml:space="preserve"> </w:t>
      </w:r>
      <w:r w:rsidRPr="007E4262">
        <w:rPr>
          <w:rFonts w:eastAsiaTheme="minorEastAsia" w:cs="Times New Roman"/>
        </w:rPr>
        <w:t xml:space="preserve">é o vetor de tamanho M do tempo de propagação de cada medida e </w:t>
      </w:r>
      <m:oMath>
        <m:r>
          <m:rPr>
            <m:sty m:val="bi"/>
          </m:rPr>
          <w:rPr>
            <w:rFonts w:ascii="Cambria Math" w:eastAsiaTheme="minorEastAsia" w:hAnsi="Cambria Math" w:cs="Times New Roman"/>
          </w:rPr>
          <m:t>G</m:t>
        </m:r>
        <m:d>
          <m:dPr>
            <m:ctrlPr>
              <w:rPr>
                <w:rFonts w:ascii="Cambria Math" w:eastAsiaTheme="minorEastAsia" w:hAnsi="Cambria Math" w:cs="Times New Roman"/>
                <w:b/>
                <w:i/>
              </w:rPr>
            </m:ctrlPr>
          </m:dPr>
          <m:e>
            <m:r>
              <m:rPr>
                <m:sty m:val="bi"/>
              </m:rPr>
              <w:rPr>
                <w:rFonts w:ascii="Cambria Math" w:eastAsiaTheme="minorEastAsia" w:hAnsi="Cambria Math" w:cs="Times New Roman"/>
              </w:rPr>
              <m:t>m</m:t>
            </m:r>
          </m:e>
        </m:d>
      </m:oMath>
      <w:r w:rsidRPr="007E4262">
        <w:rPr>
          <w:rFonts w:eastAsiaTheme="minorEastAsia" w:cs="Times New Roman"/>
          <w:b/>
        </w:rPr>
        <w:t xml:space="preserve"> </w:t>
      </w:r>
      <w:r w:rsidRPr="007E4262">
        <w:rPr>
          <w:rFonts w:eastAsiaTheme="minorEastAsia" w:cs="Times New Roman"/>
        </w:rPr>
        <w:t xml:space="preserve">é a matriz </w:t>
      </w:r>
      <m:oMath>
        <m:r>
          <w:rPr>
            <w:rFonts w:ascii="Cambria Math" w:eastAsiaTheme="minorEastAsia" w:hAnsi="Cambria Math" w:cs="Times New Roman"/>
          </w:rPr>
          <m:t>(M x N)</m:t>
        </m:r>
      </m:oMath>
      <w:r w:rsidRPr="007E4262">
        <w:rPr>
          <w:rFonts w:eastAsiaTheme="minorEastAsia" w:cs="Times New Roman"/>
        </w:rPr>
        <w:t xml:space="preserve"> que indica por quais regiões cada </w:t>
      </w:r>
      <w:r w:rsidR="00B87BBA" w:rsidRPr="007E4262">
        <w:rPr>
          <w:rFonts w:eastAsiaTheme="minorEastAsia" w:cs="Times New Roman"/>
        </w:rPr>
        <w:t>raio (onda sonora)</w:t>
      </w:r>
      <w:r w:rsidRPr="007E4262">
        <w:rPr>
          <w:rFonts w:eastAsiaTheme="minorEastAsia" w:cs="Times New Roman"/>
        </w:rPr>
        <w:t xml:space="preserve"> atravessou.</w:t>
      </w:r>
    </w:p>
    <w:p w:rsidR="00F63C55" w:rsidRPr="007E4262" w:rsidRDefault="00F63C55" w:rsidP="00ED6D0B">
      <w:pPr>
        <w:spacing w:after="120" w:line="360" w:lineRule="auto"/>
        <w:jc w:val="both"/>
        <w:rPr>
          <w:rFonts w:eastAsiaTheme="minorEastAsia" w:cs="Times New Roman"/>
        </w:rPr>
      </w:pPr>
      <w:r w:rsidRPr="007E4262">
        <w:rPr>
          <w:rFonts w:eastAsiaTheme="minorEastAsia" w:cs="Times New Roman"/>
        </w:rPr>
        <w:lastRenderedPageBreak/>
        <w:tab/>
        <w:t xml:space="preserve">Portanto, </w:t>
      </w:r>
      <w:r w:rsidR="003325DC" w:rsidRPr="007E4262">
        <w:rPr>
          <w:rFonts w:eastAsiaTheme="minorEastAsia" w:cs="Times New Roman"/>
        </w:rPr>
        <w:t>a</w:t>
      </w:r>
      <w:r w:rsidRPr="007E4262">
        <w:rPr>
          <w:rFonts w:eastAsiaTheme="minorEastAsia" w:cs="Times New Roman"/>
        </w:rPr>
        <w:t xml:space="preserve"> solução que minimiz</w:t>
      </w:r>
      <w:r w:rsidR="00574ADB" w:rsidRPr="007E4262">
        <w:rPr>
          <w:rFonts w:eastAsiaTheme="minorEastAsia" w:cs="Times New Roman"/>
        </w:rPr>
        <w:t>a</w:t>
      </w:r>
      <w:r w:rsidRPr="007E4262">
        <w:rPr>
          <w:rFonts w:eastAsiaTheme="minorEastAsia" w:cs="Times New Roman"/>
        </w:rPr>
        <w:t xml:space="preserv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r>
                  <m:rPr>
                    <m:sty m:val="bi"/>
                  </m:rPr>
                  <w:rPr>
                    <w:rFonts w:ascii="Cambria Math" w:eastAsiaTheme="minorEastAsia" w:hAnsi="Cambria Math" w:cs="Times New Roman"/>
                  </w:rPr>
                  <m:t>d</m:t>
                </m:r>
                <m:r>
                  <w:rPr>
                    <w:rFonts w:ascii="Cambria Math" w:eastAsiaTheme="minorEastAsia" w:hAnsi="Cambria Math" w:cs="Times New Roman"/>
                  </w:rPr>
                  <m:t xml:space="preserve">- </m:t>
                </m:r>
                <m:r>
                  <m:rPr>
                    <m:sty m:val="bi"/>
                  </m:rPr>
                  <w:rPr>
                    <w:rFonts w:ascii="Cambria Math" w:eastAsiaTheme="minorEastAsia" w:hAnsi="Cambria Math" w:cs="Times New Roman"/>
                  </w:rPr>
                  <m:t>G</m:t>
                </m:r>
                <m:d>
                  <m:dPr>
                    <m:ctrlPr>
                      <w:rPr>
                        <w:rFonts w:ascii="Cambria Math" w:eastAsiaTheme="minorEastAsia" w:hAnsi="Cambria Math" w:cs="Times New Roman"/>
                        <w:b/>
                        <w:i/>
                      </w:rPr>
                    </m:ctrlPr>
                  </m:dPr>
                  <m:e>
                    <m:r>
                      <m:rPr>
                        <m:sty m:val="bi"/>
                      </m:rPr>
                      <w:rPr>
                        <w:rFonts w:ascii="Cambria Math" w:eastAsiaTheme="minorEastAsia" w:hAnsi="Cambria Math" w:cs="Times New Roman"/>
                      </w:rPr>
                      <m:t>m</m:t>
                    </m:r>
                  </m:e>
                </m:d>
                <m:r>
                  <m:rPr>
                    <m:sty m:val="bi"/>
                  </m:rPr>
                  <w:rPr>
                    <w:rFonts w:ascii="Cambria Math" w:eastAsiaTheme="minorEastAsia" w:hAnsi="Cambria Math" w:cs="Times New Roman"/>
                  </w:rPr>
                  <m:t>⋅m</m:t>
                </m:r>
              </m:e>
            </m:d>
          </m:e>
          <m:sub>
            <m:r>
              <w:rPr>
                <w:rFonts w:ascii="Cambria Math" w:eastAsiaTheme="minorEastAsia" w:hAnsi="Cambria Math" w:cs="Times New Roman"/>
              </w:rPr>
              <m:t>2</m:t>
            </m:r>
          </m:sub>
        </m:sSub>
      </m:oMath>
      <w:r w:rsidRPr="007E4262">
        <w:rPr>
          <w:rFonts w:eastAsiaTheme="minorEastAsia" w:cs="Times New Roman"/>
        </w:rPr>
        <w:t xml:space="preserve"> </w:t>
      </w:r>
      <w:r w:rsidR="00B87BBA" w:rsidRPr="007E4262">
        <w:rPr>
          <w:rFonts w:eastAsiaTheme="minorEastAsia" w:cs="Times New Roman"/>
        </w:rPr>
        <w:t>é</w:t>
      </w:r>
      <w:r w:rsidR="003325DC" w:rsidRPr="007E4262">
        <w:rPr>
          <w:rFonts w:eastAsiaTheme="minorEastAsia" w:cs="Times New Roman"/>
        </w:rPr>
        <w:t xml:space="preserve"> a imagem tomográfica do corpo em questão</w:t>
      </w:r>
      <w:r w:rsidR="00F206E8" w:rsidRPr="007E4262">
        <w:rPr>
          <w:rFonts w:eastAsiaTheme="minorEastAsia" w:cs="Times New Roman"/>
        </w:rPr>
        <w:t>.</w:t>
      </w:r>
    </w:p>
    <w:p w:rsidR="00E37FE2" w:rsidRPr="007E4262" w:rsidRDefault="00E37FE2" w:rsidP="00ED6D0B">
      <w:pPr>
        <w:spacing w:after="120" w:line="360" w:lineRule="auto"/>
        <w:ind w:firstLine="708"/>
        <w:jc w:val="both"/>
        <w:rPr>
          <w:rFonts w:eastAsiaTheme="minorEastAsia" w:cs="Times New Roman"/>
        </w:rPr>
      </w:pPr>
    </w:p>
    <w:p w:rsidR="009A6079" w:rsidRPr="007E4262" w:rsidRDefault="00216373" w:rsidP="00ED6D0B">
      <w:pPr>
        <w:pStyle w:val="Ttulo2"/>
        <w:spacing w:after="120" w:line="360" w:lineRule="auto"/>
        <w:rPr>
          <w:rFonts w:cs="Times New Roman"/>
        </w:rPr>
      </w:pPr>
      <w:r w:rsidRPr="007E4262">
        <w:rPr>
          <w:rFonts w:cs="Times New Roman"/>
        </w:rPr>
        <w:t xml:space="preserve"> </w:t>
      </w:r>
      <w:bookmarkStart w:id="4" w:name="_Toc451717425"/>
      <w:r w:rsidR="009A6079" w:rsidRPr="007E4262">
        <w:rPr>
          <w:rFonts w:cs="Times New Roman"/>
        </w:rPr>
        <w:t xml:space="preserve">Modelo baseado em equações de onda </w:t>
      </w:r>
      <w:r w:rsidR="009A6079" w:rsidRPr="00AE7940">
        <w:rPr>
          <w:rFonts w:cs="Times New Roman"/>
          <w:color w:val="FF0000"/>
        </w:rPr>
        <w:t>[#</w:t>
      </w:r>
      <w:r w:rsidR="00343C1C" w:rsidRPr="00AE7940">
        <w:rPr>
          <w:rFonts w:cs="Times New Roman"/>
          <w:color w:val="FF0000"/>
        </w:rPr>
        <w:t>2</w:t>
      </w:r>
      <w:r w:rsidR="009A6079" w:rsidRPr="00AE7940">
        <w:rPr>
          <w:rFonts w:cs="Times New Roman"/>
          <w:color w:val="FF0000"/>
        </w:rPr>
        <w:t>]</w:t>
      </w:r>
      <w:r w:rsidR="00343C1C" w:rsidRPr="00AE7940">
        <w:rPr>
          <w:rFonts w:cs="Times New Roman"/>
          <w:color w:val="FF0000"/>
        </w:rPr>
        <w:t xml:space="preserve"> [#3] [#4]</w:t>
      </w:r>
      <w:bookmarkEnd w:id="4"/>
    </w:p>
    <w:p w:rsidR="009A6079" w:rsidRPr="007E4262" w:rsidRDefault="00DC4244" w:rsidP="00924765">
      <w:pPr>
        <w:spacing w:after="120" w:line="360" w:lineRule="auto"/>
        <w:ind w:firstLine="576"/>
        <w:jc w:val="both"/>
        <w:rPr>
          <w:rFonts w:eastAsiaTheme="minorEastAsia" w:cs="Times New Roman"/>
        </w:rPr>
      </w:pPr>
      <w:r w:rsidRPr="007E4262">
        <w:rPr>
          <w:rFonts w:eastAsiaTheme="minorEastAsia" w:cs="Times New Roman"/>
        </w:rPr>
        <w:t>Outra</w:t>
      </w:r>
      <w:r w:rsidR="00822F72" w:rsidRPr="007E4262">
        <w:rPr>
          <w:rFonts w:eastAsiaTheme="minorEastAsia" w:cs="Times New Roman"/>
        </w:rPr>
        <w:t xml:space="preserve"> classe de algoritmos de reconstrução tomográficas por ultrassom </w:t>
      </w:r>
      <w:r>
        <w:rPr>
          <w:rFonts w:eastAsiaTheme="minorEastAsia" w:cs="Times New Roman"/>
        </w:rPr>
        <w:t xml:space="preserve">é a </w:t>
      </w:r>
      <w:r w:rsidR="00C54164" w:rsidRPr="007E4262">
        <w:rPr>
          <w:rFonts w:eastAsiaTheme="minorEastAsia" w:cs="Times New Roman"/>
        </w:rPr>
        <w:t>basead</w:t>
      </w:r>
      <w:r>
        <w:rPr>
          <w:rFonts w:eastAsiaTheme="minorEastAsia" w:cs="Times New Roman"/>
        </w:rPr>
        <w:t>a</w:t>
      </w:r>
      <w:r w:rsidR="00822F72" w:rsidRPr="007E4262">
        <w:rPr>
          <w:rFonts w:eastAsiaTheme="minorEastAsia" w:cs="Times New Roman"/>
        </w:rPr>
        <w:t xml:space="preserve"> na </w:t>
      </w:r>
      <w:r w:rsidR="00770AC3">
        <w:rPr>
          <w:rFonts w:eastAsiaTheme="minorEastAsia" w:cs="Times New Roman"/>
        </w:rPr>
        <w:t xml:space="preserve">seguinte </w:t>
      </w:r>
      <w:r w:rsidR="00822F72" w:rsidRPr="007E4262">
        <w:rPr>
          <w:rFonts w:eastAsiaTheme="minorEastAsia" w:cs="Times New Roman"/>
        </w:rPr>
        <w:t>equação d</w:t>
      </w:r>
      <w:r w:rsidR="00772FF6" w:rsidRPr="007E4262">
        <w:rPr>
          <w:rFonts w:eastAsiaTheme="minorEastAsia" w:cs="Times New Roman"/>
        </w:rPr>
        <w:t>a</w:t>
      </w:r>
      <w:r w:rsidR="00822F72" w:rsidRPr="007E4262">
        <w:rPr>
          <w:rFonts w:eastAsiaTheme="minorEastAsia" w:cs="Times New Roman"/>
        </w:rPr>
        <w:t xml:space="preserve"> onda</w:t>
      </w:r>
      <w:r w:rsidR="00770AC3">
        <w:rPr>
          <w:rFonts w:eastAsiaTheme="minorEastAsia" w:cs="Times New Roman"/>
        </w:rPr>
        <w:t>:</w:t>
      </w:r>
    </w:p>
    <w:p w:rsidR="00260132" w:rsidRPr="007E4262" w:rsidRDefault="00A87191" w:rsidP="00ED6D0B">
      <w:pPr>
        <w:spacing w:after="120" w:line="360" w:lineRule="auto"/>
        <w:jc w:val="both"/>
        <w:rPr>
          <w:rFonts w:eastAsiaTheme="minorEastAsia" w:cs="Times New Roman"/>
          <w:i/>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en>
          </m:f>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lang w:val="en-US"/>
                    </w:rPr>
                    <m:t>∂</m:t>
                  </m:r>
                </m:e>
                <m:sup>
                  <m:r>
                    <w:rPr>
                      <w:rFonts w:ascii="Cambria Math" w:eastAsiaTheme="minorEastAsia" w:hAnsi="Cambria Math" w:cs="Times New Roman"/>
                    </w:rPr>
                    <m:t>2</m:t>
                  </m:r>
                </m:sup>
              </m:sSup>
            </m:num>
            <m:den>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 xml:space="preserve"> 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 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m:oMathPara>
    </w:p>
    <w:p w:rsidR="004C03FB" w:rsidRPr="007E4262" w:rsidRDefault="00772FF6" w:rsidP="00ED6D0B">
      <w:pPr>
        <w:spacing w:after="120" w:line="360" w:lineRule="auto"/>
        <w:ind w:firstLine="708"/>
        <w:jc w:val="both"/>
        <w:rPr>
          <w:rFonts w:eastAsiaTheme="minorEastAsia" w:cs="Times New Roman"/>
        </w:rPr>
      </w:pPr>
      <w:r w:rsidRPr="007E4262">
        <w:rPr>
          <w:rFonts w:eastAsiaTheme="minorEastAsia" w:cs="Times New Roman"/>
        </w:rPr>
        <w:t>O</w:t>
      </w:r>
      <w:r w:rsidR="002859DB" w:rsidRPr="007E4262">
        <w:rPr>
          <w:rFonts w:eastAsiaTheme="minorEastAsia" w:cs="Times New Roman"/>
        </w:rPr>
        <w:t xml:space="preserve">nde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002859DB" w:rsidRPr="007E4262">
        <w:rPr>
          <w:rFonts w:eastAsiaTheme="minorEastAsia" w:cs="Times New Roman"/>
        </w:rPr>
        <w:t xml:space="preserve"> é </w:t>
      </w:r>
      <w:r w:rsidR="007570E2" w:rsidRPr="007E4262">
        <w:rPr>
          <w:rFonts w:eastAsiaTheme="minorEastAsia" w:cs="Times New Roman"/>
        </w:rPr>
        <w:t>a pressão de</w:t>
      </w:r>
      <w:r w:rsidR="002859DB" w:rsidRPr="007E4262">
        <w:rPr>
          <w:rFonts w:eastAsiaTheme="minorEastAsia" w:cs="Times New Roman"/>
        </w:rPr>
        <w:t xml:space="preserve"> campo da onda no ponto </w:t>
      </w:r>
      <m:oMath>
        <m:r>
          <m:rPr>
            <m:sty m:val="bi"/>
          </m:rPr>
          <w:rPr>
            <w:rFonts w:ascii="Cambria Math" w:eastAsiaTheme="minorEastAsia" w:hAnsi="Cambria Math" w:cs="Times New Roman"/>
          </w:rPr>
          <m:t>r</m:t>
        </m:r>
      </m:oMath>
      <w:r w:rsidR="002859DB" w:rsidRPr="007E4262">
        <w:rPr>
          <w:rFonts w:eastAsiaTheme="minorEastAsia" w:cs="Times New Roman"/>
          <w:b/>
        </w:rPr>
        <w:t xml:space="preserve"> </w:t>
      </w:r>
      <w:r w:rsidR="002859DB" w:rsidRPr="007E4262">
        <w:rPr>
          <w:rFonts w:eastAsiaTheme="minorEastAsia" w:cs="Times New Roman"/>
        </w:rPr>
        <w:t xml:space="preserve">e no tempo </w:t>
      </w:r>
      <m:oMath>
        <m:r>
          <w:rPr>
            <w:rFonts w:ascii="Cambria Math" w:eastAsiaTheme="minorEastAsia" w:hAnsi="Cambria Math" w:cs="Times New Roman"/>
          </w:rPr>
          <m:t>t</m:t>
        </m:r>
      </m:oMath>
      <w:r w:rsidR="002859DB" w:rsidRPr="007E4262">
        <w:rPr>
          <w:rFonts w:eastAsiaTheme="minorEastAsia" w:cs="Times New Roman"/>
        </w:rPr>
        <w:t xml:space="preserve">, </w:t>
      </w:r>
      <m:oMath>
        <m:r>
          <w:rPr>
            <w:rFonts w:ascii="Cambria Math" w:eastAsiaTheme="minorEastAsia" w:hAnsi="Cambria Math" w:cs="Times New Roman"/>
          </w:rPr>
          <m:t>c(</m:t>
        </m:r>
        <m:r>
          <m:rPr>
            <m:sty m:val="bi"/>
          </m:rPr>
          <w:rPr>
            <w:rFonts w:ascii="Cambria Math" w:eastAsiaTheme="minorEastAsia" w:hAnsi="Cambria Math" w:cs="Times New Roman"/>
          </w:rPr>
          <m:t>r</m:t>
        </m:r>
        <m:r>
          <w:rPr>
            <w:rFonts w:ascii="Cambria Math" w:eastAsiaTheme="minorEastAsia" w:hAnsi="Cambria Math" w:cs="Times New Roman"/>
          </w:rPr>
          <m:t>)</m:t>
        </m:r>
      </m:oMath>
      <w:r w:rsidR="002859DB" w:rsidRPr="007E4262">
        <w:rPr>
          <w:rFonts w:eastAsiaTheme="minorEastAsia" w:cs="Times New Roman"/>
        </w:rPr>
        <w:t xml:space="preserve"> é a velocidade do som em </w:t>
      </w:r>
      <m:oMath>
        <m:r>
          <m:rPr>
            <m:sty m:val="bi"/>
          </m:rPr>
          <w:rPr>
            <w:rFonts w:ascii="Cambria Math" w:eastAsiaTheme="minorEastAsia" w:hAnsi="Cambria Math" w:cs="Times New Roman"/>
          </w:rPr>
          <m:t>r</m:t>
        </m:r>
      </m:oMath>
      <w:r w:rsidR="002859DB" w:rsidRPr="007E4262">
        <w:rPr>
          <w:rFonts w:eastAsiaTheme="minorEastAsia" w:cs="Times New Roman"/>
          <w:b/>
        </w:rPr>
        <w:t xml:space="preserve"> </w:t>
      </w:r>
      <w:r w:rsidR="002859DB" w:rsidRPr="007E4262">
        <w:rPr>
          <w:rFonts w:eastAsiaTheme="minorEastAsia" w:cs="Times New Roman"/>
        </w:rPr>
        <w:t xml:space="preserve">e </w:t>
      </w:r>
      <m:oMath>
        <m:r>
          <w:rPr>
            <w:rFonts w:ascii="Cambria Math" w:eastAsiaTheme="minorEastAsia" w:hAnsi="Cambria Math" w:cs="Times New Roman"/>
          </w:rPr>
          <m:t>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002859DB" w:rsidRPr="007E4262">
        <w:rPr>
          <w:rFonts w:eastAsiaTheme="minorEastAsia" w:cs="Times New Roman"/>
        </w:rPr>
        <w:t xml:space="preserve"> </w:t>
      </w:r>
      <w:r w:rsidR="00EB7251" w:rsidRPr="007E4262">
        <w:rPr>
          <w:rFonts w:eastAsiaTheme="minorEastAsia" w:cs="Times New Roman"/>
        </w:rPr>
        <w:t xml:space="preserve">é a </w:t>
      </w:r>
      <w:r w:rsidR="00AA7296" w:rsidRPr="007E4262">
        <w:rPr>
          <w:rFonts w:eastAsiaTheme="minorEastAsia" w:cs="Times New Roman"/>
        </w:rPr>
        <w:t>forçante</w:t>
      </w:r>
      <w:r w:rsidR="00EB7251" w:rsidRPr="007E4262">
        <w:rPr>
          <w:rFonts w:eastAsiaTheme="minorEastAsia" w:cs="Times New Roman"/>
        </w:rPr>
        <w:t xml:space="preserve"> do sistema.</w:t>
      </w:r>
      <w:r w:rsidR="00B50A1E" w:rsidRPr="007E4262">
        <w:rPr>
          <w:rFonts w:eastAsiaTheme="minorEastAsia" w:cs="Times New Roman"/>
        </w:rPr>
        <w:t xml:space="preserve"> Vale observar que es</w:t>
      </w:r>
      <w:r w:rsidR="00770AC3">
        <w:rPr>
          <w:rFonts w:eastAsiaTheme="minorEastAsia" w:cs="Times New Roman"/>
        </w:rPr>
        <w:t>s</w:t>
      </w:r>
      <w:r w:rsidR="006F3BFE" w:rsidRPr="007E4262">
        <w:rPr>
          <w:rFonts w:eastAsiaTheme="minorEastAsia" w:cs="Times New Roman"/>
        </w:rPr>
        <w:t>a</w:t>
      </w:r>
      <w:r w:rsidR="00B50A1E" w:rsidRPr="007E4262">
        <w:rPr>
          <w:rFonts w:eastAsiaTheme="minorEastAsia" w:cs="Times New Roman"/>
        </w:rPr>
        <w:t xml:space="preserve"> equação não considera a atenuação</w:t>
      </w:r>
      <w:r w:rsidR="00770AC3">
        <w:rPr>
          <w:rFonts w:eastAsiaTheme="minorEastAsia" w:cs="Times New Roman"/>
        </w:rPr>
        <w:t xml:space="preserve"> ou a </w:t>
      </w:r>
      <w:r w:rsidR="007570E2" w:rsidRPr="007E4262">
        <w:rPr>
          <w:rFonts w:eastAsiaTheme="minorEastAsia" w:cs="Times New Roman"/>
        </w:rPr>
        <w:t>absorção</w:t>
      </w:r>
      <w:r w:rsidR="00B50A1E" w:rsidRPr="007E4262">
        <w:rPr>
          <w:rFonts w:eastAsiaTheme="minorEastAsia" w:cs="Times New Roman"/>
        </w:rPr>
        <w:t xml:space="preserve"> da onda.</w:t>
      </w:r>
    </w:p>
    <w:p w:rsidR="000B447E" w:rsidRPr="007E4262" w:rsidRDefault="00B50A1E" w:rsidP="00ED6D0B">
      <w:pPr>
        <w:spacing w:after="120" w:line="360" w:lineRule="auto"/>
        <w:jc w:val="both"/>
        <w:rPr>
          <w:rFonts w:eastAsiaTheme="minorEastAsia" w:cs="Times New Roman"/>
        </w:rPr>
      </w:pPr>
      <w:r w:rsidRPr="007E4262">
        <w:rPr>
          <w:rFonts w:eastAsiaTheme="minorEastAsia" w:cs="Times New Roman"/>
        </w:rPr>
        <w:tab/>
        <w:t>Com a equação da onda</w:t>
      </w:r>
      <w:r w:rsidR="00770AC3">
        <w:rPr>
          <w:rFonts w:eastAsiaTheme="minorEastAsia" w:cs="Times New Roman"/>
        </w:rPr>
        <w:t>,</w:t>
      </w:r>
      <w:r w:rsidRPr="007E4262">
        <w:rPr>
          <w:rFonts w:eastAsiaTheme="minorEastAsia" w:cs="Times New Roman"/>
        </w:rPr>
        <w:t xml:space="preserve"> é possível formular </w:t>
      </w:r>
      <w:r w:rsidR="009B2F9A" w:rsidRPr="007E4262">
        <w:rPr>
          <w:rFonts w:eastAsiaTheme="minorEastAsia" w:cs="Times New Roman"/>
        </w:rPr>
        <w:t>dois</w:t>
      </w:r>
      <w:r w:rsidRPr="007E4262">
        <w:rPr>
          <w:rFonts w:eastAsiaTheme="minorEastAsia" w:cs="Times New Roman"/>
        </w:rPr>
        <w:t xml:space="preserve"> problema</w:t>
      </w:r>
      <w:r w:rsidR="000B447E" w:rsidRPr="007E4262">
        <w:rPr>
          <w:rFonts w:eastAsiaTheme="minorEastAsia" w:cs="Times New Roman"/>
        </w:rPr>
        <w:t>s:</w:t>
      </w:r>
      <w:r w:rsidR="009B2F9A" w:rsidRPr="007E4262">
        <w:rPr>
          <w:rFonts w:eastAsiaTheme="minorEastAsia" w:cs="Times New Roman"/>
        </w:rPr>
        <w:t xml:space="preserve"> </w:t>
      </w:r>
    </w:p>
    <w:p w:rsidR="00B16DCA" w:rsidRPr="008D2DA8" w:rsidRDefault="00F24229" w:rsidP="008D2DA8">
      <w:pPr>
        <w:pStyle w:val="PargrafodaLista"/>
        <w:numPr>
          <w:ilvl w:val="0"/>
          <w:numId w:val="15"/>
        </w:numPr>
        <w:spacing w:after="120" w:line="360" w:lineRule="auto"/>
        <w:ind w:left="0" w:firstLine="1068"/>
        <w:jc w:val="both"/>
        <w:rPr>
          <w:rFonts w:eastAsiaTheme="minorEastAsia" w:cs="Times New Roman"/>
        </w:rPr>
      </w:pPr>
      <w:r w:rsidRPr="008D2DA8">
        <w:rPr>
          <w:rFonts w:cs="Times New Roman"/>
          <w:b/>
          <w:color w:val="000000"/>
        </w:rPr>
        <w:t>Problema direto</w:t>
      </w:r>
      <w:r w:rsidR="009B2F9A" w:rsidRPr="008D2DA8">
        <w:rPr>
          <w:rFonts w:cs="Times New Roman"/>
          <w:b/>
          <w:color w:val="000000"/>
        </w:rPr>
        <w:t>:</w:t>
      </w:r>
      <w:r w:rsidR="00B16DCA" w:rsidRPr="008D2DA8">
        <w:rPr>
          <w:rFonts w:cs="Times New Roman"/>
          <w:color w:val="000000"/>
          <w:sz w:val="20"/>
          <w:szCs w:val="20"/>
        </w:rPr>
        <w:t xml:space="preserve"> </w:t>
      </w:r>
      <w:r w:rsidR="00B16DCA" w:rsidRPr="008D2DA8">
        <w:rPr>
          <w:rFonts w:eastAsiaTheme="minorEastAsia" w:cs="Times New Roman"/>
        </w:rPr>
        <w:t>Dado</w:t>
      </w:r>
      <w:r w:rsidR="00DB2719" w:rsidRPr="008D2DA8">
        <w:rPr>
          <w:rFonts w:eastAsiaTheme="minorEastAsia" w:cs="Times New Roman"/>
        </w:rPr>
        <w:t>s</w:t>
      </w:r>
      <w:r w:rsidR="009B2F9A" w:rsidRPr="008D2DA8">
        <w:rPr>
          <w:rFonts w:eastAsiaTheme="minorEastAsia" w:cs="Times New Roman"/>
        </w:rPr>
        <w:t xml:space="preserve"> </w:t>
      </w:r>
      <m:oMath>
        <m:r>
          <w:rPr>
            <w:rFonts w:ascii="Cambria Math" w:eastAsiaTheme="minorEastAsia" w:hAnsi="Cambria Math" w:cs="Times New Roman"/>
          </w:rPr>
          <m:t>c</m:t>
        </m:r>
        <m:d>
          <m:dPr>
            <m:ctrlPr>
              <w:rPr>
                <w:rFonts w:ascii="Cambria Math" w:eastAsiaTheme="minorEastAsia" w:hAnsi="Cambria Math" w:cs="Times New Roman"/>
              </w:rPr>
            </m:ctrlPr>
          </m:dPr>
          <m:e>
            <m:r>
              <m:rPr>
                <m:sty m:val="bi"/>
              </m:rPr>
              <w:rPr>
                <w:rFonts w:ascii="Cambria Math" w:eastAsiaTheme="minorEastAsia" w:hAnsi="Cambria Math" w:cs="Times New Roman"/>
              </w:rPr>
              <m:t>r</m:t>
            </m:r>
          </m:e>
        </m:d>
      </m:oMath>
      <w:r w:rsidR="00B16DCA" w:rsidRPr="008D2DA8">
        <w:rPr>
          <w:rFonts w:eastAsiaTheme="minorEastAsia" w:cs="Times New Roman"/>
        </w:rPr>
        <w:t xml:space="preserve">, </w:t>
      </w:r>
      <m:oMath>
        <m:r>
          <w:rPr>
            <w:rFonts w:ascii="Cambria Math" w:eastAsiaTheme="minorEastAsia" w:hAnsi="Cambria Math" w:cs="Times New Roman"/>
          </w:rPr>
          <m:t>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00B16DCA" w:rsidRPr="008D2DA8">
        <w:rPr>
          <w:rFonts w:eastAsiaTheme="minorEastAsia" w:cs="Times New Roman"/>
        </w:rPr>
        <w:t xml:space="preserve"> e as condições iniciais de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009829F8" w:rsidRPr="008D2DA8">
        <w:rPr>
          <w:rFonts w:eastAsiaTheme="minorEastAsia" w:cs="Times New Roman"/>
        </w:rPr>
        <w:t xml:space="preserve"> quer</w:t>
      </w:r>
      <w:r w:rsidR="00770AC3" w:rsidRPr="008D2DA8">
        <w:rPr>
          <w:rFonts w:eastAsiaTheme="minorEastAsia" w:cs="Times New Roman"/>
        </w:rPr>
        <w:t>-se</w:t>
      </w:r>
      <w:r w:rsidR="00B16DCA" w:rsidRPr="008D2DA8">
        <w:rPr>
          <w:rFonts w:eastAsiaTheme="minorEastAsia" w:cs="Times New Roman"/>
        </w:rPr>
        <w:t xml:space="preserve"> descobrir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00B16DCA" w:rsidRPr="008D2DA8">
        <w:rPr>
          <w:rFonts w:eastAsiaTheme="minorEastAsia" w:cs="Times New Roman"/>
        </w:rPr>
        <w:t>. Es</w:t>
      </w:r>
      <w:r w:rsidR="00770AC3" w:rsidRPr="008D2DA8">
        <w:rPr>
          <w:rFonts w:eastAsiaTheme="minorEastAsia" w:cs="Times New Roman"/>
        </w:rPr>
        <w:t>s</w:t>
      </w:r>
      <w:r w:rsidR="00B16DCA" w:rsidRPr="008D2DA8">
        <w:rPr>
          <w:rFonts w:eastAsiaTheme="minorEastAsia" w:cs="Times New Roman"/>
        </w:rPr>
        <w:t>e problema pode ser usado para a propagação da onda ou para a propagação</w:t>
      </w:r>
      <w:r w:rsidR="00591902" w:rsidRPr="008D2DA8">
        <w:rPr>
          <w:rFonts w:eastAsiaTheme="minorEastAsia" w:cs="Times New Roman"/>
        </w:rPr>
        <w:t>-</w:t>
      </w:r>
      <w:r w:rsidR="00754963" w:rsidRPr="008D2DA8">
        <w:rPr>
          <w:rFonts w:eastAsiaTheme="minorEastAsia" w:cs="Times New Roman"/>
        </w:rPr>
        <w:t>retrograda</w:t>
      </w:r>
      <w:r w:rsidR="00591902" w:rsidRPr="008D2DA8">
        <w:rPr>
          <w:rFonts w:eastAsiaTheme="minorEastAsia" w:cs="Times New Roman"/>
        </w:rPr>
        <w:t xml:space="preserve"> (</w:t>
      </w:r>
      <w:r w:rsidR="00591902" w:rsidRPr="008D2DA8">
        <w:rPr>
          <w:rFonts w:eastAsiaTheme="minorEastAsia" w:cs="Times New Roman"/>
          <w:i/>
        </w:rPr>
        <w:t>backpropagation</w:t>
      </w:r>
      <w:r w:rsidR="00591902" w:rsidRPr="008D2DA8">
        <w:rPr>
          <w:rFonts w:eastAsiaTheme="minorEastAsia" w:cs="Times New Roman"/>
        </w:rPr>
        <w:t>)</w:t>
      </w:r>
      <w:r w:rsidR="00B16DCA" w:rsidRPr="008D2DA8">
        <w:rPr>
          <w:rFonts w:eastAsiaTheme="minorEastAsia" w:cs="Times New Roman"/>
        </w:rPr>
        <w:t xml:space="preserve"> da onda. Para a propagação</w:t>
      </w:r>
      <w:r w:rsidR="00770AC3" w:rsidRPr="008D2DA8">
        <w:rPr>
          <w:rFonts w:eastAsiaTheme="minorEastAsia" w:cs="Times New Roman"/>
        </w:rPr>
        <w:t>,</w:t>
      </w:r>
      <w:r w:rsidR="00B16DCA" w:rsidRPr="008D2DA8">
        <w:rPr>
          <w:rFonts w:eastAsiaTheme="minorEastAsia" w:cs="Times New Roman"/>
        </w:rPr>
        <w:t xml:space="preserve"> usa</w:t>
      </w:r>
      <w:r w:rsidR="00770AC3" w:rsidRPr="008D2DA8">
        <w:rPr>
          <w:rFonts w:eastAsiaTheme="minorEastAsia" w:cs="Times New Roman"/>
        </w:rPr>
        <w:t>-se,</w:t>
      </w:r>
      <w:r w:rsidR="00B16DCA" w:rsidRPr="008D2DA8">
        <w:rPr>
          <w:rFonts w:eastAsiaTheme="minorEastAsia" w:cs="Times New Roman"/>
        </w:rPr>
        <w:t xml:space="preserve"> como condição inicial</w:t>
      </w:r>
      <w:r w:rsidR="00770AC3" w:rsidRPr="008D2DA8">
        <w:rPr>
          <w:rFonts w:eastAsiaTheme="minorEastAsia" w:cs="Times New Roman"/>
        </w:rPr>
        <w:t>,</w:t>
      </w:r>
      <w:r w:rsidR="00B16DCA" w:rsidRPr="008D2DA8">
        <w:rPr>
          <w:rFonts w:eastAsiaTheme="minorEastAsia" w:cs="Times New Roman"/>
        </w:rPr>
        <w:t xml:space="preserve"> </w:t>
      </w:r>
      <m:oMath>
        <m:r>
          <w:rPr>
            <w:rFonts w:ascii="Cambria Math" w:eastAsiaTheme="minorEastAsia" w:hAnsi="Cambria Math" w:cs="Times New Roman"/>
          </w:rPr>
          <m:t>t=0</m:t>
        </m:r>
      </m:oMath>
      <w:r w:rsidR="00591902" w:rsidRPr="008D2DA8">
        <w:rPr>
          <w:rFonts w:eastAsiaTheme="minorEastAsia" w:cs="Times New Roman"/>
        </w:rPr>
        <w:t xml:space="preserve"> e avança</w:t>
      </w:r>
      <w:r w:rsidR="00770AC3" w:rsidRPr="008D2DA8">
        <w:rPr>
          <w:rFonts w:eastAsiaTheme="minorEastAsia" w:cs="Times New Roman"/>
        </w:rPr>
        <w:t>-se</w:t>
      </w:r>
      <w:r w:rsidR="00591902" w:rsidRPr="008D2DA8">
        <w:rPr>
          <w:rFonts w:eastAsiaTheme="minorEastAsia" w:cs="Times New Roman"/>
        </w:rPr>
        <w:t xml:space="preserve"> </w:t>
      </w:r>
      <w:r w:rsidR="009829F8" w:rsidRPr="008D2DA8">
        <w:rPr>
          <w:rFonts w:eastAsiaTheme="minorEastAsia" w:cs="Times New Roman"/>
        </w:rPr>
        <w:t xml:space="preserve">até </w:t>
      </w:r>
      <w:r w:rsidR="00591902" w:rsidRPr="008D2DA8">
        <w:rPr>
          <w:rFonts w:eastAsiaTheme="minorEastAsia" w:cs="Times New Roman"/>
        </w:rPr>
        <w:t xml:space="preserve">o tempo </w:t>
      </w:r>
      <m:oMath>
        <m:r>
          <w:rPr>
            <w:rFonts w:ascii="Cambria Math" w:eastAsiaTheme="minorEastAsia" w:hAnsi="Cambria Math" w:cs="Times New Roman"/>
          </w:rPr>
          <m:t>T</m:t>
        </m:r>
      </m:oMath>
      <w:r w:rsidR="00591902" w:rsidRPr="008D2DA8">
        <w:rPr>
          <w:rFonts w:eastAsiaTheme="minorEastAsia" w:cs="Times New Roman"/>
        </w:rPr>
        <w:t xml:space="preserve">, no caso </w:t>
      </w:r>
      <w:r w:rsidR="009829F8" w:rsidRPr="008D2DA8">
        <w:rPr>
          <w:rFonts w:eastAsiaTheme="minorEastAsia" w:cs="Times New Roman"/>
        </w:rPr>
        <w:t>contrário</w:t>
      </w:r>
      <w:r w:rsidR="00591902" w:rsidRPr="008D2DA8">
        <w:rPr>
          <w:rFonts w:eastAsiaTheme="minorEastAsia" w:cs="Times New Roman"/>
        </w:rPr>
        <w:t xml:space="preserve">, </w:t>
      </w:r>
      <w:r w:rsidR="009829F8" w:rsidRPr="008D2DA8">
        <w:rPr>
          <w:rFonts w:eastAsiaTheme="minorEastAsia" w:cs="Times New Roman"/>
        </w:rPr>
        <w:t>imp</w:t>
      </w:r>
      <w:r w:rsidR="00770AC3" w:rsidRPr="008D2DA8">
        <w:rPr>
          <w:rFonts w:eastAsiaTheme="minorEastAsia" w:cs="Times New Roman"/>
        </w:rPr>
        <w:t>õe-se,</w:t>
      </w:r>
      <w:r w:rsidR="00591902" w:rsidRPr="008D2DA8">
        <w:rPr>
          <w:rFonts w:eastAsiaTheme="minorEastAsia" w:cs="Times New Roman"/>
        </w:rPr>
        <w:t xml:space="preserve"> como cond</w:t>
      </w:r>
      <w:r w:rsidR="009829F8" w:rsidRPr="008D2DA8">
        <w:rPr>
          <w:rFonts w:eastAsiaTheme="minorEastAsia" w:cs="Times New Roman"/>
        </w:rPr>
        <w:t>ição in</w:t>
      </w:r>
      <w:r w:rsidR="00591902" w:rsidRPr="008D2DA8">
        <w:rPr>
          <w:rFonts w:eastAsiaTheme="minorEastAsia" w:cs="Times New Roman"/>
        </w:rPr>
        <w:t>ic</w:t>
      </w:r>
      <w:r w:rsidR="009829F8" w:rsidRPr="008D2DA8">
        <w:rPr>
          <w:rFonts w:eastAsiaTheme="minorEastAsia" w:cs="Times New Roman"/>
        </w:rPr>
        <w:t>i</w:t>
      </w:r>
      <w:r w:rsidR="00591902" w:rsidRPr="008D2DA8">
        <w:rPr>
          <w:rFonts w:eastAsiaTheme="minorEastAsia" w:cs="Times New Roman"/>
        </w:rPr>
        <w:t>al</w:t>
      </w:r>
      <w:r w:rsidR="00770AC3" w:rsidRPr="008D2DA8">
        <w:rPr>
          <w:rFonts w:eastAsiaTheme="minorEastAsia" w:cs="Times New Roman"/>
        </w:rPr>
        <w:t>,</w:t>
      </w:r>
      <w:r w:rsidR="00591902" w:rsidRPr="008D2DA8">
        <w:rPr>
          <w:rFonts w:eastAsiaTheme="minorEastAsia" w:cs="Times New Roman"/>
        </w:rPr>
        <w:t xml:space="preserve"> </w:t>
      </w:r>
      <m:oMath>
        <m:r>
          <w:rPr>
            <w:rFonts w:ascii="Cambria Math" w:eastAsiaTheme="minorEastAsia" w:hAnsi="Cambria Math" w:cs="Times New Roman"/>
          </w:rPr>
          <m:t>t=T</m:t>
        </m:r>
      </m:oMath>
      <w:r w:rsidR="00591902" w:rsidRPr="008D2DA8">
        <w:rPr>
          <w:rFonts w:eastAsiaTheme="minorEastAsia" w:cs="Times New Roman"/>
        </w:rPr>
        <w:t xml:space="preserve"> e retorna</w:t>
      </w:r>
      <w:r w:rsidR="00770AC3" w:rsidRPr="008D2DA8">
        <w:rPr>
          <w:rFonts w:eastAsiaTheme="minorEastAsia" w:cs="Times New Roman"/>
        </w:rPr>
        <w:t>-se</w:t>
      </w:r>
      <w:r w:rsidR="00591902" w:rsidRPr="008D2DA8">
        <w:rPr>
          <w:rFonts w:eastAsiaTheme="minorEastAsia" w:cs="Times New Roman"/>
        </w:rPr>
        <w:t xml:space="preserve"> até </w:t>
      </w:r>
      <m:oMath>
        <m:r>
          <w:rPr>
            <w:rFonts w:ascii="Cambria Math" w:eastAsiaTheme="minorEastAsia" w:hAnsi="Cambria Math" w:cs="Times New Roman"/>
          </w:rPr>
          <m:t>0.</m:t>
        </m:r>
      </m:oMath>
    </w:p>
    <w:p w:rsidR="00B16DCA" w:rsidRPr="008D2DA8" w:rsidRDefault="00CF58C2" w:rsidP="008D2DA8">
      <w:pPr>
        <w:pStyle w:val="PargrafodaLista"/>
        <w:numPr>
          <w:ilvl w:val="0"/>
          <w:numId w:val="15"/>
        </w:numPr>
        <w:spacing w:after="120" w:line="360" w:lineRule="auto"/>
        <w:ind w:left="0" w:firstLine="1068"/>
        <w:jc w:val="both"/>
        <w:rPr>
          <w:rFonts w:eastAsiaTheme="minorEastAsia" w:cs="Times New Roman"/>
        </w:rPr>
      </w:pPr>
      <w:r w:rsidRPr="008D2DA8">
        <w:rPr>
          <w:rFonts w:cs="Times New Roman"/>
          <w:b/>
          <w:color w:val="000000"/>
        </w:rPr>
        <w:t>Problema inverso:</w:t>
      </w:r>
      <w:r w:rsidRPr="008D2DA8">
        <w:rPr>
          <w:rFonts w:cs="Times New Roman"/>
          <w:color w:val="000000"/>
        </w:rPr>
        <w:t xml:space="preserve"> Dado</w:t>
      </w:r>
      <w:r w:rsidR="00DB2719" w:rsidRPr="008D2DA8">
        <w:rPr>
          <w:rFonts w:cs="Times New Roman"/>
          <w:color w:val="000000"/>
        </w:rPr>
        <w:t>s</w:t>
      </w:r>
      <w:r w:rsidRPr="008D2DA8">
        <w:rPr>
          <w:rFonts w:cs="Times New Roman"/>
          <w:color w:val="000000"/>
        </w:rPr>
        <w:t xml:space="preserve"> </w:t>
      </w:r>
      <m:oMath>
        <m:r>
          <w:rPr>
            <w:rFonts w:ascii="Cambria Math" w:eastAsiaTheme="minorEastAsia" w:hAnsi="Cambria Math" w:cs="Times New Roman"/>
          </w:rPr>
          <m:t>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Pr="008D2DA8">
        <w:rPr>
          <w:rFonts w:eastAsiaTheme="minorEastAsia" w:cs="Times New Roman"/>
        </w:rPr>
        <w:t xml:space="preserve"> e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sSub>
          <m:sSubPr>
            <m:ctrlPr>
              <w:rPr>
                <w:rFonts w:ascii="Cambria Math" w:eastAsiaTheme="minorEastAsia" w:hAnsi="Cambria Math" w:cs="Times New Roman"/>
                <w:i/>
              </w:rPr>
            </m:ctrlPr>
          </m:sSubPr>
          <m:e>
            <m:r>
              <w:rPr>
                <w:rFonts w:ascii="Cambria Math" w:eastAsiaTheme="minorEastAsia" w:hAnsi="Cambria Math" w:cs="Times New Roman"/>
              </w:rPr>
              <m:t>|</m:t>
            </m:r>
          </m:e>
          <m:sub>
            <m:r>
              <m:rPr>
                <m:sty m:val="p"/>
              </m:rPr>
              <w:rPr>
                <w:rFonts w:ascii="Cambria Math" w:hAnsi="Cambria Math" w:cs="Times New Roman"/>
                <w:color w:val="000000"/>
              </w:rPr>
              <m:t>Γ</m:t>
            </m:r>
          </m:sub>
        </m:sSub>
        <m:r>
          <w:rPr>
            <w:rFonts w:ascii="Cambria Math" w:eastAsiaTheme="minorEastAsia" w:hAnsi="Cambria Math" w:cs="Times New Roman"/>
          </w:rPr>
          <m:t>,</m:t>
        </m:r>
      </m:oMath>
      <w:r w:rsidRPr="008D2DA8">
        <w:rPr>
          <w:rFonts w:eastAsiaTheme="minorEastAsia" w:cs="Times New Roman"/>
        </w:rPr>
        <w:t xml:space="preserve"> onde </w:t>
      </w:r>
      <m:oMath>
        <m:r>
          <m:rPr>
            <m:sty m:val="p"/>
          </m:rPr>
          <w:rPr>
            <w:rFonts w:ascii="Cambria Math" w:hAnsi="Cambria Math" w:cs="Times New Roman"/>
            <w:color w:val="000000"/>
          </w:rPr>
          <m:t>Γ</m:t>
        </m:r>
      </m:oMath>
      <w:r w:rsidRPr="008D2DA8">
        <w:rPr>
          <w:rFonts w:eastAsiaTheme="minorEastAsia" w:cs="Times New Roman"/>
        </w:rPr>
        <w:t xml:space="preserve"> é o conjunto de </w:t>
      </w:r>
      <w:r w:rsidR="00AC543B" w:rsidRPr="008D2DA8">
        <w:rPr>
          <w:rFonts w:eastAsiaTheme="minorEastAsia" w:cs="Times New Roman"/>
        </w:rPr>
        <w:t xml:space="preserve">pontos </w:t>
      </w:r>
      <m:oMath>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 xml:space="preserve">) </m:t>
        </m:r>
      </m:oMath>
      <w:r w:rsidRPr="008D2DA8">
        <w:rPr>
          <w:rFonts w:eastAsiaTheme="minorEastAsia" w:cs="Times New Roman"/>
        </w:rPr>
        <w:t xml:space="preserve">onde </w:t>
      </w:r>
      <w:r w:rsidR="00D075FF" w:rsidRPr="008D2DA8">
        <w:rPr>
          <w:rFonts w:eastAsiaTheme="minorEastAsia" w:cs="Times New Roman"/>
        </w:rPr>
        <w:t xml:space="preserve">se </w:t>
      </w:r>
      <w:r w:rsidRPr="008D2DA8">
        <w:rPr>
          <w:rFonts w:eastAsiaTheme="minorEastAsia" w:cs="Times New Roman"/>
        </w:rPr>
        <w:t>disp</w:t>
      </w:r>
      <w:r w:rsidR="00D075FF" w:rsidRPr="008D2DA8">
        <w:rPr>
          <w:rFonts w:eastAsiaTheme="minorEastAsia" w:cs="Times New Roman"/>
        </w:rPr>
        <w:t>õe</w:t>
      </w:r>
      <w:r w:rsidRPr="008D2DA8">
        <w:rPr>
          <w:rFonts w:eastAsiaTheme="minorEastAsia" w:cs="Times New Roman"/>
        </w:rPr>
        <w:t xml:space="preserve"> das medidas de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oMath>
      <w:r w:rsidR="00AC543B" w:rsidRPr="008D2DA8">
        <w:rPr>
          <w:rFonts w:eastAsiaTheme="minorEastAsia" w:cs="Times New Roman"/>
        </w:rPr>
        <w:t xml:space="preserve"> para todo </w:t>
      </w:r>
      <m:oMath>
        <m:r>
          <w:rPr>
            <w:rFonts w:ascii="Cambria Math" w:eastAsiaTheme="minorEastAsia" w:hAnsi="Cambria Math" w:cs="Times New Roman"/>
          </w:rPr>
          <m:t>t</m:t>
        </m:r>
      </m:oMath>
      <w:r w:rsidR="00AC543B" w:rsidRPr="008D2DA8">
        <w:rPr>
          <w:rFonts w:eastAsiaTheme="minorEastAsia" w:cs="Times New Roman"/>
        </w:rPr>
        <w:t xml:space="preserve"> e quere</w:t>
      </w:r>
      <w:r w:rsidR="0063744C" w:rsidRPr="008D2DA8">
        <w:rPr>
          <w:rFonts w:eastAsiaTheme="minorEastAsia" w:cs="Times New Roman"/>
        </w:rPr>
        <w:t>r-se</w:t>
      </w:r>
      <w:r w:rsidR="00AC543B" w:rsidRPr="008D2DA8">
        <w:rPr>
          <w:rFonts w:eastAsiaTheme="minorEastAsia" w:cs="Times New Roman"/>
        </w:rPr>
        <w:t xml:space="preserve"> descobrir</w:t>
      </w:r>
      <w:r w:rsidRPr="008D2DA8">
        <w:rPr>
          <w:rFonts w:eastAsiaTheme="minorEastAsia" w:cs="Times New Roman"/>
        </w:rPr>
        <w:t xml:space="preserve"> </w:t>
      </w:r>
      <m:oMath>
        <m:r>
          <w:rPr>
            <w:rFonts w:ascii="Cambria Math" w:eastAsiaTheme="minorEastAsia" w:hAnsi="Cambria Math" w:cs="Times New Roman"/>
          </w:rPr>
          <m:t>c(</m:t>
        </m:r>
        <m:r>
          <m:rPr>
            <m:sty m:val="bi"/>
          </m:rPr>
          <w:rPr>
            <w:rFonts w:ascii="Cambria Math" w:eastAsiaTheme="minorEastAsia" w:hAnsi="Cambria Math" w:cs="Times New Roman"/>
          </w:rPr>
          <m:t>r</m:t>
        </m:r>
        <m:r>
          <w:rPr>
            <w:rFonts w:ascii="Cambria Math" w:eastAsiaTheme="minorEastAsia" w:hAnsi="Cambria Math" w:cs="Times New Roman"/>
          </w:rPr>
          <m:t>)</m:t>
        </m:r>
      </m:oMath>
      <w:r w:rsidRPr="008D2DA8">
        <w:rPr>
          <w:rFonts w:eastAsiaTheme="minorEastAsia" w:cs="Times New Roman"/>
        </w:rPr>
        <w:t>.</w:t>
      </w:r>
    </w:p>
    <w:p w:rsidR="001F3378" w:rsidRPr="007E4262" w:rsidRDefault="00DE46AB" w:rsidP="00ED6D0B">
      <w:pPr>
        <w:spacing w:after="120" w:line="360" w:lineRule="auto"/>
        <w:ind w:firstLine="708"/>
        <w:jc w:val="both"/>
        <w:rPr>
          <w:rFonts w:cs="Times New Roman"/>
          <w:color w:val="000000"/>
          <w:sz w:val="20"/>
          <w:szCs w:val="20"/>
        </w:rPr>
      </w:pPr>
      <w:r w:rsidRPr="007E4262">
        <w:rPr>
          <w:rFonts w:eastAsiaTheme="minorEastAsia" w:cs="Times New Roman"/>
        </w:rPr>
        <w:t xml:space="preserve">Para resolver o problema direto, basta </w:t>
      </w:r>
      <w:r w:rsidR="00AC543B" w:rsidRPr="007E4262">
        <w:rPr>
          <w:rFonts w:eastAsiaTheme="minorEastAsia" w:cs="Times New Roman"/>
        </w:rPr>
        <w:t>solucionar</w:t>
      </w:r>
      <w:r w:rsidRPr="007E4262">
        <w:rPr>
          <w:rFonts w:eastAsiaTheme="minorEastAsia" w:cs="Times New Roman"/>
        </w:rPr>
        <w:t xml:space="preserve"> a equação de onda. Na maioria dos casos</w:t>
      </w:r>
      <w:r w:rsidR="00114F5A">
        <w:rPr>
          <w:rFonts w:eastAsiaTheme="minorEastAsia" w:cs="Times New Roman"/>
        </w:rPr>
        <w:t>,</w:t>
      </w:r>
      <w:r w:rsidRPr="007E4262">
        <w:rPr>
          <w:rFonts w:eastAsiaTheme="minorEastAsia" w:cs="Times New Roman"/>
        </w:rPr>
        <w:t xml:space="preserve"> a solução analítica não existe</w:t>
      </w:r>
      <w:r w:rsidR="00114F5A">
        <w:rPr>
          <w:rFonts w:eastAsiaTheme="minorEastAsia" w:cs="Times New Roman"/>
        </w:rPr>
        <w:t>,</w:t>
      </w:r>
      <w:r w:rsidRPr="007E4262">
        <w:rPr>
          <w:rFonts w:eastAsiaTheme="minorEastAsia" w:cs="Times New Roman"/>
        </w:rPr>
        <w:t xml:space="preserve"> e uma solução numérica </w:t>
      </w:r>
      <w:r w:rsidR="00AC543B" w:rsidRPr="007E4262">
        <w:rPr>
          <w:rFonts w:eastAsiaTheme="minorEastAsia" w:cs="Times New Roman"/>
        </w:rPr>
        <w:t>é</w:t>
      </w:r>
      <w:r w:rsidRPr="007E4262">
        <w:rPr>
          <w:rFonts w:eastAsiaTheme="minorEastAsia" w:cs="Times New Roman"/>
        </w:rPr>
        <w:t xml:space="preserve"> </w:t>
      </w:r>
      <w:r w:rsidR="00AC543B" w:rsidRPr="007E4262">
        <w:rPr>
          <w:rFonts w:eastAsiaTheme="minorEastAsia" w:cs="Times New Roman"/>
        </w:rPr>
        <w:t>usada.</w:t>
      </w:r>
      <w:r w:rsidRPr="007E4262">
        <w:rPr>
          <w:rFonts w:eastAsiaTheme="minorEastAsia" w:cs="Times New Roman"/>
        </w:rPr>
        <w:t xml:space="preserve"> </w:t>
      </w:r>
      <w:r w:rsidR="00AC543B" w:rsidRPr="007E4262">
        <w:rPr>
          <w:rFonts w:eastAsiaTheme="minorEastAsia" w:cs="Times New Roman"/>
        </w:rPr>
        <w:t xml:space="preserve">Assim, quando </w:t>
      </w:r>
      <w:r w:rsidR="00114F5A">
        <w:rPr>
          <w:rFonts w:eastAsiaTheme="minorEastAsia" w:cs="Times New Roman"/>
        </w:rPr>
        <w:t xml:space="preserve">se </w:t>
      </w:r>
      <w:r w:rsidR="00AC543B" w:rsidRPr="007E4262">
        <w:rPr>
          <w:rFonts w:eastAsiaTheme="minorEastAsia" w:cs="Times New Roman"/>
        </w:rPr>
        <w:t>resolve um problema numericamente</w:t>
      </w:r>
      <w:r w:rsidR="00114F5A">
        <w:rPr>
          <w:rFonts w:eastAsiaTheme="minorEastAsia" w:cs="Times New Roman"/>
        </w:rPr>
        <w:t>,</w:t>
      </w:r>
      <w:r w:rsidR="00AC543B" w:rsidRPr="007E4262">
        <w:rPr>
          <w:rFonts w:eastAsiaTheme="minorEastAsia" w:cs="Times New Roman"/>
        </w:rPr>
        <w:t xml:space="preserve"> tem</w:t>
      </w:r>
      <w:r w:rsidR="00114F5A">
        <w:rPr>
          <w:rFonts w:eastAsiaTheme="minorEastAsia" w:cs="Times New Roman"/>
        </w:rPr>
        <w:t>-se</w:t>
      </w:r>
      <w:r w:rsidR="00AC543B" w:rsidRPr="007E4262">
        <w:rPr>
          <w:rFonts w:eastAsiaTheme="minorEastAsia" w:cs="Times New Roman"/>
        </w:rPr>
        <w:t xml:space="preserve"> de</w:t>
      </w:r>
      <w:r w:rsidRPr="007E4262">
        <w:rPr>
          <w:rFonts w:eastAsiaTheme="minorEastAsia" w:cs="Times New Roman"/>
        </w:rPr>
        <w:t xml:space="preserve"> </w:t>
      </w:r>
      <w:r w:rsidR="00AC543B" w:rsidRPr="007E4262">
        <w:rPr>
          <w:rFonts w:eastAsiaTheme="minorEastAsia" w:cs="Times New Roman"/>
        </w:rPr>
        <w:t>levar</w:t>
      </w:r>
      <w:r w:rsidRPr="007E4262">
        <w:rPr>
          <w:rFonts w:eastAsiaTheme="minorEastAsia" w:cs="Times New Roman"/>
        </w:rPr>
        <w:t xml:space="preserve"> em consideração os erros</w:t>
      </w:r>
      <w:r w:rsidR="00AC543B" w:rsidRPr="007E4262">
        <w:rPr>
          <w:rFonts w:eastAsiaTheme="minorEastAsia" w:cs="Times New Roman"/>
        </w:rPr>
        <w:t xml:space="preserve"> devido à</w:t>
      </w:r>
      <w:r w:rsidR="00E95080" w:rsidRPr="007E4262">
        <w:rPr>
          <w:rFonts w:eastAsiaTheme="minorEastAsia" w:cs="Times New Roman"/>
        </w:rPr>
        <w:t xml:space="preserve"> discretização </w:t>
      </w:r>
      <w:r w:rsidR="00AC543B" w:rsidRPr="007E4262">
        <w:rPr>
          <w:rFonts w:eastAsiaTheme="minorEastAsia" w:cs="Times New Roman"/>
        </w:rPr>
        <w:t xml:space="preserve">e </w:t>
      </w:r>
      <w:r w:rsidR="00114F5A">
        <w:rPr>
          <w:rFonts w:eastAsiaTheme="minorEastAsia" w:cs="Times New Roman"/>
        </w:rPr>
        <w:t>ao</w:t>
      </w:r>
      <w:r w:rsidR="00AC543B" w:rsidRPr="007E4262">
        <w:rPr>
          <w:rFonts w:eastAsiaTheme="minorEastAsia" w:cs="Times New Roman"/>
        </w:rPr>
        <w:t xml:space="preserve"> próprio </w:t>
      </w:r>
      <w:r w:rsidR="00E95080" w:rsidRPr="007E4262">
        <w:rPr>
          <w:rFonts w:eastAsiaTheme="minorEastAsia" w:cs="Times New Roman"/>
        </w:rPr>
        <w:t>método</w:t>
      </w:r>
      <w:r w:rsidR="00AC543B" w:rsidRPr="007E4262">
        <w:rPr>
          <w:rFonts w:eastAsiaTheme="minorEastAsia" w:cs="Times New Roman"/>
        </w:rPr>
        <w:t xml:space="preserve"> numérico.</w:t>
      </w:r>
    </w:p>
    <w:p w:rsidR="00C54164" w:rsidRPr="007E4262" w:rsidRDefault="002F73B5" w:rsidP="00ED6D0B">
      <w:pPr>
        <w:spacing w:after="120" w:line="360" w:lineRule="auto"/>
        <w:ind w:firstLine="708"/>
        <w:jc w:val="both"/>
        <w:rPr>
          <w:rFonts w:eastAsiaTheme="minorEastAsia" w:cs="Times New Roman"/>
        </w:rPr>
      </w:pPr>
      <w:r w:rsidRPr="007E4262">
        <w:rPr>
          <w:rFonts w:eastAsiaTheme="minorEastAsia" w:cs="Times New Roman"/>
        </w:rPr>
        <w:t>Contudo,</w:t>
      </w:r>
      <w:r w:rsidR="001F3378" w:rsidRPr="007E4262">
        <w:rPr>
          <w:rFonts w:eastAsiaTheme="minorEastAsia" w:cs="Times New Roman"/>
        </w:rPr>
        <w:t xml:space="preserve"> </w:t>
      </w:r>
      <w:r w:rsidR="00114F5A">
        <w:rPr>
          <w:rFonts w:eastAsiaTheme="minorEastAsia" w:cs="Times New Roman"/>
        </w:rPr>
        <w:t xml:space="preserve">aqui, </w:t>
      </w:r>
      <w:r w:rsidR="001F3378" w:rsidRPr="007E4262">
        <w:rPr>
          <w:rFonts w:eastAsiaTheme="minorEastAsia" w:cs="Times New Roman"/>
        </w:rPr>
        <w:t>o foco</w:t>
      </w:r>
      <w:r w:rsidR="00114F5A">
        <w:rPr>
          <w:rFonts w:eastAsiaTheme="minorEastAsia" w:cs="Times New Roman"/>
        </w:rPr>
        <w:t xml:space="preserve"> </w:t>
      </w:r>
      <w:r w:rsidR="001F3378" w:rsidRPr="007E4262">
        <w:rPr>
          <w:rFonts w:eastAsiaTheme="minorEastAsia" w:cs="Times New Roman"/>
        </w:rPr>
        <w:t xml:space="preserve">é no problema inverso, cuja </w:t>
      </w:r>
      <w:r w:rsidR="0053271A" w:rsidRPr="007E4262">
        <w:rPr>
          <w:rFonts w:eastAsiaTheme="minorEastAsia" w:cs="Times New Roman"/>
        </w:rPr>
        <w:t>solução exata</w:t>
      </w:r>
      <w:r w:rsidR="00E95080" w:rsidRPr="007E4262">
        <w:rPr>
          <w:rFonts w:eastAsiaTheme="minorEastAsia" w:cs="Times New Roman"/>
        </w:rPr>
        <w:t xml:space="preserve"> não é única. Para resolver o problema </w:t>
      </w:r>
      <w:r w:rsidR="00DE46AB" w:rsidRPr="007E4262">
        <w:rPr>
          <w:rFonts w:eastAsiaTheme="minorEastAsia" w:cs="Times New Roman"/>
        </w:rPr>
        <w:t>inverso</w:t>
      </w:r>
      <w:r w:rsidR="00C54164" w:rsidRPr="007E4262">
        <w:rPr>
          <w:rFonts w:eastAsiaTheme="minorEastAsia" w:cs="Times New Roman"/>
        </w:rPr>
        <w:t xml:space="preserve">, diversos métodos </w:t>
      </w:r>
      <w:r w:rsidR="00E95080" w:rsidRPr="007E4262">
        <w:rPr>
          <w:rFonts w:eastAsiaTheme="minorEastAsia" w:cs="Times New Roman"/>
        </w:rPr>
        <w:t>foram</w:t>
      </w:r>
      <w:r w:rsidR="00C54164" w:rsidRPr="007E4262">
        <w:rPr>
          <w:rFonts w:eastAsiaTheme="minorEastAsia" w:cs="Times New Roman"/>
        </w:rPr>
        <w:t xml:space="preserve"> </w:t>
      </w:r>
      <w:r w:rsidR="0053271A" w:rsidRPr="007E4262">
        <w:rPr>
          <w:rFonts w:eastAsiaTheme="minorEastAsia" w:cs="Times New Roman"/>
        </w:rPr>
        <w:t>propostos</w:t>
      </w:r>
      <w:r w:rsidR="00C54164" w:rsidRPr="007E4262">
        <w:rPr>
          <w:rFonts w:eastAsiaTheme="minorEastAsia" w:cs="Times New Roman"/>
        </w:rPr>
        <w:t xml:space="preserve"> na literatura, </w:t>
      </w:r>
      <w:r w:rsidR="0065775F">
        <w:rPr>
          <w:rFonts w:eastAsiaTheme="minorEastAsia" w:cs="Times New Roman"/>
        </w:rPr>
        <w:t xml:space="preserve">então, </w:t>
      </w:r>
      <w:r w:rsidR="00C54164" w:rsidRPr="007E4262">
        <w:rPr>
          <w:rFonts w:eastAsiaTheme="minorEastAsia" w:cs="Times New Roman"/>
        </w:rPr>
        <w:t>ver</w:t>
      </w:r>
      <w:r w:rsidR="0065775F">
        <w:rPr>
          <w:rFonts w:eastAsiaTheme="minorEastAsia" w:cs="Times New Roman"/>
        </w:rPr>
        <w:t>-se-ão,</w:t>
      </w:r>
      <w:r w:rsidR="00C54164" w:rsidRPr="007E4262">
        <w:rPr>
          <w:rFonts w:eastAsiaTheme="minorEastAsia" w:cs="Times New Roman"/>
        </w:rPr>
        <w:t xml:space="preserve"> brevemente</w:t>
      </w:r>
      <w:r w:rsidR="0065775F">
        <w:rPr>
          <w:rFonts w:eastAsiaTheme="minorEastAsia" w:cs="Times New Roman"/>
        </w:rPr>
        <w:t>,</w:t>
      </w:r>
      <w:r w:rsidR="00C54164" w:rsidRPr="007E4262">
        <w:rPr>
          <w:rFonts w:eastAsiaTheme="minorEastAsia" w:cs="Times New Roman"/>
        </w:rPr>
        <w:t xml:space="preserve"> os métodos que </w:t>
      </w:r>
      <w:r w:rsidR="00754963" w:rsidRPr="007E4262">
        <w:rPr>
          <w:rFonts w:eastAsiaTheme="minorEastAsia" w:cs="Times New Roman"/>
        </w:rPr>
        <w:t xml:space="preserve">usam a aproximação de </w:t>
      </w:r>
      <w:r w:rsidR="0065775F">
        <w:rPr>
          <w:rFonts w:eastAsiaTheme="minorEastAsia" w:cs="Times New Roman"/>
        </w:rPr>
        <w:t>B</w:t>
      </w:r>
      <w:r w:rsidR="00754963" w:rsidRPr="007E4262">
        <w:rPr>
          <w:rFonts w:eastAsiaTheme="minorEastAsia" w:cs="Times New Roman"/>
        </w:rPr>
        <w:t xml:space="preserve">orn </w:t>
      </w:r>
      <w:r w:rsidR="0053271A" w:rsidRPr="007E4262">
        <w:rPr>
          <w:rFonts w:eastAsiaTheme="minorEastAsia" w:cs="Times New Roman"/>
        </w:rPr>
        <w:t>(que</w:t>
      </w:r>
      <w:r w:rsidR="00754963" w:rsidRPr="007E4262">
        <w:rPr>
          <w:rFonts w:eastAsiaTheme="minorEastAsia" w:cs="Times New Roman"/>
        </w:rPr>
        <w:t xml:space="preserve"> </w:t>
      </w:r>
      <w:r w:rsidR="0053271A" w:rsidRPr="007E4262">
        <w:rPr>
          <w:rFonts w:eastAsiaTheme="minorEastAsia" w:cs="Times New Roman"/>
        </w:rPr>
        <w:t>simplifica</w:t>
      </w:r>
      <w:r w:rsidR="00754963" w:rsidRPr="007E4262">
        <w:rPr>
          <w:rFonts w:eastAsiaTheme="minorEastAsia" w:cs="Times New Roman"/>
        </w:rPr>
        <w:t xml:space="preserve"> a equação de onda</w:t>
      </w:r>
      <w:r w:rsidR="0053271A" w:rsidRPr="007E4262">
        <w:rPr>
          <w:rFonts w:eastAsiaTheme="minorEastAsia" w:cs="Times New Roman"/>
        </w:rPr>
        <w:t>)</w:t>
      </w:r>
      <w:r w:rsidR="0065775F">
        <w:rPr>
          <w:rFonts w:eastAsiaTheme="minorEastAsia" w:cs="Times New Roman"/>
        </w:rPr>
        <w:t>,</w:t>
      </w:r>
      <w:r w:rsidR="0053271A" w:rsidRPr="007E4262">
        <w:rPr>
          <w:rFonts w:eastAsiaTheme="minorEastAsia" w:cs="Times New Roman"/>
        </w:rPr>
        <w:t xml:space="preserve"> combinado com uma </w:t>
      </w:r>
      <w:r w:rsidR="00754963" w:rsidRPr="007E4262">
        <w:rPr>
          <w:rFonts w:eastAsiaTheme="minorEastAsia" w:cs="Times New Roman"/>
        </w:rPr>
        <w:t xml:space="preserve">interpolação no domínio </w:t>
      </w:r>
      <w:r w:rsidR="00F206E8" w:rsidRPr="007E4262">
        <w:rPr>
          <w:rFonts w:eastAsiaTheme="minorEastAsia" w:cs="Times New Roman"/>
        </w:rPr>
        <w:t>da</w:t>
      </w:r>
      <w:r w:rsidR="00754963" w:rsidRPr="007E4262">
        <w:rPr>
          <w:rFonts w:eastAsiaTheme="minorEastAsia" w:cs="Times New Roman"/>
        </w:rPr>
        <w:t xml:space="preserve"> frequência (Transformada de Fourier) e métodos iterativos que</w:t>
      </w:r>
      <w:r w:rsidR="0065775F">
        <w:rPr>
          <w:rFonts w:eastAsiaTheme="minorEastAsia" w:cs="Times New Roman"/>
        </w:rPr>
        <w:t>,</w:t>
      </w:r>
      <w:r w:rsidR="00754963" w:rsidRPr="007E4262">
        <w:rPr>
          <w:rFonts w:eastAsiaTheme="minorEastAsia" w:cs="Times New Roman"/>
        </w:rPr>
        <w:t xml:space="preserve"> </w:t>
      </w:r>
      <w:r w:rsidR="00DE46AB" w:rsidRPr="007E4262">
        <w:rPr>
          <w:rFonts w:eastAsiaTheme="minorEastAsia" w:cs="Times New Roman"/>
        </w:rPr>
        <w:t>partindo de uma solução aproximada do</w:t>
      </w:r>
      <w:r w:rsidR="00F24229" w:rsidRPr="007E4262">
        <w:rPr>
          <w:rFonts w:eastAsiaTheme="minorEastAsia" w:cs="Times New Roman"/>
        </w:rPr>
        <w:t xml:space="preserve"> problema e de diversas soluções</w:t>
      </w:r>
      <w:r w:rsidR="00BF79CF" w:rsidRPr="007E4262">
        <w:rPr>
          <w:rFonts w:eastAsiaTheme="minorEastAsia" w:cs="Times New Roman"/>
        </w:rPr>
        <w:t xml:space="preserve"> do problema direto</w:t>
      </w:r>
      <w:r w:rsidR="00F24229" w:rsidRPr="007E4262">
        <w:rPr>
          <w:rFonts w:eastAsiaTheme="minorEastAsia" w:cs="Times New Roman"/>
        </w:rPr>
        <w:t xml:space="preserve"> (</w:t>
      </w:r>
      <w:r w:rsidR="00BF79CF" w:rsidRPr="007E4262">
        <w:rPr>
          <w:rFonts w:eastAsiaTheme="minorEastAsia" w:cs="Times New Roman"/>
        </w:rPr>
        <w:t xml:space="preserve">propagação e </w:t>
      </w:r>
      <w:r w:rsidR="0053271A" w:rsidRPr="007E4262">
        <w:rPr>
          <w:rFonts w:eastAsiaTheme="minorEastAsia" w:cs="Times New Roman"/>
        </w:rPr>
        <w:t>retropropagação</w:t>
      </w:r>
      <w:r w:rsidR="00F24229" w:rsidRPr="007E4262">
        <w:rPr>
          <w:rFonts w:eastAsiaTheme="minorEastAsia" w:cs="Times New Roman"/>
        </w:rPr>
        <w:t>)</w:t>
      </w:r>
      <w:r w:rsidR="0065775F">
        <w:rPr>
          <w:rFonts w:eastAsiaTheme="minorEastAsia" w:cs="Times New Roman"/>
        </w:rPr>
        <w:t>,</w:t>
      </w:r>
      <w:r w:rsidR="00BF79CF" w:rsidRPr="007E4262">
        <w:rPr>
          <w:rFonts w:eastAsiaTheme="minorEastAsia" w:cs="Times New Roman"/>
        </w:rPr>
        <w:t xml:space="preserve"> converge</w:t>
      </w:r>
      <w:r w:rsidR="00256FB3" w:rsidRPr="007E4262">
        <w:rPr>
          <w:rFonts w:eastAsiaTheme="minorEastAsia" w:cs="Times New Roman"/>
        </w:rPr>
        <w:t>m</w:t>
      </w:r>
      <w:r w:rsidR="00BF79CF" w:rsidRPr="007E4262">
        <w:rPr>
          <w:rFonts w:eastAsiaTheme="minorEastAsia" w:cs="Times New Roman"/>
        </w:rPr>
        <w:t xml:space="preserve"> para uma solução</w:t>
      </w:r>
      <w:r w:rsidR="00256FB3" w:rsidRPr="007E4262">
        <w:rPr>
          <w:rFonts w:eastAsiaTheme="minorEastAsia" w:cs="Times New Roman"/>
        </w:rPr>
        <w:t xml:space="preserve"> mais acurada do problema</w:t>
      </w:r>
      <w:r w:rsidR="00BF79CF" w:rsidRPr="007E4262">
        <w:rPr>
          <w:rFonts w:eastAsiaTheme="minorEastAsia" w:cs="Times New Roman"/>
        </w:rPr>
        <w:t>.</w:t>
      </w:r>
    </w:p>
    <w:p w:rsidR="00EC37CD" w:rsidRPr="007E4262" w:rsidRDefault="00EC37CD" w:rsidP="00ED6D0B">
      <w:pPr>
        <w:spacing w:after="120" w:line="360" w:lineRule="auto"/>
        <w:jc w:val="both"/>
        <w:rPr>
          <w:rFonts w:eastAsiaTheme="minorEastAsia" w:cs="Times New Roman"/>
        </w:rPr>
      </w:pPr>
    </w:p>
    <w:p w:rsidR="00C54164" w:rsidRPr="007E4262" w:rsidRDefault="00BF79CF" w:rsidP="00ED6D0B">
      <w:pPr>
        <w:pStyle w:val="Ttulo3"/>
        <w:spacing w:after="120" w:line="360" w:lineRule="auto"/>
        <w:rPr>
          <w:rFonts w:cs="Times New Roman"/>
        </w:rPr>
      </w:pPr>
      <w:bookmarkStart w:id="5" w:name="_Toc451717426"/>
      <w:r w:rsidRPr="007E4262">
        <w:rPr>
          <w:rStyle w:val="Ttulo3Char"/>
          <w:rFonts w:cs="Times New Roman"/>
          <w:b/>
        </w:rPr>
        <w:lastRenderedPageBreak/>
        <w:t>Aproximação de Born</w:t>
      </w:r>
      <w:r w:rsidR="00F206E8" w:rsidRPr="007E4262">
        <w:rPr>
          <w:rFonts w:cs="Times New Roman"/>
        </w:rPr>
        <w:t xml:space="preserve"> </w:t>
      </w:r>
      <w:r w:rsidR="00F206E8" w:rsidRPr="0065775F">
        <w:rPr>
          <w:rFonts w:cs="Times New Roman"/>
          <w:color w:val="FF0000"/>
        </w:rPr>
        <w:t>[#2] [#3]</w:t>
      </w:r>
      <w:bookmarkEnd w:id="5"/>
    </w:p>
    <w:p w:rsidR="00CE347C" w:rsidRPr="007E4262" w:rsidRDefault="00CE347C" w:rsidP="00ED6D0B">
      <w:pPr>
        <w:spacing w:after="120" w:line="360" w:lineRule="auto"/>
        <w:ind w:firstLine="708"/>
        <w:jc w:val="both"/>
        <w:rPr>
          <w:rFonts w:cs="Times New Roman"/>
        </w:rPr>
      </w:pPr>
      <w:r w:rsidRPr="007E4262">
        <w:rPr>
          <w:rFonts w:cs="Times New Roman"/>
        </w:rPr>
        <w:t xml:space="preserve">Antes de </w:t>
      </w:r>
      <w:r w:rsidR="0065775F">
        <w:rPr>
          <w:rFonts w:cs="Times New Roman"/>
        </w:rPr>
        <w:t xml:space="preserve">se </w:t>
      </w:r>
      <w:r w:rsidRPr="007E4262">
        <w:rPr>
          <w:rFonts w:cs="Times New Roman"/>
        </w:rPr>
        <w:t>falar do uso da aproximação de Born para a</w:t>
      </w:r>
      <w:r w:rsidR="00191661" w:rsidRPr="007E4262">
        <w:rPr>
          <w:rFonts w:cs="Times New Roman"/>
        </w:rPr>
        <w:t>s</w:t>
      </w:r>
      <w:r w:rsidRPr="007E4262">
        <w:rPr>
          <w:rFonts w:cs="Times New Roman"/>
        </w:rPr>
        <w:t xml:space="preserve"> resoluç</w:t>
      </w:r>
      <w:r w:rsidR="00191661" w:rsidRPr="007E4262">
        <w:rPr>
          <w:rFonts w:cs="Times New Roman"/>
        </w:rPr>
        <w:t>ões dos problemas direto e inverso</w:t>
      </w:r>
      <w:r w:rsidRPr="007E4262">
        <w:rPr>
          <w:rFonts w:cs="Times New Roman"/>
        </w:rPr>
        <w:t>, interpreta</w:t>
      </w:r>
      <w:r w:rsidR="00BA3031">
        <w:rPr>
          <w:rFonts w:cs="Times New Roman"/>
        </w:rPr>
        <w:t>-se</w:t>
      </w:r>
      <w:r w:rsidRPr="007E4262">
        <w:rPr>
          <w:rFonts w:cs="Times New Roman"/>
        </w:rPr>
        <w:t xml:space="preserve"> a equação da onda por outra perspectiva, </w:t>
      </w:r>
      <w:r w:rsidR="001B07E6">
        <w:rPr>
          <w:rFonts w:cs="Times New Roman"/>
        </w:rPr>
        <w:t xml:space="preserve">isto é, </w:t>
      </w:r>
      <w:r w:rsidRPr="007E4262">
        <w:rPr>
          <w:rFonts w:cs="Times New Roman"/>
        </w:rPr>
        <w:t xml:space="preserve">pela equação de </w:t>
      </w:r>
      <w:r w:rsidR="003950FD" w:rsidRPr="007E4262">
        <w:rPr>
          <w:rFonts w:cs="Times New Roman"/>
        </w:rPr>
        <w:t>Helmholtz.</w:t>
      </w:r>
    </w:p>
    <w:p w:rsidR="00933E2E" w:rsidRPr="007E4262" w:rsidRDefault="00933E2E" w:rsidP="00ED6D0B">
      <w:pPr>
        <w:spacing w:after="120" w:line="360" w:lineRule="auto"/>
        <w:ind w:firstLine="708"/>
        <w:jc w:val="both"/>
        <w:rPr>
          <w:rFonts w:cs="Times New Roman"/>
        </w:rPr>
      </w:pPr>
      <w:r w:rsidRPr="007E4262">
        <w:rPr>
          <w:rFonts w:cs="Times New Roman"/>
        </w:rPr>
        <w:t>A partir da</w:t>
      </w:r>
      <w:r w:rsidR="001B70EE" w:rsidRPr="007E4262">
        <w:rPr>
          <w:rFonts w:cs="Times New Roman"/>
        </w:rPr>
        <w:t xml:space="preserve"> equação de onda com o termo forçante com sinal </w:t>
      </w:r>
      <w:r w:rsidR="00410365" w:rsidRPr="007E4262">
        <w:rPr>
          <w:rFonts w:cs="Times New Roman"/>
        </w:rPr>
        <w:t>oposto (</w:t>
      </w:r>
      <w:r w:rsidR="001B70EE" w:rsidRPr="007E4262">
        <w:rPr>
          <w:rFonts w:cs="Times New Roman"/>
        </w:rPr>
        <w:t>o que não causa nenhuma perda de generalidade)</w:t>
      </w:r>
      <w:r w:rsidRPr="007E4262">
        <w:rPr>
          <w:rFonts w:cs="Times New Roman"/>
        </w:rPr>
        <w:t xml:space="preserve"> e </w:t>
      </w:r>
      <w:r w:rsidR="001B70EE" w:rsidRPr="007E4262">
        <w:rPr>
          <w:rFonts w:cs="Times New Roman"/>
        </w:rPr>
        <w:t>admitindo que tanto o campo da onda quanto o termo forçando são separáveis e de frequência única</w:t>
      </w:r>
      <w:r w:rsidR="00191661" w:rsidRPr="001B07E6">
        <w:rPr>
          <w:rFonts w:cs="Times New Roman"/>
          <w:color w:val="FF0000"/>
        </w:rPr>
        <w:t>[</w:t>
      </w:r>
      <w:r w:rsidR="003B47CB" w:rsidRPr="001B07E6">
        <w:rPr>
          <w:rFonts w:cs="Times New Roman"/>
          <w:color w:val="FF0000"/>
        </w:rPr>
        <w:t>#7</w:t>
      </w:r>
      <w:r w:rsidR="00191661" w:rsidRPr="001B07E6">
        <w:rPr>
          <w:rFonts w:cs="Times New Roman"/>
          <w:color w:val="FF0000"/>
        </w:rPr>
        <w:t>]</w:t>
      </w:r>
      <w:r w:rsidRPr="007E4262">
        <w:rPr>
          <w:rFonts w:cs="Times New Roman"/>
        </w:rPr>
        <w:t xml:space="preserve">, </w:t>
      </w:r>
      <w:r w:rsidR="00714FD8" w:rsidRPr="007E4262">
        <w:rPr>
          <w:rFonts w:cs="Times New Roman"/>
        </w:rPr>
        <w:t>pode</w:t>
      </w:r>
      <w:r w:rsidR="001B07E6">
        <w:rPr>
          <w:rFonts w:cs="Times New Roman"/>
        </w:rPr>
        <w:t>-se</w:t>
      </w:r>
      <w:r w:rsidR="00714FD8" w:rsidRPr="007E4262">
        <w:rPr>
          <w:rFonts w:cs="Times New Roman"/>
        </w:rPr>
        <w:t xml:space="preserve"> infe</w:t>
      </w:r>
      <w:r w:rsidRPr="007E4262">
        <w:rPr>
          <w:rFonts w:cs="Times New Roman"/>
        </w:rPr>
        <w:t>rir que</w:t>
      </w:r>
      <w:r w:rsidR="001E50B8" w:rsidRPr="007E4262">
        <w:rPr>
          <w:rFonts w:cs="Times New Roman"/>
        </w:rPr>
        <w:t>:</w:t>
      </w:r>
    </w:p>
    <w:p w:rsidR="003950FD" w:rsidRPr="007E4262" w:rsidRDefault="00A87191" w:rsidP="00ED6D0B">
      <w:pPr>
        <w:spacing w:after="120" w:line="360" w:lineRule="auto"/>
        <w:ind w:firstLine="708"/>
        <w:jc w:val="both"/>
        <w:rPr>
          <w:rFonts w:eastAsiaTheme="minorEastAsia" w:cs="Times New Roman"/>
          <w:b/>
        </w:rPr>
      </w:pPr>
      <m:oMathPara>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en>
                  </m:f>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lang w:val="en-US"/>
                            </w:rPr>
                            <m:t>∂</m:t>
                          </m:r>
                        </m:e>
                        <m:sup>
                          <m:r>
                            <w:rPr>
                              <w:rFonts w:ascii="Cambria Math" w:eastAsiaTheme="minorEastAsia" w:hAnsi="Cambria Math" w:cs="Times New Roman"/>
                            </w:rPr>
                            <m:t>2</m:t>
                          </m:r>
                        </m:sup>
                      </m:sSup>
                    </m:num>
                    <m:den>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 xml:space="preserve"> 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 -s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e>
                <m:e>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r>
                        <w:rPr>
                          <w:rFonts w:ascii="Cambria Math" w:eastAsiaTheme="minorEastAsia" w:hAnsi="Cambria Math" w:cs="Times New Roman"/>
                        </w:rPr>
                        <m:t>t</m:t>
                      </m:r>
                    </m:sup>
                  </m:sSup>
                </m:e>
                <m:e>
                  <m:r>
                    <w:rPr>
                      <w:rFonts w:ascii="Cambria Math" w:eastAsiaTheme="minorEastAsia" w:hAnsi="Cambria Math" w:cs="Times New Roman"/>
                    </w:rPr>
                    <m:t>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r>
                        <w:rPr>
                          <w:rFonts w:ascii="Cambria Math" w:eastAsiaTheme="minorEastAsia" w:hAnsi="Cambria Math" w:cs="Times New Roman"/>
                        </w:rPr>
                        <m:t>t</m:t>
                      </m:r>
                    </m:sup>
                  </m:sSup>
                </m:e>
              </m:eqArr>
            </m:e>
          </m:d>
          <m:r>
            <w:rPr>
              <w:rFonts w:ascii="Cambria Math" w:eastAsiaTheme="minorEastAsia" w:hAnsi="Cambria Math" w:cs="Times New Roman"/>
            </w:rPr>
            <m:t>⇒</m:t>
          </m:r>
        </m:oMath>
      </m:oMathPara>
    </w:p>
    <w:p w:rsidR="003950FD" w:rsidRPr="007E4262" w:rsidRDefault="001E50B8" w:rsidP="00ED6D0B">
      <w:pPr>
        <w:spacing w:after="120" w:line="360" w:lineRule="auto"/>
        <w:jc w:val="both"/>
        <w:rPr>
          <w:rFonts w:eastAsiaTheme="minorEastAsia" w:cs="Times New Roman"/>
          <w:i/>
        </w:rPr>
      </w:pPr>
      <m:oMathPara>
        <m:oMath>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r>
                <w:rPr>
                  <w:rFonts w:ascii="Cambria Math" w:eastAsiaTheme="minorEastAsia" w:hAnsi="Cambria Math" w:cs="Times New Roman"/>
                </w:rPr>
                <m:t>t</m:t>
              </m:r>
            </m:sup>
          </m:sSup>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e>
                  </m:d>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en>
          </m:f>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r>
                <w:rPr>
                  <w:rFonts w:ascii="Cambria Math" w:eastAsiaTheme="minorEastAsia" w:hAnsi="Cambria Math" w:cs="Times New Roman"/>
                </w:rPr>
                <m:t>t</m:t>
              </m:r>
            </m:sup>
          </m:sSup>
          <m:r>
            <w:rPr>
              <w:rFonts w:ascii="Cambria Math" w:eastAsiaTheme="minorEastAsia" w:hAnsi="Cambria Math" w:cs="Times New Roman"/>
            </w:rPr>
            <m:t>= -S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r>
                <w:rPr>
                  <w:rFonts w:ascii="Cambria Math" w:eastAsiaTheme="minorEastAsia" w:hAnsi="Cambria Math" w:cs="Times New Roman"/>
                </w:rPr>
                <m:t>t</m:t>
              </m:r>
            </m:sup>
          </m:sSup>
          <m:r>
            <w:rPr>
              <w:rFonts w:ascii="Cambria Math" w:eastAsiaTheme="minorEastAsia" w:hAnsi="Cambria Math" w:cs="Times New Roman"/>
            </w:rPr>
            <m:t xml:space="preserve"> ⇒</m:t>
          </m:r>
        </m:oMath>
      </m:oMathPara>
    </w:p>
    <w:p w:rsidR="003950FD" w:rsidRPr="007E4262" w:rsidRDefault="002907CC" w:rsidP="00ED6D0B">
      <w:pPr>
        <w:spacing w:after="120" w:line="360" w:lineRule="auto"/>
        <w:jc w:val="both"/>
        <w:rPr>
          <w:rFonts w:eastAsiaTheme="minorEastAsia" w:cs="Times New Roman"/>
          <w:i/>
        </w:rPr>
      </w:pPr>
      <m:oMathPara>
        <m:oMath>
          <m:r>
            <w:rPr>
              <w:rFonts w:ascii="Cambria Math" w:eastAsiaTheme="minorEastAsia" w:hAnsi="Cambria Math" w:cs="Times New Roman"/>
            </w:rPr>
            <m:t xml:space="preserve">⇒ </m:t>
          </m:r>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w:rPr>
                          <w:rFonts w:ascii="Cambria Math" w:eastAsiaTheme="minorEastAsia" w:hAnsi="Cambria Math" w:cs="Times New Roman"/>
                        </w:rPr>
                        <m:t xml:space="preserve"> </m:t>
                      </m:r>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 -S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e>
                  <m:r>
                    <w:rPr>
                      <w:rFonts w:ascii="Cambria Math" w:eastAsiaTheme="minorEastAsia" w:hAnsi="Cambria Math" w:cs="Times New Roman"/>
                    </w:rPr>
                    <m:t>k</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num>
                    <m:den>
                      <m:r>
                        <w:rPr>
                          <w:rFonts w:ascii="Cambria Math" w:eastAsiaTheme="minorEastAsia" w:hAnsi="Cambria Math" w:cs="Times New Roman"/>
                        </w:rPr>
                        <m:t>c</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en>
                  </m:f>
                </m:e>
              </m:eqArr>
            </m:e>
          </m:d>
        </m:oMath>
      </m:oMathPara>
    </w:p>
    <w:p w:rsidR="003C5583" w:rsidRPr="007E4262" w:rsidRDefault="00115A43" w:rsidP="00ED6D0B">
      <w:pPr>
        <w:spacing w:after="120" w:line="360" w:lineRule="auto"/>
        <w:ind w:firstLine="708"/>
        <w:jc w:val="both"/>
        <w:rPr>
          <w:rFonts w:eastAsiaTheme="minorEastAsia" w:cs="Times New Roman"/>
        </w:rPr>
      </w:pPr>
      <w:r w:rsidRPr="007E4262">
        <w:rPr>
          <w:rFonts w:eastAsiaTheme="minorEastAsia" w:cs="Times New Roman"/>
        </w:rPr>
        <w:t xml:space="preserve">A equação </w:t>
      </w:r>
      <w:r w:rsidR="00410365" w:rsidRPr="007E4262">
        <w:rPr>
          <w:rFonts w:eastAsiaTheme="minorEastAsia" w:cs="Times New Roman"/>
        </w:rPr>
        <w:t>obtida</w:t>
      </w:r>
      <w:r w:rsidRPr="007E4262">
        <w:rPr>
          <w:rFonts w:eastAsiaTheme="minorEastAsia" w:cs="Times New Roman"/>
        </w:rPr>
        <w:t xml:space="preserve"> representa o problema </w:t>
      </w:r>
      <w:r w:rsidR="00F61FD3" w:rsidRPr="007E4262">
        <w:rPr>
          <w:rFonts w:eastAsiaTheme="minorEastAsia" w:cs="Times New Roman"/>
        </w:rPr>
        <w:t>da propagação da onda</w:t>
      </w:r>
      <w:r w:rsidR="0039741A" w:rsidRPr="007E4262">
        <w:rPr>
          <w:rFonts w:eastAsiaTheme="minorEastAsia" w:cs="Times New Roman"/>
        </w:rPr>
        <w:t xml:space="preserve"> em um</w:t>
      </w:r>
      <w:r w:rsidR="00F61FD3" w:rsidRPr="007E4262">
        <w:rPr>
          <w:rFonts w:eastAsiaTheme="minorEastAsia" w:cs="Times New Roman"/>
        </w:rPr>
        <w:t xml:space="preserve"> </w:t>
      </w:r>
      <w:r w:rsidR="00415F9F" w:rsidRPr="007E4262">
        <w:rPr>
          <w:rFonts w:eastAsiaTheme="minorEastAsia" w:cs="Times New Roman"/>
        </w:rPr>
        <w:t>meio</w:t>
      </w:r>
      <w:r w:rsidRPr="007E4262">
        <w:rPr>
          <w:rFonts w:eastAsiaTheme="minorEastAsia" w:cs="Times New Roman"/>
        </w:rPr>
        <w:t xml:space="preserve"> heterogêneo</w:t>
      </w:r>
      <w:r w:rsidR="00DB2719" w:rsidRPr="007E4262">
        <w:rPr>
          <w:rFonts w:eastAsiaTheme="minorEastAsia" w:cs="Times New Roman"/>
        </w:rPr>
        <w:t xml:space="preserve"> (</w:t>
      </w:r>
      <w:r w:rsidRPr="007E4262">
        <w:rPr>
          <w:rFonts w:eastAsiaTheme="minorEastAsia" w:cs="Times New Roman"/>
        </w:rPr>
        <w:t xml:space="preserve">com </w:t>
      </w:r>
      <w:r w:rsidR="00415F9F" w:rsidRPr="007E4262">
        <w:rPr>
          <w:rFonts w:eastAsiaTheme="minorEastAsia" w:cs="Times New Roman"/>
        </w:rPr>
        <w:t xml:space="preserve">número de onda </w:t>
      </w:r>
      <m:oMath>
        <m:r>
          <w:rPr>
            <w:rFonts w:ascii="Cambria Math" w:eastAsiaTheme="minorEastAsia" w:hAnsi="Cambria Math" w:cs="Times New Roman"/>
          </w:rPr>
          <m:t>k</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oMath>
      <w:r w:rsidRPr="007E4262">
        <w:rPr>
          <w:rFonts w:eastAsiaTheme="minorEastAsia" w:cs="Times New Roman"/>
        </w:rPr>
        <w:t xml:space="preserve"> </w:t>
      </w:r>
      <w:r w:rsidR="0039741A" w:rsidRPr="007E4262">
        <w:rPr>
          <w:rFonts w:eastAsiaTheme="minorEastAsia" w:cs="Times New Roman"/>
        </w:rPr>
        <w:t xml:space="preserve">que </w:t>
      </w:r>
      <w:r w:rsidRPr="007E4262">
        <w:rPr>
          <w:rFonts w:eastAsiaTheme="minorEastAsia" w:cs="Times New Roman"/>
        </w:rPr>
        <w:t xml:space="preserve">sofre </w:t>
      </w:r>
      <w:r w:rsidR="0039741A" w:rsidRPr="007E4262">
        <w:rPr>
          <w:rFonts w:eastAsiaTheme="minorEastAsia" w:cs="Times New Roman"/>
        </w:rPr>
        <w:t xml:space="preserve">a </w:t>
      </w:r>
      <w:r w:rsidRPr="007E4262">
        <w:rPr>
          <w:rFonts w:eastAsiaTheme="minorEastAsia" w:cs="Times New Roman"/>
        </w:rPr>
        <w:t>ação d</w:t>
      </w:r>
      <w:r w:rsidR="00F61FD3" w:rsidRPr="007E4262">
        <w:rPr>
          <w:rFonts w:eastAsiaTheme="minorEastAsia" w:cs="Times New Roman"/>
        </w:rPr>
        <w:t>e</w:t>
      </w:r>
      <w:r w:rsidRPr="007E4262">
        <w:rPr>
          <w:rFonts w:eastAsiaTheme="minorEastAsia" w:cs="Times New Roman"/>
        </w:rPr>
        <w:t xml:space="preserve"> </w:t>
      </w:r>
      <w:r w:rsidR="00F61FD3" w:rsidRPr="007E4262">
        <w:rPr>
          <w:rFonts w:eastAsiaTheme="minorEastAsia" w:cs="Times New Roman"/>
        </w:rPr>
        <w:t xml:space="preserve">uma </w:t>
      </w:r>
      <w:r w:rsidRPr="007E4262">
        <w:rPr>
          <w:rFonts w:eastAsiaTheme="minorEastAsia" w:cs="Times New Roman"/>
        </w:rPr>
        <w:t xml:space="preserve">forçante </w:t>
      </w:r>
      <m:oMath>
        <m:r>
          <w:rPr>
            <w:rFonts w:ascii="Cambria Math" w:eastAsiaTheme="minorEastAsia" w:hAnsi="Cambria Math" w:cs="Times New Roman"/>
          </w:rPr>
          <m:t>-S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003C5583" w:rsidRPr="007E4262">
        <w:rPr>
          <w:rFonts w:eastAsiaTheme="minorEastAsia" w:cs="Times New Roman"/>
        </w:rPr>
        <w:t>.</w:t>
      </w:r>
    </w:p>
    <w:p w:rsidR="00115A43" w:rsidRPr="007E4262" w:rsidRDefault="00115A43" w:rsidP="00ED6D0B">
      <w:pPr>
        <w:spacing w:after="120" w:line="360" w:lineRule="auto"/>
        <w:ind w:firstLine="708"/>
        <w:jc w:val="both"/>
        <w:rPr>
          <w:rFonts w:eastAsiaTheme="minorEastAsia" w:cs="Times New Roman"/>
        </w:rPr>
      </w:pPr>
      <w:r w:rsidRPr="007E4262">
        <w:rPr>
          <w:rFonts w:eastAsiaTheme="minorEastAsia" w:cs="Times New Roman"/>
        </w:rPr>
        <w:t>Considere</w:t>
      </w:r>
      <w:r w:rsidR="001B07E6">
        <w:rPr>
          <w:rFonts w:eastAsiaTheme="minorEastAsia" w:cs="Times New Roman"/>
        </w:rPr>
        <w:t xml:space="preserve">-se, </w:t>
      </w:r>
      <w:r w:rsidRPr="007E4262">
        <w:rPr>
          <w:rFonts w:eastAsiaTheme="minorEastAsia" w:cs="Times New Roman"/>
        </w:rPr>
        <w:t>agora</w:t>
      </w:r>
      <w:r w:rsidR="001B07E6">
        <w:rPr>
          <w:rFonts w:eastAsiaTheme="minorEastAsia" w:cs="Times New Roman"/>
        </w:rPr>
        <w:t>,</w:t>
      </w:r>
      <w:r w:rsidRPr="007E4262">
        <w:rPr>
          <w:rFonts w:eastAsiaTheme="minorEastAsia" w:cs="Times New Roman"/>
        </w:rPr>
        <w:t xml:space="preserve"> </w:t>
      </w:r>
      <w:r w:rsidR="00874EBA" w:rsidRPr="007E4262">
        <w:rPr>
          <w:rFonts w:eastAsiaTheme="minorEastAsia" w:cs="Times New Roman"/>
        </w:rPr>
        <w:t>outro</w:t>
      </w:r>
      <w:r w:rsidR="00415F9F" w:rsidRPr="007E4262">
        <w:rPr>
          <w:rFonts w:eastAsiaTheme="minorEastAsia" w:cs="Times New Roman"/>
        </w:rPr>
        <w:t xml:space="preserve"> problema onde as condições de contorno e as forçantes seja</w:t>
      </w:r>
      <w:r w:rsidR="00426FD1">
        <w:rPr>
          <w:rFonts w:eastAsiaTheme="minorEastAsia" w:cs="Times New Roman"/>
        </w:rPr>
        <w:t>m</w:t>
      </w:r>
      <w:r w:rsidR="00415F9F" w:rsidRPr="007E4262">
        <w:rPr>
          <w:rFonts w:eastAsiaTheme="minorEastAsia" w:cs="Times New Roman"/>
        </w:rPr>
        <w:t xml:space="preserve"> iguais ao anterior, mas que o </w:t>
      </w:r>
      <w:r w:rsidR="00F61FD3" w:rsidRPr="007E4262">
        <w:rPr>
          <w:rFonts w:eastAsiaTheme="minorEastAsia" w:cs="Times New Roman"/>
        </w:rPr>
        <w:t>meio</w:t>
      </w:r>
      <w:r w:rsidR="00415F9F" w:rsidRPr="007E4262">
        <w:rPr>
          <w:rFonts w:eastAsiaTheme="minorEastAsia" w:cs="Times New Roman"/>
        </w:rPr>
        <w:t xml:space="preserve"> seja </w:t>
      </w:r>
      <w:r w:rsidR="00F61FD3" w:rsidRPr="007E4262">
        <w:rPr>
          <w:rFonts w:eastAsiaTheme="minorEastAsia" w:cs="Times New Roman"/>
        </w:rPr>
        <w:t>homogêneo,</w:t>
      </w:r>
      <w:r w:rsidR="00415F9F" w:rsidRPr="007E4262">
        <w:rPr>
          <w:rFonts w:eastAsiaTheme="minorEastAsia" w:cs="Times New Roman"/>
        </w:rPr>
        <w:t xml:space="preserve"> ou</w:t>
      </w:r>
      <w:r w:rsidRPr="007E4262">
        <w:rPr>
          <w:rFonts w:eastAsiaTheme="minorEastAsia" w:cs="Times New Roman"/>
        </w:rPr>
        <w:t xml:space="preserve"> </w:t>
      </w:r>
      <w:r w:rsidR="00415F9F" w:rsidRPr="007E4262">
        <w:rPr>
          <w:rFonts w:eastAsiaTheme="minorEastAsia" w:cs="Times New Roman"/>
        </w:rPr>
        <w:t xml:space="preserve">seja, </w:t>
      </w:r>
      <w:r w:rsidR="00F61FD3" w:rsidRPr="007E4262">
        <w:rPr>
          <w:rFonts w:eastAsiaTheme="minorEastAsia" w:cs="Times New Roman"/>
        </w:rPr>
        <w:t>com</w:t>
      </w:r>
      <w:r w:rsidR="00415F9F" w:rsidRPr="007E4262">
        <w:rPr>
          <w:rFonts w:eastAsiaTheme="minorEastAsia" w:cs="Times New Roman"/>
        </w:rPr>
        <w:t xml:space="preserve"> </w:t>
      </w:r>
      <w:r w:rsidR="00F61FD3" w:rsidRPr="007E4262">
        <w:rPr>
          <w:rFonts w:eastAsiaTheme="minorEastAsia" w:cs="Times New Roman"/>
        </w:rPr>
        <w:t>número</w:t>
      </w:r>
      <w:r w:rsidR="00415F9F" w:rsidRPr="007E4262">
        <w:rPr>
          <w:rFonts w:eastAsiaTheme="minorEastAsia" w:cs="Times New Roman"/>
        </w:rPr>
        <w:t xml:space="preserve"> de onda </w:t>
      </w:r>
      <m:oMath>
        <m:r>
          <w:rPr>
            <w:rFonts w:ascii="Cambria Math" w:eastAsiaTheme="minorEastAsia" w:hAnsi="Cambria Math" w:cs="Times New Roman"/>
          </w:rPr>
          <m:t>k</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oMath>
      <w:r w:rsidRPr="007E4262">
        <w:rPr>
          <w:rFonts w:eastAsiaTheme="minorEastAsia" w:cs="Times New Roman"/>
        </w:rPr>
        <w:t>.</w:t>
      </w:r>
      <w:r w:rsidR="0039741A" w:rsidRPr="007E4262">
        <w:rPr>
          <w:rFonts w:eastAsiaTheme="minorEastAsia" w:cs="Times New Roman"/>
        </w:rPr>
        <w:t xml:space="preserve"> </w:t>
      </w:r>
      <w:r w:rsidR="003C5583" w:rsidRPr="007E4262">
        <w:rPr>
          <w:rFonts w:eastAsiaTheme="minorEastAsia" w:cs="Times New Roman"/>
        </w:rPr>
        <w:t>Seguindo os mesmos passo</w:t>
      </w:r>
      <w:r w:rsidR="00736FF8">
        <w:rPr>
          <w:rFonts w:eastAsiaTheme="minorEastAsia" w:cs="Times New Roman"/>
        </w:rPr>
        <w:t>s</w:t>
      </w:r>
      <w:r w:rsidR="003C5583" w:rsidRPr="007E4262">
        <w:rPr>
          <w:rFonts w:eastAsiaTheme="minorEastAsia" w:cs="Times New Roman"/>
        </w:rPr>
        <w:t xml:space="preserve"> e </w:t>
      </w:r>
      <w:r w:rsidR="00376309">
        <w:rPr>
          <w:rFonts w:eastAsiaTheme="minorEastAsia" w:cs="Times New Roman"/>
        </w:rPr>
        <w:t xml:space="preserve">as </w:t>
      </w:r>
      <w:r w:rsidR="003C5583" w:rsidRPr="007E4262">
        <w:rPr>
          <w:rFonts w:eastAsiaTheme="minorEastAsia" w:cs="Times New Roman"/>
        </w:rPr>
        <w:t xml:space="preserve">considerações </w:t>
      </w:r>
      <w:r w:rsidR="005A2FB2" w:rsidRPr="007E4262">
        <w:rPr>
          <w:rFonts w:eastAsiaTheme="minorEastAsia" w:cs="Times New Roman"/>
        </w:rPr>
        <w:t xml:space="preserve">do problema inicial, </w:t>
      </w:r>
      <w:r w:rsidR="00874EBA" w:rsidRPr="007E4262">
        <w:rPr>
          <w:rFonts w:eastAsiaTheme="minorEastAsia" w:cs="Times New Roman"/>
        </w:rPr>
        <w:t>tem</w:t>
      </w:r>
      <w:r w:rsidR="00376309">
        <w:rPr>
          <w:rFonts w:eastAsiaTheme="minorEastAsia" w:cs="Times New Roman"/>
        </w:rPr>
        <w:t>-se</w:t>
      </w:r>
      <w:r w:rsidR="00874EBA" w:rsidRPr="007E4262">
        <w:rPr>
          <w:rFonts w:eastAsiaTheme="minorEastAsia" w:cs="Times New Roman"/>
        </w:rPr>
        <w:t xml:space="preserve"> que o novo problema </w:t>
      </w:r>
      <w:r w:rsidR="00376309">
        <w:rPr>
          <w:rFonts w:eastAsiaTheme="minorEastAsia" w:cs="Times New Roman"/>
        </w:rPr>
        <w:t xml:space="preserve">que </w:t>
      </w:r>
      <w:r w:rsidR="00874EBA" w:rsidRPr="007E4262">
        <w:rPr>
          <w:rFonts w:eastAsiaTheme="minorEastAsia" w:cs="Times New Roman"/>
        </w:rPr>
        <w:t>pode ser descrito por</w:t>
      </w:r>
      <w:r w:rsidR="005A2FB2" w:rsidRPr="007E4262">
        <w:rPr>
          <w:rFonts w:eastAsiaTheme="minorEastAsia" w:cs="Times New Roman"/>
        </w:rPr>
        <w:t>:</w:t>
      </w:r>
    </w:p>
    <w:p w:rsidR="003658AE" w:rsidRPr="007E4262" w:rsidRDefault="00A87191" w:rsidP="00ED6D0B">
      <w:pPr>
        <w:spacing w:after="120" w:line="360" w:lineRule="auto"/>
        <w:jc w:val="both"/>
        <w:rPr>
          <w:rFonts w:eastAsiaTheme="minorEastAsia" w:cs="Times New Roman"/>
        </w:rPr>
      </w:pPr>
      <m:oMathPara>
        <m:oMath>
          <m:d>
            <m:dPr>
              <m:begChr m:val="{"/>
              <m:endChr m:val=""/>
              <m:ctrlPr>
                <w:rPr>
                  <w:rFonts w:ascii="Cambria Math" w:eastAsiaTheme="minorEastAsia" w:hAnsi="Cambria Math" w:cs="Times New Roman"/>
                  <w:i/>
                </w:rPr>
              </m:ctrlPr>
            </m:dPr>
            <m:e>
              <m:eqArr>
                <m:eqArrPr>
                  <m:ctrlPr>
                    <w:rPr>
                      <w:rFonts w:ascii="Cambria Math" w:eastAsiaTheme="minorEastAsia" w:hAnsi="Cambria Math" w:cs="Times New Roman"/>
                      <w:i/>
                    </w:rPr>
                  </m:ctrlPr>
                </m:eqArrPr>
                <m:e>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 -S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ω</m:t>
                          </m:r>
                        </m:e>
                        <m:sub>
                          <m:r>
                            <w:rPr>
                              <w:rFonts w:ascii="Cambria Math" w:eastAsiaTheme="minorEastAsia" w:hAnsi="Cambria Math" w:cs="Times New Roman"/>
                            </w:rPr>
                            <m:t>0</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den>
                  </m:f>
                </m:e>
              </m:eqArr>
            </m:e>
          </m:d>
        </m:oMath>
      </m:oMathPara>
    </w:p>
    <w:p w:rsidR="0039741A" w:rsidRPr="007E4262" w:rsidRDefault="00376309" w:rsidP="00ED6D0B">
      <w:pPr>
        <w:spacing w:after="120" w:line="360" w:lineRule="auto"/>
        <w:ind w:firstLine="708"/>
        <w:jc w:val="both"/>
        <w:rPr>
          <w:rFonts w:eastAsiaTheme="minorEastAsia" w:cs="Times New Roman"/>
        </w:rPr>
      </w:pPr>
      <w:r>
        <w:rPr>
          <w:rFonts w:eastAsiaTheme="minorEastAsia" w:cs="Times New Roman"/>
        </w:rPr>
        <w:t>Onde</w:t>
      </w:r>
      <w:r w:rsidR="005A2FB2" w:rsidRPr="007E4262">
        <w:rPr>
          <w:rFonts w:eastAsiaTheme="minorEastAsia" w:cs="Times New Roman"/>
        </w:rPr>
        <w:t xml:space="preserve"> a solução numérica de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oMath>
      <w:r w:rsidR="005A2FB2" w:rsidRPr="007E4262">
        <w:rPr>
          <w:rFonts w:eastAsiaTheme="minorEastAsia" w:cs="Times New Roman"/>
        </w:rPr>
        <w:t>, dado uma forçante suficientemente regular, é conhecida e robusta</w:t>
      </w:r>
      <w:r w:rsidR="00410365" w:rsidRPr="007E4262">
        <w:rPr>
          <w:rFonts w:eastAsiaTheme="minorEastAsia" w:cs="Times New Roman"/>
        </w:rPr>
        <w:t>. Pode</w:t>
      </w:r>
      <w:r>
        <w:rPr>
          <w:rFonts w:eastAsiaTheme="minorEastAsia" w:cs="Times New Roman"/>
        </w:rPr>
        <w:t>-se</w:t>
      </w:r>
      <w:r w:rsidR="00410365" w:rsidRPr="007E4262">
        <w:rPr>
          <w:rFonts w:eastAsiaTheme="minorEastAsia" w:cs="Times New Roman"/>
        </w:rPr>
        <w:t xml:space="preserve"> solucionar </w:t>
      </w:r>
      <w:r>
        <w:rPr>
          <w:rFonts w:eastAsiaTheme="minorEastAsia" w:cs="Times New Roman"/>
        </w:rPr>
        <w:t xml:space="preserve">esse </w:t>
      </w:r>
      <w:r w:rsidR="00410365" w:rsidRPr="007E4262">
        <w:rPr>
          <w:rFonts w:eastAsiaTheme="minorEastAsia" w:cs="Times New Roman"/>
        </w:rPr>
        <w:t>problema</w:t>
      </w:r>
      <w:r>
        <w:rPr>
          <w:rFonts w:eastAsiaTheme="minorEastAsia" w:cs="Times New Roman"/>
        </w:rPr>
        <w:t>,</w:t>
      </w:r>
      <w:r w:rsidR="00410365" w:rsidRPr="007E4262">
        <w:rPr>
          <w:rFonts w:eastAsiaTheme="minorEastAsia" w:cs="Times New Roman"/>
        </w:rPr>
        <w:t xml:space="preserve"> usando elementos finitos de </w:t>
      </w:r>
      <w:r>
        <w:rPr>
          <w:rFonts w:eastAsiaTheme="minorEastAsia" w:cs="Times New Roman"/>
        </w:rPr>
        <w:t>G</w:t>
      </w:r>
      <w:r w:rsidR="00410365" w:rsidRPr="007E4262">
        <w:rPr>
          <w:rFonts w:eastAsiaTheme="minorEastAsia" w:cs="Times New Roman"/>
        </w:rPr>
        <w:t>alerkin</w:t>
      </w:r>
      <w:r>
        <w:rPr>
          <w:rFonts w:eastAsiaTheme="minorEastAsia" w:cs="Times New Roman"/>
        </w:rPr>
        <w:t>,</w:t>
      </w:r>
      <w:r w:rsidR="00410365" w:rsidRPr="007E4262">
        <w:rPr>
          <w:rFonts w:eastAsiaTheme="minorEastAsia" w:cs="Times New Roman"/>
        </w:rPr>
        <w:t xml:space="preserve"> aplicando as técnicas de resolução de um problema de difusão e transporte</w:t>
      </w:r>
      <w:r>
        <w:rPr>
          <w:rFonts w:eastAsiaTheme="minorEastAsia" w:cs="Times New Roman"/>
        </w:rPr>
        <w:t>.</w:t>
      </w:r>
      <w:r w:rsidR="00410365" w:rsidRPr="007E4262">
        <w:rPr>
          <w:rFonts w:eastAsiaTheme="minorEastAsia" w:cs="Times New Roman"/>
        </w:rPr>
        <w:t xml:space="preserve"> </w:t>
      </w:r>
      <w:r w:rsidR="00410365" w:rsidRPr="00376309">
        <w:rPr>
          <w:rFonts w:eastAsiaTheme="minorEastAsia" w:cs="Times New Roman"/>
          <w:color w:val="FF0000"/>
        </w:rPr>
        <w:t>[#9]</w:t>
      </w:r>
    </w:p>
    <w:p w:rsidR="005A2FB2" w:rsidRPr="007E4262" w:rsidRDefault="005A2FB2" w:rsidP="00ED6D0B">
      <w:pPr>
        <w:spacing w:after="120" w:line="360" w:lineRule="auto"/>
        <w:ind w:firstLine="708"/>
        <w:jc w:val="both"/>
        <w:rPr>
          <w:rFonts w:eastAsiaTheme="minorEastAsia" w:cs="Times New Roman"/>
        </w:rPr>
      </w:pPr>
      <w:r w:rsidRPr="007E4262">
        <w:rPr>
          <w:rFonts w:eastAsiaTheme="minorEastAsia" w:cs="Times New Roman"/>
        </w:rPr>
        <w:t>Subtraindo o problema heterogêneo do problema homogêneo, tem</w:t>
      </w:r>
      <w:r w:rsidR="00376309">
        <w:rPr>
          <w:rFonts w:eastAsiaTheme="minorEastAsia" w:cs="Times New Roman"/>
        </w:rPr>
        <w:t>-se o seguinte</w:t>
      </w:r>
      <w:r w:rsidR="006D3C8B" w:rsidRPr="007E4262">
        <w:rPr>
          <w:rFonts w:eastAsiaTheme="minorEastAsia" w:cs="Times New Roman"/>
        </w:rPr>
        <w:t>: (omiti</w:t>
      </w:r>
      <w:r w:rsidR="00736FF8">
        <w:rPr>
          <w:rFonts w:eastAsiaTheme="minorEastAsia" w:cs="Times New Roman"/>
        </w:rPr>
        <w:t>u-se</w:t>
      </w:r>
      <w:r w:rsidR="006D3C8B" w:rsidRPr="007E4262">
        <w:rPr>
          <w:rFonts w:eastAsiaTheme="minorEastAsia" w:cs="Times New Roman"/>
        </w:rPr>
        <w:t xml:space="preserve"> o parâmetro </w:t>
      </w:r>
      <m:oMath>
        <m:r>
          <m:rPr>
            <m:sty m:val="bi"/>
          </m:rPr>
          <w:rPr>
            <w:rFonts w:ascii="Cambria Math" w:eastAsiaTheme="minorEastAsia" w:hAnsi="Cambria Math" w:cs="Times New Roman"/>
          </w:rPr>
          <m:t>r</m:t>
        </m:r>
      </m:oMath>
      <w:r w:rsidR="006D3C8B" w:rsidRPr="007E4262">
        <w:rPr>
          <w:rFonts w:eastAsiaTheme="minorEastAsia" w:cs="Times New Roman"/>
        </w:rPr>
        <w:t xml:space="preserve"> por simplicidade)</w:t>
      </w:r>
    </w:p>
    <w:p w:rsidR="003950FD" w:rsidRPr="007E4262" w:rsidRDefault="00A87191" w:rsidP="00ED6D0B">
      <w:pPr>
        <w:spacing w:after="120" w:line="360" w:lineRule="auto"/>
        <w:jc w:val="both"/>
        <w:rPr>
          <w:rFonts w:eastAsiaTheme="minorEastAsia" w:cs="Times New Roman"/>
          <w:b/>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P-P</m:t>
                  </m:r>
                </m:e>
                <m:sub>
                  <m:r>
                    <w:rPr>
                      <w:rFonts w:ascii="Cambria Math" w:eastAsiaTheme="minorEastAsia" w:hAnsi="Cambria Math" w:cs="Times New Roman"/>
                    </w:rPr>
                    <m:t>i</m:t>
                  </m:r>
                </m:sub>
              </m:sSub>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P-</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=0</m:t>
          </m:r>
        </m:oMath>
      </m:oMathPara>
    </w:p>
    <w:p w:rsidR="003950FD" w:rsidRPr="007E4262" w:rsidRDefault="005A2FB2" w:rsidP="00376309">
      <w:pPr>
        <w:spacing w:after="120" w:line="360" w:lineRule="auto"/>
        <w:ind w:firstLine="708"/>
        <w:jc w:val="both"/>
        <w:rPr>
          <w:rFonts w:eastAsiaTheme="minorEastAsia" w:cs="Times New Roman"/>
          <w:b/>
        </w:rPr>
      </w:pPr>
      <w:r w:rsidRPr="007E4262">
        <w:rPr>
          <w:rFonts w:eastAsiaTheme="minorEastAsia" w:cs="Times New Roman"/>
        </w:rPr>
        <w:t>A</w:t>
      </w:r>
      <w:r w:rsidR="003950FD" w:rsidRPr="007E4262">
        <w:rPr>
          <w:rFonts w:eastAsiaTheme="minorEastAsia" w:cs="Times New Roman"/>
        </w:rPr>
        <w:t>dicionando</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P</m:t>
        </m:r>
      </m:oMath>
      <w:r w:rsidRPr="007E4262">
        <w:rPr>
          <w:rFonts w:eastAsiaTheme="minorEastAsia" w:cs="Times New Roman"/>
        </w:rPr>
        <w:t xml:space="preserve"> e passando o termo </w:t>
      </w:r>
      <m:oMath>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 xml:space="preserve">P </m:t>
        </m:r>
      </m:oMath>
      <w:r w:rsidRPr="007E4262">
        <w:rPr>
          <w:rFonts w:eastAsiaTheme="minorEastAsia" w:cs="Times New Roman"/>
        </w:rPr>
        <w:t xml:space="preserve">para o lado direito da </w:t>
      </w:r>
      <w:r w:rsidR="006D3C8B" w:rsidRPr="007E4262">
        <w:rPr>
          <w:rFonts w:eastAsiaTheme="minorEastAsia" w:cs="Times New Roman"/>
        </w:rPr>
        <w:t>equação:</w:t>
      </w:r>
    </w:p>
    <w:p w:rsidR="003950FD" w:rsidRPr="007E4262" w:rsidRDefault="00A87191" w:rsidP="00ED6D0B">
      <w:pPr>
        <w:spacing w:after="120" w:line="360" w:lineRule="auto"/>
        <w:jc w:val="both"/>
        <w:rPr>
          <w:rFonts w:eastAsiaTheme="minorEastAsia" w:cs="Times New Roman"/>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P-P</m:t>
                  </m:r>
                </m:e>
                <m:sub>
                  <m:r>
                    <w:rPr>
                      <w:rFonts w:ascii="Cambria Math" w:eastAsiaTheme="minorEastAsia" w:hAnsi="Cambria Math" w:cs="Times New Roman"/>
                    </w:rPr>
                    <m:t>i</m:t>
                  </m:r>
                </m:sub>
              </m:sSub>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d>
            <m:dPr>
              <m:ctrlPr>
                <w:rPr>
                  <w:rFonts w:ascii="Cambria Math" w:eastAsiaTheme="minorEastAsia" w:hAnsi="Cambria Math" w:cs="Times New Roman"/>
                  <w:i/>
                </w:rPr>
              </m:ctrlPr>
            </m:dPr>
            <m:e>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)P</m:t>
          </m:r>
        </m:oMath>
      </m:oMathPara>
    </w:p>
    <w:p w:rsidR="005A2FB2" w:rsidRPr="007E4262" w:rsidRDefault="003243EC" w:rsidP="00376309">
      <w:pPr>
        <w:spacing w:after="120" w:line="360" w:lineRule="auto"/>
        <w:ind w:firstLine="708"/>
        <w:jc w:val="both"/>
        <w:rPr>
          <w:rFonts w:eastAsiaTheme="minorEastAsia" w:cs="Times New Roman"/>
          <w:b/>
        </w:rPr>
      </w:pPr>
      <w:r w:rsidRPr="007E4262">
        <w:rPr>
          <w:rFonts w:eastAsiaTheme="minorEastAsia" w:cs="Times New Roman"/>
        </w:rPr>
        <w:t>Por fim, s</w:t>
      </w:r>
      <w:r w:rsidR="005A2FB2" w:rsidRPr="007E4262">
        <w:rPr>
          <w:rFonts w:eastAsiaTheme="minorEastAsia" w:cs="Times New Roman"/>
        </w:rPr>
        <w:t xml:space="preserve">ubstituindo por </w:t>
      </w:r>
      <m:oMath>
        <m:sSub>
          <m:sSubPr>
            <m:ctrlPr>
              <w:rPr>
                <w:rFonts w:ascii="Cambria Math" w:eastAsiaTheme="minorEastAsia" w:hAnsi="Cambria Math" w:cs="Times New Roman"/>
                <w:i/>
              </w:rPr>
            </m:ctrlPr>
          </m:sSubPr>
          <m:e>
            <m:r>
              <w:rPr>
                <w:rFonts w:ascii="Cambria Math" w:eastAsiaTheme="minorEastAsia" w:hAnsi="Cambria Math" w:cs="Times New Roman"/>
              </w:rPr>
              <m:t>P-P</m:t>
            </m:r>
          </m:e>
          <m:sub>
            <m:r>
              <w:rPr>
                <w:rFonts w:ascii="Cambria Math" w:eastAsiaTheme="minorEastAsia" w:hAnsi="Cambria Math" w:cs="Times New Roman"/>
              </w:rPr>
              <m:t>i</m:t>
            </m:r>
          </m:sub>
        </m:sSub>
        <m:r>
          <w:rPr>
            <w:rFonts w:ascii="Cambria Math" w:eastAsiaTheme="minorEastAsia" w:hAnsi="Cambria Math" w:cs="Times New Roman"/>
          </w:rPr>
          <m:t xml:space="preserve"> </m:t>
        </m:r>
      </m:oMath>
      <w:r w:rsidR="006D3C8B" w:rsidRPr="007E4262">
        <w:rPr>
          <w:rFonts w:eastAsiaTheme="minorEastAsia" w:cs="Times New Roman"/>
        </w:rPr>
        <w:t xml:space="preserve"> por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oMath>
      <w:r w:rsidR="006D3C8B" w:rsidRPr="007E4262">
        <w:rPr>
          <w:rFonts w:eastAsiaTheme="minorEastAsia" w:cs="Times New Roman"/>
        </w:rPr>
        <w:t>:</w:t>
      </w:r>
    </w:p>
    <w:p w:rsidR="003950FD" w:rsidRPr="007E4262" w:rsidRDefault="00A87191" w:rsidP="00ED6D0B">
      <w:pPr>
        <w:spacing w:after="120" w:line="360" w:lineRule="auto"/>
        <w:jc w:val="both"/>
        <w:rPr>
          <w:rFonts w:eastAsiaTheme="minorEastAsia" w:cs="Times New Roman"/>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)P</m:t>
          </m:r>
        </m:oMath>
      </m:oMathPara>
    </w:p>
    <w:p w:rsidR="003243EC" w:rsidRPr="007E4262" w:rsidRDefault="00736FF8" w:rsidP="00ED6D0B">
      <w:pPr>
        <w:spacing w:after="120" w:line="360" w:lineRule="auto"/>
        <w:ind w:firstLine="708"/>
        <w:jc w:val="both"/>
        <w:rPr>
          <w:rFonts w:cs="Times New Roman"/>
        </w:rPr>
      </w:pPr>
      <w:r w:rsidRPr="007E4262">
        <w:rPr>
          <w:rFonts w:eastAsiaTheme="minorEastAsia" w:cs="Times New Roman"/>
        </w:rPr>
        <w:t>Obtém</w:t>
      </w:r>
      <w:r>
        <w:rPr>
          <w:rFonts w:eastAsiaTheme="minorEastAsia" w:cs="Times New Roman"/>
        </w:rPr>
        <w:t>-se,</w:t>
      </w:r>
      <w:r w:rsidR="00874EBA" w:rsidRPr="007E4262">
        <w:rPr>
          <w:rFonts w:eastAsiaTheme="minorEastAsia" w:cs="Times New Roman"/>
        </w:rPr>
        <w:t xml:space="preserve"> assim</w:t>
      </w:r>
      <w:r>
        <w:rPr>
          <w:rFonts w:eastAsiaTheme="minorEastAsia" w:cs="Times New Roman"/>
        </w:rPr>
        <w:t>,</w:t>
      </w:r>
      <w:r w:rsidR="00874EBA" w:rsidRPr="007E4262">
        <w:rPr>
          <w:rFonts w:eastAsiaTheme="minorEastAsia" w:cs="Times New Roman"/>
        </w:rPr>
        <w:t xml:space="preserve"> a equação de </w:t>
      </w:r>
      <w:r w:rsidR="009C7904" w:rsidRPr="007E4262">
        <w:rPr>
          <w:rFonts w:cs="Times New Roman"/>
        </w:rPr>
        <w:t xml:space="preserve">Helmholtz não homogênea, na qual a sua solução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009C7904" w:rsidRPr="007E4262">
        <w:rPr>
          <w:rFonts w:cs="Times New Roman"/>
        </w:rPr>
        <w:t xml:space="preserve"> é a convolução de:</w:t>
      </w:r>
    </w:p>
    <w:p w:rsidR="009C7904" w:rsidRPr="007E4262" w:rsidRDefault="00A87191" w:rsidP="00ED6D0B">
      <w:pPr>
        <w:spacing w:after="120" w:line="360" w:lineRule="auto"/>
        <w:jc w:val="both"/>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=G</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e>
          </m:d>
          <m:r>
            <w:rPr>
              <w:rFonts w:ascii="Cambria Math" w:eastAsiaTheme="minorEastAsia" w:hAnsi="Cambria Math" w:cs="Times New Roman"/>
            </w:rPr>
            <m:t>P(</m:t>
          </m:r>
          <m:r>
            <m:rPr>
              <m:sty m:val="bi"/>
            </m:rPr>
            <w:rPr>
              <w:rFonts w:ascii="Cambria Math" w:eastAsiaTheme="minorEastAsia" w:hAnsi="Cambria Math" w:cs="Times New Roman"/>
            </w:rPr>
            <m:t>r</m:t>
          </m:r>
          <m:r>
            <w:rPr>
              <w:rFonts w:ascii="Cambria Math" w:eastAsiaTheme="minorEastAsia" w:hAnsi="Cambria Math" w:cs="Times New Roman"/>
            </w:rPr>
            <m:t>)]</m:t>
          </m:r>
        </m:oMath>
      </m:oMathPara>
    </w:p>
    <w:p w:rsidR="009C7904" w:rsidRPr="007E4262" w:rsidRDefault="008E40AC" w:rsidP="00376309">
      <w:pPr>
        <w:spacing w:after="120" w:line="360" w:lineRule="auto"/>
        <w:ind w:firstLine="708"/>
        <w:jc w:val="both"/>
        <w:rPr>
          <w:rFonts w:eastAsiaTheme="minorEastAsia" w:cs="Times New Roman"/>
        </w:rPr>
      </w:pPr>
      <w:r w:rsidRPr="007E4262">
        <w:rPr>
          <w:rFonts w:eastAsiaTheme="minorEastAsia" w:cs="Times New Roman"/>
        </w:rPr>
        <w:t>O</w:t>
      </w:r>
      <w:r w:rsidR="009C7904" w:rsidRPr="007E4262">
        <w:rPr>
          <w:rFonts w:eastAsiaTheme="minorEastAsia" w:cs="Times New Roman"/>
        </w:rPr>
        <w:t>nde</w:t>
      </w:r>
      <w:r w:rsidRPr="007E4262">
        <w:rPr>
          <w:rFonts w:eastAsiaTheme="minorEastAsia" w:cs="Times New Roman"/>
        </w:rPr>
        <w:t xml:space="preserve"> </w:t>
      </w:r>
      <m:oMath>
        <m:r>
          <w:rPr>
            <w:rFonts w:ascii="Cambria Math" w:eastAsiaTheme="minorEastAsia" w:hAnsi="Cambria Math" w:cs="Times New Roman"/>
          </w:rPr>
          <m:t>G(</m:t>
        </m:r>
        <m:r>
          <m:rPr>
            <m:sty m:val="bi"/>
          </m:rPr>
          <w:rPr>
            <w:rFonts w:ascii="Cambria Math" w:eastAsiaTheme="minorEastAsia" w:hAnsi="Cambria Math" w:cs="Times New Roman"/>
          </w:rPr>
          <m:t>r</m:t>
        </m:r>
        <m:r>
          <w:rPr>
            <w:rFonts w:ascii="Cambria Math" w:eastAsiaTheme="minorEastAsia" w:hAnsi="Cambria Math" w:cs="Times New Roman"/>
          </w:rPr>
          <m:t>)</m:t>
        </m:r>
      </m:oMath>
      <w:r w:rsidRPr="007E4262">
        <w:rPr>
          <w:rFonts w:eastAsiaTheme="minorEastAsia" w:cs="Times New Roman"/>
        </w:rPr>
        <w:t xml:space="preserve"> é a função de </w:t>
      </w:r>
      <w:r w:rsidRPr="007E4262">
        <w:rPr>
          <w:rFonts w:cs="Times New Roman"/>
          <w:color w:val="000000"/>
        </w:rPr>
        <w:t>Green</w:t>
      </w:r>
      <w:r w:rsidR="00410365" w:rsidRPr="007E4262">
        <w:rPr>
          <w:rFonts w:cs="Times New Roman"/>
          <w:color w:val="000000"/>
        </w:rPr>
        <w:t>,</w:t>
      </w:r>
      <w:r w:rsidRPr="007E4262">
        <w:rPr>
          <w:rFonts w:cs="Times New Roman"/>
          <w:color w:val="000000"/>
        </w:rPr>
        <w:t xml:space="preserve"> que é a solução da equação diferencial:</w:t>
      </w:r>
    </w:p>
    <w:p w:rsidR="00C87EE9" w:rsidRPr="007E4262" w:rsidRDefault="00A87191" w:rsidP="00ED6D0B">
      <w:pPr>
        <w:spacing w:after="120" w:line="360" w:lineRule="auto"/>
        <w:jc w:val="both"/>
        <w:rPr>
          <w:rFonts w:eastAsiaTheme="minorEastAsia" w:cs="Times New Roman"/>
          <w:b/>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G(</m:t>
          </m:r>
          <m:r>
            <m:rPr>
              <m:sty m:val="bi"/>
            </m:rPr>
            <w:rPr>
              <w:rFonts w:ascii="Cambria Math" w:eastAsiaTheme="minorEastAsia" w:hAnsi="Cambria Math" w:cs="Times New Roman"/>
            </w:rPr>
            <m:t>r</m:t>
          </m:r>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G(</m:t>
          </m:r>
          <m:r>
            <m:rPr>
              <m:sty m:val="bi"/>
            </m:rPr>
            <w:rPr>
              <w:rFonts w:ascii="Cambria Math" w:eastAsiaTheme="minorEastAsia" w:hAnsi="Cambria Math" w:cs="Times New Roman"/>
            </w:rPr>
            <m:t>r)</m:t>
          </m:r>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m:t>
          </m:r>
          <m:r>
            <m:rPr>
              <m:sty m:val="bi"/>
            </m:rPr>
            <w:rPr>
              <w:rFonts w:ascii="Cambria Math" w:eastAsiaTheme="minorEastAsia" w:hAnsi="Cambria Math" w:cs="Times New Roman"/>
            </w:rPr>
            <m:t>r)</m:t>
          </m:r>
        </m:oMath>
      </m:oMathPara>
    </w:p>
    <w:p w:rsidR="00410365" w:rsidRPr="007E4262" w:rsidRDefault="00387AA6" w:rsidP="00ED6D0B">
      <w:pPr>
        <w:spacing w:after="120" w:line="360" w:lineRule="auto"/>
        <w:ind w:firstLine="708"/>
        <w:jc w:val="both"/>
        <w:rPr>
          <w:rFonts w:eastAsiaTheme="minorEastAsia" w:cs="Times New Roman"/>
        </w:rPr>
      </w:pPr>
      <w:r w:rsidRPr="007E4262">
        <w:rPr>
          <w:rFonts w:eastAsiaTheme="minorEastAsia" w:cs="Times New Roman"/>
        </w:rPr>
        <w:t>No entanto</w:t>
      </w:r>
      <w:r w:rsidR="00736FF8">
        <w:rPr>
          <w:rFonts w:eastAsiaTheme="minorEastAsia" w:cs="Times New Roman"/>
        </w:rPr>
        <w:t>,</w:t>
      </w:r>
      <w:r w:rsidRPr="007E4262">
        <w:rPr>
          <w:rFonts w:eastAsiaTheme="minorEastAsia" w:cs="Times New Roman"/>
        </w:rPr>
        <w:t xml:space="preserve"> o problema ainda está de difícil solução</w:t>
      </w:r>
      <w:r w:rsidR="00D049E0">
        <w:rPr>
          <w:rFonts w:eastAsiaTheme="minorEastAsia" w:cs="Times New Roman"/>
        </w:rPr>
        <w:t xml:space="preserve">, </w:t>
      </w:r>
      <w:r w:rsidRPr="007E4262">
        <w:rPr>
          <w:rFonts w:eastAsiaTheme="minorEastAsia" w:cs="Times New Roman"/>
        </w:rPr>
        <w:t xml:space="preserve">pois depende de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Pr="007E4262">
        <w:rPr>
          <w:rFonts w:eastAsiaTheme="minorEastAsia" w:cs="Times New Roman"/>
        </w:rPr>
        <w:t xml:space="preserve"> que não é conhecido, </w:t>
      </w:r>
      <w:r w:rsidR="00D049E0">
        <w:rPr>
          <w:rFonts w:eastAsiaTheme="minorEastAsia" w:cs="Times New Roman"/>
        </w:rPr>
        <w:t xml:space="preserve">porque, </w:t>
      </w:r>
      <w:r w:rsidRPr="007E4262">
        <w:rPr>
          <w:rFonts w:eastAsiaTheme="minorEastAsia" w:cs="Times New Roman"/>
        </w:rPr>
        <w:t>na rea</w:t>
      </w:r>
      <w:r w:rsidR="00C87EE9" w:rsidRPr="007E4262">
        <w:rPr>
          <w:rFonts w:eastAsiaTheme="minorEastAsia" w:cs="Times New Roman"/>
        </w:rPr>
        <w:t>lidade</w:t>
      </w:r>
      <w:r w:rsidR="00D049E0">
        <w:rPr>
          <w:rFonts w:eastAsiaTheme="minorEastAsia" w:cs="Times New Roman"/>
        </w:rPr>
        <w:t>,</w:t>
      </w:r>
      <w:r w:rsidR="00C87EE9" w:rsidRPr="007E4262">
        <w:rPr>
          <w:rFonts w:eastAsiaTheme="minorEastAsia" w:cs="Times New Roman"/>
        </w:rPr>
        <w:t xml:space="preserve"> é o que </w:t>
      </w:r>
      <w:r w:rsidR="00D049E0">
        <w:rPr>
          <w:rFonts w:eastAsiaTheme="minorEastAsia" w:cs="Times New Roman"/>
        </w:rPr>
        <w:t>se pre</w:t>
      </w:r>
      <w:r w:rsidR="00244BF7">
        <w:rPr>
          <w:rFonts w:eastAsiaTheme="minorEastAsia" w:cs="Times New Roman"/>
        </w:rPr>
        <w:t>t</w:t>
      </w:r>
      <w:r w:rsidR="00D049E0">
        <w:rPr>
          <w:rFonts w:eastAsiaTheme="minorEastAsia" w:cs="Times New Roman"/>
        </w:rPr>
        <w:t>ende</w:t>
      </w:r>
      <w:r w:rsidR="00C87EE9" w:rsidRPr="007E4262">
        <w:rPr>
          <w:rFonts w:eastAsiaTheme="minorEastAsia" w:cs="Times New Roman"/>
        </w:rPr>
        <w:t xml:space="preserve"> estimar.</w:t>
      </w:r>
      <w:r w:rsidRPr="007E4262">
        <w:rPr>
          <w:rFonts w:eastAsiaTheme="minorEastAsia" w:cs="Times New Roman"/>
        </w:rPr>
        <w:t xml:space="preserve"> </w:t>
      </w:r>
      <w:r w:rsidR="00C87EE9" w:rsidRPr="007E4262">
        <w:rPr>
          <w:rFonts w:eastAsiaTheme="minorEastAsia" w:cs="Times New Roman"/>
        </w:rPr>
        <w:t>Contudo</w:t>
      </w:r>
      <w:r w:rsidR="00D049E0">
        <w:rPr>
          <w:rFonts w:eastAsiaTheme="minorEastAsia" w:cs="Times New Roman"/>
        </w:rPr>
        <w:t>,</w:t>
      </w:r>
      <w:r w:rsidRPr="007E4262">
        <w:rPr>
          <w:rFonts w:eastAsiaTheme="minorEastAsia" w:cs="Times New Roman"/>
        </w:rPr>
        <w:t xml:space="preserve"> pode</w:t>
      </w:r>
      <w:r w:rsidR="00D049E0">
        <w:rPr>
          <w:rFonts w:eastAsiaTheme="minorEastAsia" w:cs="Times New Roman"/>
        </w:rPr>
        <w:t>-se</w:t>
      </w:r>
      <w:r w:rsidRPr="007E4262">
        <w:rPr>
          <w:rFonts w:eastAsiaTheme="minorEastAsia" w:cs="Times New Roman"/>
        </w:rPr>
        <w:t xml:space="preserve"> usar a aproximação de </w:t>
      </w:r>
      <w:r w:rsidR="00410365" w:rsidRPr="007E4262">
        <w:rPr>
          <w:rFonts w:eastAsiaTheme="minorEastAsia" w:cs="Times New Roman"/>
        </w:rPr>
        <w:t>Born de primeira ordem.</w:t>
      </w:r>
    </w:p>
    <w:p w:rsidR="00387AA6" w:rsidRPr="007E4262" w:rsidRDefault="0085655F" w:rsidP="00ED6D0B">
      <w:pPr>
        <w:spacing w:after="120" w:line="360" w:lineRule="auto"/>
        <w:ind w:firstLine="708"/>
        <w:jc w:val="both"/>
        <w:rPr>
          <w:rFonts w:eastAsiaTheme="minorEastAsia" w:cs="Times New Roman"/>
        </w:rPr>
      </w:pPr>
      <w:r w:rsidRPr="007E4262">
        <w:rPr>
          <w:rFonts w:eastAsiaTheme="minorEastAsia" w:cs="Times New Roman"/>
        </w:rPr>
        <w:t xml:space="preserve">A aproximação de Born de primeira ordem consiste em substituir </w:t>
      </w:r>
      <m:oMath>
        <m:r>
          <w:rPr>
            <w:rFonts w:ascii="Cambria Math" w:eastAsiaTheme="minorEastAsia" w:hAnsi="Cambria Math" w:cs="Times New Roman"/>
          </w:rPr>
          <m:t>P(</m:t>
        </m:r>
        <m:r>
          <m:rPr>
            <m:sty m:val="bi"/>
          </m:rPr>
          <w:rPr>
            <w:rFonts w:ascii="Cambria Math" w:eastAsiaTheme="minorEastAsia" w:hAnsi="Cambria Math" w:cs="Times New Roman"/>
          </w:rPr>
          <m:t>r</m:t>
        </m:r>
        <m:r>
          <w:rPr>
            <w:rFonts w:ascii="Cambria Math" w:eastAsiaTheme="minorEastAsia" w:hAnsi="Cambria Math" w:cs="Times New Roman"/>
          </w:rPr>
          <m:t>)</m:t>
        </m:r>
      </m:oMath>
      <w:r w:rsidRPr="007E4262">
        <w:rPr>
          <w:rFonts w:eastAsiaTheme="minorEastAsia" w:cs="Times New Roman"/>
        </w:rPr>
        <w:t xml:space="preserve"> por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oMath>
      <w:r w:rsidRPr="007E4262">
        <w:rPr>
          <w:rFonts w:eastAsiaTheme="minorEastAsia" w:cs="Times New Roman"/>
        </w:rPr>
        <w:t xml:space="preserve">, o campo acústico de </w:t>
      </w:r>
      <w:r w:rsidR="00EB4AE6" w:rsidRPr="007E4262">
        <w:rPr>
          <w:rFonts w:eastAsiaTheme="minorEastAsia" w:cs="Times New Roman"/>
        </w:rPr>
        <w:t>incidência</w:t>
      </w:r>
      <w:r w:rsidR="00E61F44" w:rsidRPr="007E4262">
        <w:rPr>
          <w:rFonts w:eastAsiaTheme="minorEastAsia" w:cs="Times New Roman"/>
        </w:rPr>
        <w:t xml:space="preserve">, pois assume </w:t>
      </w:r>
      <w:r w:rsidRPr="007E4262">
        <w:rPr>
          <w:rFonts w:eastAsiaTheme="minorEastAsia" w:cs="Times New Roman"/>
        </w:rPr>
        <w:t xml:space="preserve">que a diferença entre eles é pequena o </w:t>
      </w:r>
      <w:r w:rsidR="00AA1E2C" w:rsidRPr="007E4262">
        <w:rPr>
          <w:rFonts w:eastAsiaTheme="minorEastAsia" w:cs="Times New Roman"/>
        </w:rPr>
        <w:t>bastante.</w:t>
      </w:r>
      <w:r w:rsidRPr="007E4262">
        <w:rPr>
          <w:rFonts w:eastAsiaTheme="minorEastAsia" w:cs="Times New Roman"/>
        </w:rPr>
        <w:t xml:space="preserve"> </w:t>
      </w:r>
      <w:r w:rsidR="00E61F44" w:rsidRPr="007E4262">
        <w:rPr>
          <w:rFonts w:eastAsiaTheme="minorEastAsia" w:cs="Times New Roman"/>
        </w:rPr>
        <w:t xml:space="preserve">Lembrando que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oMath>
      <w:r w:rsidR="00E61F44" w:rsidRPr="007E4262">
        <w:rPr>
          <w:rFonts w:eastAsiaTheme="minorEastAsia" w:cs="Times New Roman"/>
        </w:rPr>
        <w:t xml:space="preserve"> é obtido resolvendo a equação de onda para um meio homogêneo. </w:t>
      </w:r>
      <w:r w:rsidR="00AA1E2C" w:rsidRPr="007E4262">
        <w:rPr>
          <w:rFonts w:eastAsiaTheme="minorEastAsia" w:cs="Times New Roman"/>
        </w:rPr>
        <w:t>D</w:t>
      </w:r>
      <w:r w:rsidRPr="007E4262">
        <w:rPr>
          <w:rFonts w:eastAsiaTheme="minorEastAsia" w:cs="Times New Roman"/>
        </w:rPr>
        <w:t>es</w:t>
      </w:r>
      <w:r w:rsidR="00F27840">
        <w:rPr>
          <w:rFonts w:eastAsiaTheme="minorEastAsia" w:cs="Times New Roman"/>
        </w:rPr>
        <w:t>t</w:t>
      </w:r>
      <w:r w:rsidRPr="007E4262">
        <w:rPr>
          <w:rFonts w:eastAsiaTheme="minorEastAsia" w:cs="Times New Roman"/>
        </w:rPr>
        <w:t>e modo:</w:t>
      </w:r>
    </w:p>
    <w:p w:rsidR="00981990" w:rsidRPr="007E4262" w:rsidRDefault="00A87191" w:rsidP="00ED6D0B">
      <w:pPr>
        <w:spacing w:after="120" w:line="360" w:lineRule="auto"/>
        <w:jc w:val="both"/>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=G</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e>
          </m:d>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oMath>
      </m:oMathPara>
    </w:p>
    <w:p w:rsidR="00A135DF" w:rsidRPr="007E4262" w:rsidRDefault="0085655F" w:rsidP="00ED6D0B">
      <w:pPr>
        <w:spacing w:after="120" w:line="360" w:lineRule="auto"/>
        <w:ind w:firstLine="708"/>
        <w:jc w:val="both"/>
        <w:rPr>
          <w:rFonts w:eastAsiaTheme="minorEastAsia" w:cs="Times New Roman"/>
        </w:rPr>
      </w:pPr>
      <w:r w:rsidRPr="007E4262">
        <w:rPr>
          <w:rFonts w:eastAsiaTheme="minorEastAsia" w:cs="Times New Roman"/>
        </w:rPr>
        <w:t>Es</w:t>
      </w:r>
      <w:r w:rsidR="00F27840">
        <w:rPr>
          <w:rFonts w:eastAsiaTheme="minorEastAsia" w:cs="Times New Roman"/>
        </w:rPr>
        <w:t>s</w:t>
      </w:r>
      <w:r w:rsidRPr="007E4262">
        <w:rPr>
          <w:rFonts w:eastAsiaTheme="minorEastAsia" w:cs="Times New Roman"/>
        </w:rPr>
        <w:t xml:space="preserve">a equação </w:t>
      </w:r>
      <w:r w:rsidR="00021D7D" w:rsidRPr="007E4262">
        <w:rPr>
          <w:rFonts w:eastAsiaTheme="minorEastAsia" w:cs="Times New Roman"/>
        </w:rPr>
        <w:t>define claramente o problema direto</w:t>
      </w:r>
      <w:r w:rsidR="00A135DF" w:rsidRPr="007E4262">
        <w:rPr>
          <w:rFonts w:eastAsiaTheme="minorEastAsia" w:cs="Times New Roman"/>
        </w:rPr>
        <w:t>, pois pode</w:t>
      </w:r>
      <w:r w:rsidR="00F27840">
        <w:rPr>
          <w:rFonts w:eastAsiaTheme="minorEastAsia" w:cs="Times New Roman"/>
        </w:rPr>
        <w:t>-se</w:t>
      </w:r>
      <w:r w:rsidR="00A135DF" w:rsidRPr="007E4262">
        <w:rPr>
          <w:rFonts w:eastAsiaTheme="minorEastAsia" w:cs="Times New Roman"/>
        </w:rPr>
        <w:t xml:space="preserve"> obter o campo acústico de perturbação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oMath>
      <w:r w:rsidR="00A135DF" w:rsidRPr="007E4262">
        <w:rPr>
          <w:rFonts w:eastAsiaTheme="minorEastAsia" w:cs="Times New Roman"/>
        </w:rPr>
        <w:t>)</w:t>
      </w:r>
      <w:r w:rsidR="00021D7D" w:rsidRPr="007E4262">
        <w:rPr>
          <w:rFonts w:eastAsiaTheme="minorEastAsia" w:cs="Times New Roman"/>
        </w:rPr>
        <w:t>, isto é, a propagação</w:t>
      </w:r>
      <w:r w:rsidR="00EB4AE6" w:rsidRPr="007E4262">
        <w:rPr>
          <w:rFonts w:eastAsiaTheme="minorEastAsia" w:cs="Times New Roman"/>
        </w:rPr>
        <w:t xml:space="preserve"> da onda</w:t>
      </w:r>
      <w:r w:rsidR="00021D7D" w:rsidRPr="007E4262">
        <w:rPr>
          <w:rFonts w:eastAsiaTheme="minorEastAsia" w:cs="Times New Roman"/>
        </w:rPr>
        <w:t xml:space="preserve">, </w:t>
      </w:r>
      <w:r w:rsidR="00F27840">
        <w:rPr>
          <w:rFonts w:eastAsiaTheme="minorEastAsia" w:cs="Times New Roman"/>
        </w:rPr>
        <w:t>através</w:t>
      </w:r>
      <w:r w:rsidR="00A135DF" w:rsidRPr="007E4262">
        <w:rPr>
          <w:rFonts w:eastAsiaTheme="minorEastAsia" w:cs="Times New Roman"/>
        </w:rPr>
        <w:t xml:space="preserve"> d</w:t>
      </w:r>
      <w:r w:rsidR="00021D7D" w:rsidRPr="007E4262">
        <w:rPr>
          <w:rFonts w:eastAsiaTheme="minorEastAsia" w:cs="Times New Roman"/>
        </w:rPr>
        <w:t>o campo incidente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oMath>
      <w:r w:rsidR="001A5865" w:rsidRPr="007E4262">
        <w:rPr>
          <w:rFonts w:eastAsiaTheme="minorEastAsia" w:cs="Times New Roman"/>
        </w:rPr>
        <w:t xml:space="preserve">), </w:t>
      </w:r>
      <w:r w:rsidR="00A135DF" w:rsidRPr="007E4262">
        <w:rPr>
          <w:rFonts w:eastAsiaTheme="minorEastAsia" w:cs="Times New Roman"/>
        </w:rPr>
        <w:t>d</w:t>
      </w:r>
      <w:r w:rsidR="001A5865" w:rsidRPr="007E4262">
        <w:rPr>
          <w:rFonts w:eastAsiaTheme="minorEastAsia" w:cs="Times New Roman"/>
        </w:rPr>
        <w:t>o</w:t>
      </w:r>
      <w:r w:rsidR="00021D7D" w:rsidRPr="007E4262">
        <w:rPr>
          <w:rFonts w:eastAsiaTheme="minorEastAsia" w:cs="Times New Roman"/>
        </w:rPr>
        <w:t xml:space="preserve"> </w:t>
      </w:r>
      <w:r w:rsidR="002E774F" w:rsidRPr="007E4262">
        <w:rPr>
          <w:rFonts w:eastAsiaTheme="minorEastAsia" w:cs="Times New Roman"/>
        </w:rPr>
        <w:t>meio</w:t>
      </w:r>
      <w:r w:rsidR="00021D7D" w:rsidRPr="007E4262">
        <w:rPr>
          <w:rFonts w:eastAsiaTheme="minorEastAsia" w:cs="Times New Roman"/>
        </w:rPr>
        <w:t xml:space="preserve"> </w:t>
      </w:r>
      <w:r w:rsidR="00D85E88" w:rsidRPr="007E4262">
        <w:rPr>
          <w:rFonts w:eastAsiaTheme="minorEastAsia" w:cs="Times New Roman"/>
        </w:rPr>
        <w:t xml:space="preserve">heterogêneo </w:t>
      </w:r>
      <w:r w:rsidR="00021D7D" w:rsidRPr="007E4262">
        <w:rPr>
          <w:rFonts w:eastAsiaTheme="minorEastAsia" w:cs="Times New Roman"/>
        </w:rPr>
        <w:t>(</w:t>
      </w:r>
      <m:oMath>
        <m:r>
          <w:rPr>
            <w:rFonts w:ascii="Cambria Math" w:eastAsiaTheme="minorEastAsia" w:hAnsi="Cambria Math" w:cs="Times New Roman"/>
          </w:rPr>
          <m:t>k</m:t>
        </m:r>
      </m:oMath>
      <w:r w:rsidR="00021D7D" w:rsidRPr="007E4262">
        <w:rPr>
          <w:rFonts w:eastAsiaTheme="minorEastAsia" w:cs="Times New Roman"/>
        </w:rPr>
        <w:t xml:space="preserve">) e </w:t>
      </w:r>
      <w:r w:rsidR="00A135DF" w:rsidRPr="007E4262">
        <w:rPr>
          <w:rFonts w:eastAsiaTheme="minorEastAsia" w:cs="Times New Roman"/>
        </w:rPr>
        <w:t>d</w:t>
      </w:r>
      <w:r w:rsidR="00021D7D" w:rsidRPr="007E4262">
        <w:rPr>
          <w:rFonts w:eastAsiaTheme="minorEastAsia" w:cs="Times New Roman"/>
        </w:rPr>
        <w:t>a função de Green (</w:t>
      </w:r>
      <m:oMath>
        <m:r>
          <w:rPr>
            <w:rFonts w:ascii="Cambria Math" w:eastAsiaTheme="minorEastAsia" w:hAnsi="Cambria Math" w:cs="Times New Roman"/>
          </w:rPr>
          <m:t>G</m:t>
        </m:r>
      </m:oMath>
      <w:r w:rsidR="00A135DF" w:rsidRPr="007E4262">
        <w:rPr>
          <w:rFonts w:eastAsiaTheme="minorEastAsia" w:cs="Times New Roman"/>
        </w:rPr>
        <w:t xml:space="preserve">). </w:t>
      </w:r>
    </w:p>
    <w:p w:rsidR="00EB4AE6" w:rsidRPr="007E4262" w:rsidRDefault="00A135DF" w:rsidP="00ED6D0B">
      <w:pPr>
        <w:spacing w:after="120" w:line="360" w:lineRule="auto"/>
        <w:ind w:firstLine="708"/>
        <w:jc w:val="both"/>
        <w:rPr>
          <w:rFonts w:eastAsiaTheme="minorEastAsia" w:cs="Times New Roman"/>
        </w:rPr>
      </w:pPr>
      <w:r w:rsidRPr="007E4262">
        <w:rPr>
          <w:rFonts w:eastAsiaTheme="minorEastAsia" w:cs="Times New Roman"/>
        </w:rPr>
        <w:t>Com o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oMath>
      <w:r w:rsidRPr="007E4262">
        <w:rPr>
          <w:rFonts w:eastAsiaTheme="minorEastAsia" w:cs="Times New Roman"/>
        </w:rPr>
        <w:t>) calcula</w:t>
      </w:r>
      <w:r w:rsidR="00F27840">
        <w:rPr>
          <w:rFonts w:eastAsiaTheme="minorEastAsia" w:cs="Times New Roman"/>
        </w:rPr>
        <w:t>-se</w:t>
      </w:r>
      <w:r w:rsidRPr="007E4262">
        <w:rPr>
          <w:rFonts w:eastAsiaTheme="minorEastAsia" w:cs="Times New Roman"/>
        </w:rPr>
        <w:t xml:space="preserve"> o campo acústico (P) que é igual a:</w:t>
      </w:r>
    </w:p>
    <w:p w:rsidR="001A5865" w:rsidRPr="007E4262" w:rsidRDefault="001A5865" w:rsidP="00ED6D0B">
      <w:pPr>
        <w:spacing w:after="120" w:line="360" w:lineRule="auto"/>
        <w:ind w:firstLine="708"/>
        <w:jc w:val="both"/>
        <w:rPr>
          <w:rFonts w:eastAsiaTheme="minorEastAsia" w:cs="Times New Roman"/>
        </w:rPr>
      </w:pPr>
      <m:oMathPara>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m:oMathPara>
    </w:p>
    <w:p w:rsidR="00EE2335" w:rsidRPr="007E4262" w:rsidRDefault="002751DC" w:rsidP="00ED6D0B">
      <w:pPr>
        <w:spacing w:after="120" w:line="360" w:lineRule="auto"/>
        <w:ind w:firstLine="708"/>
        <w:jc w:val="both"/>
        <w:rPr>
          <w:rFonts w:eastAsiaTheme="minorEastAsia" w:cs="Times New Roman"/>
        </w:rPr>
      </w:pPr>
      <w:r w:rsidRPr="007E4262">
        <w:rPr>
          <w:rFonts w:eastAsiaTheme="minorEastAsia" w:cs="Times New Roman"/>
        </w:rPr>
        <w:t xml:space="preserve">Fazendo ainda duas considerações adicionais, uma em que </w:t>
      </w:r>
      <w:r w:rsidR="00F27840">
        <w:rPr>
          <w:rFonts w:eastAsiaTheme="minorEastAsia" w:cs="Times New Roman"/>
        </w:rPr>
        <w:t xml:space="preserve">se </w:t>
      </w:r>
      <w:r w:rsidR="003935B6" w:rsidRPr="007E4262">
        <w:rPr>
          <w:rFonts w:eastAsiaTheme="minorEastAsia" w:cs="Times New Roman"/>
        </w:rPr>
        <w:t>substitu</w:t>
      </w:r>
      <w:r w:rsidR="00F27840">
        <w:rPr>
          <w:rFonts w:eastAsiaTheme="minorEastAsia" w:cs="Times New Roman"/>
        </w:rPr>
        <w:t>a</w:t>
      </w:r>
      <w:r w:rsidRPr="007E4262">
        <w:rPr>
          <w:rFonts w:eastAsiaTheme="minorEastAsia" w:cs="Times New Roman"/>
        </w:rPr>
        <w:t xml:space="preserve"> </w:t>
      </w:r>
      <m:oMath>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e>
        </m:d>
      </m:oMath>
      <w:r w:rsidRPr="007E4262">
        <w:rPr>
          <w:rFonts w:eastAsiaTheme="minorEastAsia" w:cs="Times New Roman"/>
        </w:rPr>
        <w:t xml:space="preserve"> por </w:t>
      </w:r>
      <m:oMath>
        <m:r>
          <w:rPr>
            <w:rFonts w:ascii="Cambria Math" w:eastAsiaTheme="minorEastAsia" w:hAnsi="Cambria Math" w:cs="Times New Roman"/>
          </w:rPr>
          <m:t>O</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003935B6" w:rsidRPr="007E4262">
        <w:rPr>
          <w:rFonts w:eastAsiaTheme="minorEastAsia" w:cs="Times New Roman"/>
        </w:rPr>
        <w:t>,</w:t>
      </w:r>
      <w:r w:rsidR="00F27840">
        <w:rPr>
          <w:rFonts w:eastAsiaTheme="minorEastAsia" w:cs="Times New Roman"/>
        </w:rPr>
        <w:t xml:space="preserve"> </w:t>
      </w:r>
      <w:r w:rsidR="003935B6" w:rsidRPr="007E4262">
        <w:rPr>
          <w:rFonts w:eastAsiaTheme="minorEastAsia" w:cs="Times New Roman"/>
        </w:rPr>
        <w:t xml:space="preserve">que </w:t>
      </w:r>
      <w:r w:rsidRPr="007E4262">
        <w:rPr>
          <w:rFonts w:eastAsiaTheme="minorEastAsia" w:cs="Times New Roman"/>
        </w:rPr>
        <w:t>representa</w:t>
      </w:r>
      <w:r w:rsidR="003935B6" w:rsidRPr="007E4262">
        <w:rPr>
          <w:rFonts w:eastAsiaTheme="minorEastAsia" w:cs="Times New Roman"/>
        </w:rPr>
        <w:t>r</w:t>
      </w:r>
      <w:r w:rsidR="00F27840">
        <w:rPr>
          <w:rFonts w:eastAsiaTheme="minorEastAsia" w:cs="Times New Roman"/>
        </w:rPr>
        <w:t>á</w:t>
      </w:r>
      <w:r w:rsidRPr="007E4262">
        <w:rPr>
          <w:rFonts w:eastAsiaTheme="minorEastAsia" w:cs="Times New Roman"/>
        </w:rPr>
        <w:t xml:space="preserve"> </w:t>
      </w:r>
      <w:r w:rsidR="003935B6" w:rsidRPr="007E4262">
        <w:rPr>
          <w:rFonts w:eastAsiaTheme="minorEastAsia" w:cs="Times New Roman"/>
        </w:rPr>
        <w:t xml:space="preserve">as propriedades </w:t>
      </w:r>
      <w:r w:rsidR="007339F6" w:rsidRPr="007E4262">
        <w:rPr>
          <w:rFonts w:eastAsiaTheme="minorEastAsia" w:cs="Times New Roman"/>
        </w:rPr>
        <w:t xml:space="preserve">acústicas </w:t>
      </w:r>
      <w:r w:rsidR="003935B6" w:rsidRPr="007E4262">
        <w:rPr>
          <w:rFonts w:eastAsiaTheme="minorEastAsia" w:cs="Times New Roman"/>
        </w:rPr>
        <w:t>do objeto tomografado,</w:t>
      </w:r>
      <w:r w:rsidRPr="007E4262">
        <w:rPr>
          <w:rFonts w:eastAsiaTheme="minorEastAsia" w:cs="Times New Roman"/>
        </w:rPr>
        <w:t xml:space="preserve"> e outra onde </w:t>
      </w:r>
      <w:r w:rsidR="00F27840" w:rsidRPr="007E4262">
        <w:rPr>
          <w:rFonts w:eastAsiaTheme="minorEastAsia" w:cs="Times New Roman"/>
        </w:rPr>
        <w:t>se impõe</w:t>
      </w:r>
      <w:r w:rsidRPr="007E4262">
        <w:rPr>
          <w:rFonts w:eastAsiaTheme="minorEastAsia" w:cs="Times New Roman"/>
        </w:rPr>
        <w:t xml:space="preserve"> </w:t>
      </w:r>
      <w:r w:rsidR="007339F6" w:rsidRPr="007E4262">
        <w:rPr>
          <w:rFonts w:eastAsiaTheme="minorEastAsia" w:cs="Times New Roman"/>
        </w:rPr>
        <w:t>que a forçante do</w:t>
      </w:r>
      <w:r w:rsidR="00982610">
        <w:rPr>
          <w:rFonts w:eastAsiaTheme="minorEastAsia" w:cs="Times New Roman"/>
        </w:rPr>
        <w:t>s</w:t>
      </w:r>
      <w:r w:rsidR="007339F6" w:rsidRPr="007E4262">
        <w:rPr>
          <w:rFonts w:eastAsiaTheme="minorEastAsia" w:cs="Times New Roman"/>
        </w:rPr>
        <w:t xml:space="preserve"> sistemas </w:t>
      </w:r>
      <w:r w:rsidR="003B1BE7" w:rsidRPr="007E4262">
        <w:rPr>
          <w:rFonts w:eastAsiaTheme="minorEastAsia" w:cs="Times New Roman"/>
        </w:rPr>
        <w:t>gere</w:t>
      </w:r>
      <w:r w:rsidR="007339F6" w:rsidRPr="007E4262">
        <w:rPr>
          <w:rFonts w:eastAsiaTheme="minorEastAsia" w:cs="Times New Roman"/>
        </w:rPr>
        <w:t xml:space="preserve">, em um meio homogêneo, uma onda sonora plana, isto é, </w:t>
      </w:r>
      <w:r w:rsidRPr="007E4262">
        <w:rPr>
          <w:rFonts w:eastAsiaTheme="minorEastAsia" w:cs="Times New Roman"/>
        </w:rPr>
        <w:t>que</w:t>
      </w:r>
      <w:r w:rsidR="00EE2335" w:rsidRPr="007E4262">
        <w:rPr>
          <w:rFonts w:eastAsiaTheme="minorEastAsia" w:cs="Times New Roman"/>
        </w:rPr>
        <w:t xml:space="preserve"> o campo incidente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oMath>
      <w:r w:rsidR="00EE2335" w:rsidRPr="007E4262">
        <w:rPr>
          <w:rFonts w:eastAsiaTheme="minorEastAsia" w:cs="Times New Roman"/>
        </w:rPr>
        <w:t xml:space="preserve">) seja igual a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 xml:space="preserve">=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r>
              <m:rPr>
                <m:sty m:val="bi"/>
              </m:rPr>
              <w:rPr>
                <w:rFonts w:ascii="Cambria Math" w:eastAsiaTheme="minorEastAsia" w:hAnsi="Cambria Math" w:cs="Times New Roman"/>
              </w:rPr>
              <m:t>r</m:t>
            </m:r>
          </m:sup>
        </m:sSup>
      </m:oMath>
      <w:r w:rsidR="00EE2335" w:rsidRPr="007E4262">
        <w:rPr>
          <w:rFonts w:eastAsiaTheme="minorEastAsia" w:cs="Times New Roman"/>
        </w:rPr>
        <w:t xml:space="preserve"> </w:t>
      </w:r>
      <m:oMath>
        <m:r>
          <w:rPr>
            <w:rFonts w:ascii="Cambria Math" w:eastAsiaTheme="minorEastAsia" w:hAnsi="Cambria Math" w:cs="Times New Roman"/>
          </w:rPr>
          <m:t>,</m:t>
        </m:r>
      </m:oMath>
      <w:r w:rsidRPr="007E4262">
        <w:rPr>
          <w:rFonts w:eastAsiaTheme="minorEastAsia" w:cs="Times New Roman"/>
        </w:rPr>
        <w:t xml:space="preserve">onde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r>
          <m:rPr>
            <m:sty m:val="bi"/>
          </m:rPr>
          <w:rPr>
            <w:rFonts w:ascii="Cambria Math" w:eastAsiaTheme="minorEastAsia" w:hAnsi="Cambria Math" w:cs="Times New Roman"/>
          </w:rPr>
          <m:t>=</m:t>
        </m:r>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x</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y</m:t>
                </m:r>
              </m:sub>
            </m:sSub>
          </m:e>
        </m:d>
      </m:oMath>
      <w:r w:rsidRPr="007E4262">
        <w:rPr>
          <w:rFonts w:eastAsiaTheme="minorEastAsia" w:cs="Times New Roman"/>
        </w:rPr>
        <w:t xml:space="preserve"> e</w:t>
      </w:r>
      <w:r w:rsidRPr="007E4262">
        <w:rPr>
          <w:rFonts w:eastAsiaTheme="minorEastAsia" w:cs="Times New Roman"/>
          <w:b/>
        </w:rPr>
        <w:t xml:space="preserve"> </w:t>
      </w:r>
      <m:oMath>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x</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y</m:t>
            </m:r>
          </m:sub>
          <m:sup>
            <m:r>
              <w:rPr>
                <w:rFonts w:ascii="Cambria Math" w:eastAsiaTheme="minorEastAsia" w:hAnsi="Cambria Math" w:cs="Times New Roman"/>
              </w:rPr>
              <m:t>2</m:t>
            </m:r>
          </m:sup>
        </m:sSubSup>
        <m:r>
          <w:rPr>
            <w:rFonts w:ascii="Cambria Math" w:eastAsiaTheme="minorEastAsia" w:hAnsi="Cambria Math" w:cs="Times New Roman"/>
          </w:rPr>
          <m:t>.</m:t>
        </m:r>
      </m:oMath>
      <w:r w:rsidR="00EE2335" w:rsidRPr="007E4262">
        <w:rPr>
          <w:rFonts w:eastAsiaTheme="minorEastAsia" w:cs="Times New Roman"/>
        </w:rPr>
        <w:t xml:space="preserve"> Des</w:t>
      </w:r>
      <w:r w:rsidR="00F27840">
        <w:rPr>
          <w:rFonts w:eastAsiaTheme="minorEastAsia" w:cs="Times New Roman"/>
        </w:rPr>
        <w:t>s</w:t>
      </w:r>
      <w:r w:rsidR="00EE2335" w:rsidRPr="007E4262">
        <w:rPr>
          <w:rFonts w:eastAsiaTheme="minorEastAsia" w:cs="Times New Roman"/>
        </w:rPr>
        <w:t>a forma</w:t>
      </w:r>
      <w:r w:rsidR="00F27840">
        <w:rPr>
          <w:rFonts w:eastAsiaTheme="minorEastAsia" w:cs="Times New Roman"/>
        </w:rPr>
        <w:t>,</w:t>
      </w:r>
      <w:r w:rsidR="00EE2335" w:rsidRPr="007E4262">
        <w:rPr>
          <w:rFonts w:eastAsiaTheme="minorEastAsia" w:cs="Times New Roman"/>
        </w:rPr>
        <w:t xml:space="preserve"> o modelo reduz a:</w:t>
      </w:r>
    </w:p>
    <w:p w:rsidR="003935B6" w:rsidRPr="007E4262" w:rsidRDefault="00A87191" w:rsidP="00ED6D0B">
      <w:pPr>
        <w:spacing w:after="120" w:line="360" w:lineRule="auto"/>
        <w:jc w:val="both"/>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=G</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d>
            <m:dPr>
              <m:ctrlPr>
                <w:rPr>
                  <w:rFonts w:ascii="Cambria Math" w:eastAsiaTheme="minorEastAsia" w:hAnsi="Cambria Math" w:cs="Times New Roman"/>
                  <w:i/>
                </w:rPr>
              </m:ctrlPr>
            </m:dPr>
            <m:e>
              <m:r>
                <w:rPr>
                  <w:rFonts w:ascii="Cambria Math" w:eastAsiaTheme="minorEastAsia" w:hAnsi="Cambria Math" w:cs="Times New Roman"/>
                </w:rPr>
                <m:t>O(</m:t>
              </m:r>
              <m:r>
                <m:rPr>
                  <m:sty m:val="bi"/>
                </m:rPr>
                <w:rPr>
                  <w:rFonts w:ascii="Cambria Math" w:eastAsiaTheme="minorEastAsia" w:hAnsi="Cambria Math" w:cs="Times New Roman"/>
                </w:rPr>
                <m:t>r</m:t>
              </m:r>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r>
                    <m:rPr>
                      <m:sty m:val="bi"/>
                    </m:rPr>
                    <w:rPr>
                      <w:rFonts w:ascii="Cambria Math" w:eastAsiaTheme="minorEastAsia" w:hAnsi="Cambria Math" w:cs="Times New Roman"/>
                    </w:rPr>
                    <m:t>r</m:t>
                  </m:r>
                </m:sup>
              </m:sSup>
            </m:e>
          </m:d>
        </m:oMath>
      </m:oMathPara>
    </w:p>
    <w:p w:rsidR="00A82C1C" w:rsidRPr="007E4262" w:rsidRDefault="00D01373" w:rsidP="00ED6D0B">
      <w:pPr>
        <w:spacing w:after="120" w:line="360" w:lineRule="auto"/>
        <w:jc w:val="both"/>
        <w:rPr>
          <w:rFonts w:eastAsiaTheme="minorEastAsia" w:cs="Times New Roman"/>
        </w:rPr>
      </w:pPr>
      <w:r w:rsidRPr="007E4262">
        <w:rPr>
          <w:rFonts w:eastAsiaTheme="minorEastAsia" w:cs="Times New Roman"/>
        </w:rPr>
        <w:lastRenderedPageBreak/>
        <w:tab/>
      </w:r>
      <w:r w:rsidR="007D679E" w:rsidRPr="007E4262">
        <w:rPr>
          <w:rFonts w:eastAsiaTheme="minorEastAsia" w:cs="Times New Roman"/>
        </w:rPr>
        <w:t>Indicando a transformada de F</w:t>
      </w:r>
      <w:r w:rsidR="00A82C1C" w:rsidRPr="007E4262">
        <w:rPr>
          <w:rFonts w:eastAsiaTheme="minorEastAsia" w:cs="Times New Roman"/>
        </w:rPr>
        <w:t xml:space="preserve">ourier de uma função </w:t>
      </w:r>
      <m:oMath>
        <m:r>
          <w:rPr>
            <w:rFonts w:ascii="Cambria Math" w:eastAsiaTheme="minorEastAsia" w:hAnsi="Cambria Math" w:cs="Times New Roman"/>
          </w:rPr>
          <m:t>x</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00A82C1C" w:rsidRPr="007E4262">
        <w:rPr>
          <w:rFonts w:eastAsiaTheme="minorEastAsia" w:cs="Times New Roman"/>
        </w:rPr>
        <w:t xml:space="preserve"> </w:t>
      </w:r>
      <w:r w:rsidRPr="007E4262">
        <w:rPr>
          <w:rFonts w:eastAsiaTheme="minorEastAsia" w:cs="Times New Roman"/>
        </w:rPr>
        <w:t>por</w:t>
      </w:r>
      <w:r w:rsidR="00A82C1C" w:rsidRPr="007E4262">
        <w:rPr>
          <w:rFonts w:eastAsiaTheme="minorEastAsia"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oMath>
      <w:r w:rsidR="003619A8" w:rsidRPr="007E4262">
        <w:rPr>
          <w:rFonts w:eastAsiaTheme="minorEastAsia" w:cs="Times New Roman"/>
        </w:rPr>
        <w:t>,</w:t>
      </w:r>
      <w:r w:rsidRPr="007E4262">
        <w:rPr>
          <w:rFonts w:eastAsiaTheme="minorEastAsia" w:cs="Times New Roman"/>
        </w:rPr>
        <w:t xml:space="preserve"> onde</w:t>
      </w:r>
      <w:r w:rsidR="003619A8" w:rsidRPr="007E4262">
        <w:rPr>
          <w:rFonts w:eastAsiaTheme="minorEastAsia" w:cs="Times New Roman"/>
        </w:rPr>
        <w:t xml:space="preserve"> </w:t>
      </w:r>
      <m:oMath>
        <m:r>
          <m:rPr>
            <m:sty m:val="bi"/>
          </m:rPr>
          <w:rPr>
            <w:rFonts w:ascii="Cambria Math" w:eastAsiaTheme="minorEastAsia" w:hAnsi="Cambria Math" w:cs="Times New Roman"/>
          </w:rPr>
          <m:t>R=(</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r>
          <m:rPr>
            <m:sty m:val="bi"/>
          </m:rPr>
          <w:rPr>
            <w:rFonts w:ascii="Cambria Math" w:eastAsiaTheme="minorEastAsia" w:hAnsi="Cambria Math" w:cs="Times New Roman"/>
          </w:rPr>
          <m:t>)</m:t>
        </m:r>
      </m:oMath>
      <w:r w:rsidRPr="007E4262">
        <w:rPr>
          <w:rFonts w:eastAsiaTheme="minorEastAsia" w:cs="Times New Roman"/>
        </w:rPr>
        <w:t xml:space="preserve"> e </w:t>
      </w:r>
      <m:oMath>
        <m:r>
          <m:rPr>
            <m:sty m:val="bi"/>
          </m:rPr>
          <w:rPr>
            <w:rFonts w:ascii="Cambria Math" w:eastAsiaTheme="minorEastAsia" w:hAnsi="Cambria Math" w:cs="Times New Roman"/>
          </w:rPr>
          <m:t>r=</m:t>
        </m:r>
        <m:d>
          <m:dPr>
            <m:ctrlPr>
              <w:rPr>
                <w:rFonts w:ascii="Cambria Math" w:eastAsiaTheme="minorEastAsia" w:hAnsi="Cambria Math" w:cs="Times New Roman"/>
                <w:b/>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d>
      </m:oMath>
      <w:r w:rsidRPr="007E4262">
        <w:rPr>
          <w:rFonts w:eastAsiaTheme="minorEastAsia" w:cs="Times New Roman"/>
          <w:b/>
        </w:rPr>
        <w:t xml:space="preserve">, </w:t>
      </w:r>
      <w:r w:rsidR="00A82C1C" w:rsidRPr="007E4262">
        <w:rPr>
          <w:rFonts w:eastAsiaTheme="minorEastAsia" w:cs="Times New Roman"/>
        </w:rPr>
        <w:t>e aplicando a transformada na equação, obt</w:t>
      </w:r>
      <w:r w:rsidR="00982610">
        <w:rPr>
          <w:rFonts w:eastAsiaTheme="minorEastAsia" w:cs="Times New Roman"/>
        </w:rPr>
        <w:t>é</w:t>
      </w:r>
      <w:r w:rsidR="00A82C1C" w:rsidRPr="007E4262">
        <w:rPr>
          <w:rFonts w:eastAsiaTheme="minorEastAsia" w:cs="Times New Roman"/>
        </w:rPr>
        <w:t>m</w:t>
      </w:r>
      <w:r w:rsidR="00982610">
        <w:rPr>
          <w:rFonts w:eastAsiaTheme="minorEastAsia" w:cs="Times New Roman"/>
        </w:rPr>
        <w:t>-se</w:t>
      </w:r>
      <w:r w:rsidR="00A82C1C" w:rsidRPr="007E4262">
        <w:rPr>
          <w:rFonts w:eastAsiaTheme="minorEastAsia" w:cs="Times New Roman"/>
        </w:rPr>
        <w:t>:</w:t>
      </w:r>
    </w:p>
    <w:p w:rsidR="00A82C1C" w:rsidRPr="007E4262" w:rsidRDefault="00A87191" w:rsidP="00ED6D0B">
      <w:pPr>
        <w:spacing w:after="120" w:line="360" w:lineRule="auto"/>
        <w:jc w:val="center"/>
        <w:rPr>
          <w:rFonts w:eastAsiaTheme="minorEastAsia" w:cs="Times New Roman"/>
        </w:rPr>
      </w:pPr>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G</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
          <m:dPr>
            <m:ctrlPr>
              <w:rPr>
                <w:rFonts w:ascii="Cambria Math" w:eastAsiaTheme="minorEastAsia" w:hAnsi="Cambria Math" w:cs="Times New Roman"/>
                <w:i/>
              </w:rPr>
            </m:ctrlPr>
          </m:dPr>
          <m:e>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*2πδ</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e>
            </m:d>
          </m:e>
        </m:d>
      </m:oMath>
      <w:r w:rsidR="00A6508E" w:rsidRPr="007E4262">
        <w:rPr>
          <w:rFonts w:eastAsiaTheme="minorEastAsia" w:cs="Times New Roman"/>
        </w:rPr>
        <w:t xml:space="preserve"> </w:t>
      </w:r>
      <m:oMath>
        <m:r>
          <w:rPr>
            <w:rFonts w:ascii="Cambria Math" w:eastAsiaTheme="minorEastAsia" w:hAnsi="Cambria Math" w:cs="Times New Roman"/>
          </w:rPr>
          <m:t>⇒</m:t>
        </m:r>
      </m:oMath>
    </w:p>
    <w:p w:rsidR="00A6508E" w:rsidRPr="007E4262" w:rsidRDefault="00A6508E" w:rsidP="00ED6D0B">
      <w:pPr>
        <w:spacing w:after="120" w:line="360" w:lineRule="auto"/>
        <w:jc w:val="both"/>
        <w:rPr>
          <w:rFonts w:eastAsiaTheme="minorEastAsia" w:cs="Times New Roman"/>
        </w:rPr>
      </w:pPr>
      <m:oMathPara>
        <m:oMath>
          <m:r>
            <w:rPr>
              <w:rFonts w:ascii="Cambria Math" w:eastAsiaTheme="minorEastAsia" w:hAnsi="Cambria Math" w:cs="Times New Roman"/>
            </w:rPr>
            <m:t>⇒</m:t>
          </m:r>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acc>
            <m:accPr>
              <m:chr m:val="̃"/>
              <m:ctrlPr>
                <w:rPr>
                  <w:rFonts w:ascii="Cambria Math" w:eastAsiaTheme="minorEastAsia" w:hAnsi="Cambria Math" w:cs="Times New Roman"/>
                  <w:i/>
                </w:rPr>
              </m:ctrlPr>
            </m:accPr>
            <m:e>
              <m:r>
                <w:rPr>
                  <w:rFonts w:ascii="Cambria Math" w:eastAsiaTheme="minorEastAsia" w:hAnsi="Cambria Math" w:cs="Times New Roman"/>
                </w:rPr>
                <m:t>G</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
            <m:dPr>
              <m:ctrlPr>
                <w:rPr>
                  <w:rFonts w:ascii="Cambria Math" w:eastAsiaTheme="minorEastAsia" w:hAnsi="Cambria Math" w:cs="Times New Roman"/>
                  <w:i/>
                </w:rPr>
              </m:ctrlPr>
            </m:dPr>
            <m:e>
              <m:r>
                <w:rPr>
                  <w:rFonts w:ascii="Cambria Math" w:eastAsiaTheme="minorEastAsia" w:hAnsi="Cambria Math" w:cs="Times New Roman"/>
                </w:rPr>
                <m:t>2π</m:t>
              </m:r>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e>
              </m:d>
            </m:e>
          </m:d>
        </m:oMath>
      </m:oMathPara>
    </w:p>
    <w:p w:rsidR="004D3CB3" w:rsidRPr="007E4262" w:rsidRDefault="00D01373" w:rsidP="00ED6D0B">
      <w:pPr>
        <w:spacing w:after="120" w:line="360" w:lineRule="auto"/>
        <w:ind w:firstLine="708"/>
        <w:jc w:val="both"/>
        <w:rPr>
          <w:rFonts w:eastAsiaTheme="minorEastAsia" w:cs="Times New Roman"/>
        </w:rPr>
      </w:pPr>
      <w:r w:rsidRPr="007E4262">
        <w:rPr>
          <w:rFonts w:eastAsiaTheme="minorEastAsia" w:cs="Times New Roman"/>
        </w:rPr>
        <w:t>Dado que</w:t>
      </w:r>
      <w:r w:rsidR="005C7481" w:rsidRPr="007E4262">
        <w:rPr>
          <w:rFonts w:eastAsiaTheme="minorEastAsia" w:cs="Times New Roman"/>
        </w:rPr>
        <w:t xml:space="preserve"> a função de Green</w:t>
      </w:r>
      <w:r w:rsidR="00B66A15" w:rsidRPr="007E4262">
        <w:rPr>
          <w:rFonts w:eastAsiaTheme="minorEastAsia" w:cs="Times New Roman"/>
        </w:rPr>
        <w:t xml:space="preserve"> </w:t>
      </w:r>
      <w:r w:rsidR="005C7481" w:rsidRPr="007E4262">
        <w:rPr>
          <w:rFonts w:eastAsiaTheme="minorEastAsia" w:cs="Times New Roman"/>
        </w:rPr>
        <w:t xml:space="preserve">e sua </w:t>
      </w:r>
      <w:r w:rsidR="0048760C" w:rsidRPr="007E4262">
        <w:rPr>
          <w:rFonts w:eastAsiaTheme="minorEastAsia" w:cs="Times New Roman"/>
        </w:rPr>
        <w:t>transformada</w:t>
      </w:r>
      <w:r w:rsidR="005C7481" w:rsidRPr="007E4262">
        <w:rPr>
          <w:rFonts w:eastAsiaTheme="minorEastAsia" w:cs="Times New Roman"/>
        </w:rPr>
        <w:t xml:space="preserve"> de </w:t>
      </w:r>
      <w:r w:rsidR="00B66A15" w:rsidRPr="007E4262">
        <w:rPr>
          <w:rFonts w:eastAsiaTheme="minorEastAsia" w:cs="Times New Roman"/>
        </w:rPr>
        <w:t>função de Green para o caso 2D</w:t>
      </w:r>
      <w:r w:rsidR="005C7481" w:rsidRPr="007E4262">
        <w:rPr>
          <w:rFonts w:eastAsiaTheme="minorEastAsia" w:cs="Times New Roman"/>
        </w:rPr>
        <w:t xml:space="preserve"> são respectivamente:</w:t>
      </w:r>
    </w:p>
    <w:p w:rsidR="005C7481" w:rsidRPr="007E4262" w:rsidRDefault="00A87191" w:rsidP="00ED6D0B">
      <w:pPr>
        <w:spacing w:after="120" w:line="360" w:lineRule="auto"/>
        <w:ind w:firstLine="708"/>
        <w:jc w:val="both"/>
        <w:rPr>
          <w:rFonts w:eastAsiaTheme="minorEastAsia" w:cs="Times New Roman"/>
        </w:rPr>
      </w:pPr>
      <m:oMathPara>
        <m:oMath>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G(</m:t>
                </m:r>
                <m:r>
                  <m:rPr>
                    <m:sty m:val="bi"/>
                  </m:rPr>
                  <w:rPr>
                    <w:rFonts w:ascii="Cambria Math" w:eastAsiaTheme="minorEastAsia" w:hAnsi="Cambria Math" w:cs="Times New Roman"/>
                  </w:rPr>
                  <m:t>r</m:t>
                </m:r>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j</m:t>
                    </m:r>
                  </m:num>
                  <m:den>
                    <m:r>
                      <w:rPr>
                        <w:rFonts w:ascii="Cambria Math" w:eastAsiaTheme="minorEastAsia" w:hAnsi="Cambria Math" w:cs="Times New Roman"/>
                      </w:rPr>
                      <m:t>4</m:t>
                    </m:r>
                  </m:den>
                </m:f>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0</m:t>
                    </m:r>
                  </m:sub>
                  <m:sup>
                    <m:r>
                      <w:rPr>
                        <w:rFonts w:ascii="Cambria Math" w:eastAsiaTheme="minorEastAsia" w:hAnsi="Cambria Math" w:cs="Times New Roman"/>
                      </w:rPr>
                      <m:t>1</m:t>
                    </m:r>
                  </m:sup>
                </m:sSubSup>
                <m:d>
                  <m:dPr>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d>
                      <m:dPr>
                        <m:begChr m:val="|"/>
                        <m:endChr m:val="|"/>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e>
            </m:mr>
            <m:mr>
              <m:e>
                <m:acc>
                  <m:accPr>
                    <m:chr m:val="̃"/>
                    <m:ctrlPr>
                      <w:rPr>
                        <w:rFonts w:ascii="Cambria Math" w:eastAsiaTheme="minorEastAsia" w:hAnsi="Cambria Math" w:cs="Times New Roman"/>
                        <w:i/>
                      </w:rPr>
                    </m:ctrlPr>
                  </m:accPr>
                  <m:e>
                    <m:r>
                      <w:rPr>
                        <w:rFonts w:ascii="Cambria Math" w:eastAsiaTheme="minorEastAsia" w:hAnsi="Cambria Math" w:cs="Times New Roman"/>
                      </w:rPr>
                      <m:t>G</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m:rPr>
                            <m:sty m:val="bi"/>
                          </m:rP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den>
                </m:f>
              </m:e>
            </m:mr>
          </m:m>
        </m:oMath>
      </m:oMathPara>
    </w:p>
    <w:p w:rsidR="005C7481" w:rsidRPr="007E4262" w:rsidRDefault="00EE2335" w:rsidP="00ED6D0B">
      <w:pPr>
        <w:spacing w:after="120" w:line="360" w:lineRule="auto"/>
        <w:ind w:firstLine="708"/>
        <w:jc w:val="both"/>
        <w:rPr>
          <w:rFonts w:eastAsiaTheme="minorEastAsia" w:cs="Times New Roman"/>
        </w:rPr>
      </w:pPr>
      <w:r w:rsidRPr="007E4262">
        <w:rPr>
          <w:rFonts w:eastAsiaTheme="minorEastAsia" w:cs="Times New Roman"/>
        </w:rPr>
        <w:t>E</w:t>
      </w:r>
      <w:r w:rsidR="00982610">
        <w:rPr>
          <w:rFonts w:eastAsiaTheme="minorEastAsia" w:cs="Times New Roman"/>
        </w:rPr>
        <w:t>,</w:t>
      </w:r>
      <w:r w:rsidRPr="007E4262">
        <w:rPr>
          <w:rFonts w:eastAsiaTheme="minorEastAsia" w:cs="Times New Roman"/>
        </w:rPr>
        <w:t xml:space="preserve"> </w:t>
      </w:r>
      <w:r w:rsidR="004632FC" w:rsidRPr="007E4262">
        <w:rPr>
          <w:rFonts w:eastAsiaTheme="minorEastAsia" w:cs="Times New Roman"/>
        </w:rPr>
        <w:t>s</w:t>
      </w:r>
      <w:r w:rsidR="001619D0" w:rsidRPr="007E4262">
        <w:rPr>
          <w:rFonts w:eastAsiaTheme="minorEastAsia" w:cs="Times New Roman"/>
        </w:rPr>
        <w:t>endo</w:t>
      </w:r>
      <m:oMath>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0</m:t>
            </m:r>
          </m:sub>
          <m:sup>
            <m:r>
              <w:rPr>
                <w:rFonts w:ascii="Cambria Math" w:eastAsiaTheme="minorEastAsia" w:hAnsi="Cambria Math" w:cs="Times New Roman"/>
              </w:rPr>
              <m:t>1</m:t>
            </m:r>
          </m:sup>
        </m:sSubSup>
      </m:oMath>
      <w:r w:rsidR="005C7481" w:rsidRPr="007E4262">
        <w:rPr>
          <w:rFonts w:eastAsiaTheme="minorEastAsia" w:cs="Times New Roman"/>
        </w:rPr>
        <w:t xml:space="preserve"> a função de Hankel</w:t>
      </w:r>
      <w:r w:rsidR="00D01373" w:rsidRPr="007E4262">
        <w:rPr>
          <w:rFonts w:eastAsiaTheme="minorEastAsia" w:cs="Times New Roman"/>
        </w:rPr>
        <w:t xml:space="preserve"> de primeira ordem</w:t>
      </w:r>
      <w:r w:rsidR="00982610">
        <w:rPr>
          <w:rFonts w:eastAsiaTheme="minorEastAsia" w:cs="Times New Roman"/>
        </w:rPr>
        <w:t>,</w:t>
      </w:r>
      <w:r w:rsidR="00D01373" w:rsidRPr="007E4262">
        <w:rPr>
          <w:rFonts w:eastAsiaTheme="minorEastAsia" w:cs="Times New Roman"/>
        </w:rPr>
        <w:t xml:space="preserve"> pode</w:t>
      </w:r>
      <w:r w:rsidR="00982610">
        <w:rPr>
          <w:rFonts w:eastAsiaTheme="minorEastAsia" w:cs="Times New Roman"/>
        </w:rPr>
        <w:t>-se</w:t>
      </w:r>
      <w:r w:rsidR="00D01373" w:rsidRPr="007E4262">
        <w:rPr>
          <w:rFonts w:eastAsiaTheme="minorEastAsia" w:cs="Times New Roman"/>
        </w:rPr>
        <w:t xml:space="preserve"> concluir</w:t>
      </w:r>
      <w:r w:rsidR="001619D0" w:rsidRPr="007E4262">
        <w:rPr>
          <w:rFonts w:eastAsiaTheme="minorEastAsia" w:cs="Times New Roman"/>
        </w:rPr>
        <w:t>:</w:t>
      </w:r>
    </w:p>
    <w:p w:rsidR="001619D0" w:rsidRPr="007E4262" w:rsidRDefault="00A87191" w:rsidP="00ED6D0B">
      <w:pPr>
        <w:spacing w:after="120" w:line="360" w:lineRule="auto"/>
        <w:ind w:firstLine="708"/>
        <w:jc w:val="both"/>
        <w:rPr>
          <w:rFonts w:eastAsiaTheme="minorEastAsia" w:cs="Times New Roman"/>
        </w:rPr>
      </w:pPr>
      <m:oMathPara>
        <m:oMath>
          <m:acc>
            <m:accPr>
              <m:chr m:val="̃"/>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2π</m:t>
              </m:r>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e>
              </m:d>
            </m:num>
            <m:den>
              <m:sSup>
                <m:sSupPr>
                  <m:ctrlPr>
                    <w:rPr>
                      <w:rFonts w:ascii="Cambria Math" w:eastAsiaTheme="minorEastAsia" w:hAnsi="Cambria Math" w:cs="Times New Roman"/>
                      <w:i/>
                    </w:rPr>
                  </m:ctrlPr>
                </m:sSupPr>
                <m:e>
                  <m:r>
                    <m:rPr>
                      <m:sty m:val="bi"/>
                    </m:rPr>
                    <w:rPr>
                      <w:rFonts w:ascii="Cambria Math" w:eastAsiaTheme="minorEastAsia" w:hAnsi="Cambria Math" w:cs="Times New Roman"/>
                    </w:rPr>
                    <m:t>|R|</m:t>
                  </m:r>
                </m:e>
                <m:sup>
                  <m:r>
                    <w:rPr>
                      <w:rFonts w:ascii="Cambria Math" w:eastAsiaTheme="minorEastAsia" w:hAnsi="Cambria Math" w:cs="Times New Roman"/>
                    </w:rPr>
                    <m:t>2</m:t>
                  </m:r>
                </m:sup>
              </m:s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den>
          </m:f>
        </m:oMath>
      </m:oMathPara>
    </w:p>
    <w:p w:rsidR="00A96923" w:rsidRPr="007E4262" w:rsidRDefault="003619A8" w:rsidP="00ED6D0B">
      <w:pPr>
        <w:spacing w:after="120" w:line="360" w:lineRule="auto"/>
        <w:jc w:val="both"/>
        <w:rPr>
          <w:rFonts w:eastAsiaTheme="minorEastAsia" w:cs="Times New Roman"/>
        </w:rPr>
      </w:pPr>
      <w:r w:rsidRPr="007E4262">
        <w:rPr>
          <w:rFonts w:eastAsiaTheme="minorEastAsia" w:cs="Times New Roman"/>
        </w:rPr>
        <w:tab/>
        <w:t>Pela equação</w:t>
      </w:r>
      <w:r w:rsidR="00982610">
        <w:rPr>
          <w:rFonts w:eastAsiaTheme="minorEastAsia" w:cs="Times New Roman"/>
        </w:rPr>
        <w:t>,</w:t>
      </w:r>
      <w:r w:rsidRPr="007E4262">
        <w:rPr>
          <w:rFonts w:eastAsiaTheme="minorEastAsia" w:cs="Times New Roman"/>
        </w:rPr>
        <w:t xml:space="preserve"> nota</w:t>
      </w:r>
      <w:r w:rsidR="00982610">
        <w:rPr>
          <w:rFonts w:eastAsiaTheme="minorEastAsia" w:cs="Times New Roman"/>
        </w:rPr>
        <w:t>-se</w:t>
      </w:r>
      <w:r w:rsidRPr="007E4262">
        <w:rPr>
          <w:rFonts w:eastAsiaTheme="minorEastAsia" w:cs="Times New Roman"/>
        </w:rPr>
        <w:t xml:space="preserve"> que a transformada de Fourier de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Pr="007E4262">
        <w:rPr>
          <w:rFonts w:eastAsiaTheme="minorEastAsia" w:cs="Times New Roman"/>
        </w:rPr>
        <w:t xml:space="preserve"> é </w:t>
      </w:r>
      <w:r w:rsidR="00A21E27" w:rsidRPr="007E4262">
        <w:rPr>
          <w:rFonts w:eastAsiaTheme="minorEastAsia" w:cs="Times New Roman"/>
        </w:rPr>
        <w:t xml:space="preserve">a transformada </w:t>
      </w:r>
      <w:r w:rsidR="00C56585" w:rsidRPr="007E4262">
        <w:rPr>
          <w:rFonts w:eastAsiaTheme="minorEastAsia" w:cs="Times New Roman"/>
        </w:rPr>
        <w:t xml:space="preserve">de Fourier </w:t>
      </w:r>
      <w:r w:rsidR="00A96923" w:rsidRPr="007E4262">
        <w:rPr>
          <w:rFonts w:eastAsiaTheme="minorEastAsia" w:cs="Times New Roman"/>
        </w:rPr>
        <w:t>de</w:t>
      </w:r>
      <w:r w:rsidRPr="007E4262">
        <w:rPr>
          <w:rFonts w:eastAsiaTheme="minorEastAsia" w:cs="Times New Roman"/>
        </w:rPr>
        <w:t xml:space="preserve"> </w:t>
      </w:r>
      <m:oMath>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m:t>
            </m:r>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e>
        </m:d>
        <m:r>
          <w:rPr>
            <w:rFonts w:ascii="Cambria Math" w:eastAsiaTheme="minorEastAsia" w:hAnsi="Cambria Math" w:cs="Times New Roman"/>
          </w:rPr>
          <m:t>,</m:t>
        </m:r>
      </m:oMath>
      <w:r w:rsidR="00BC1DD8" w:rsidRPr="007E4262">
        <w:rPr>
          <w:rFonts w:eastAsiaTheme="minorEastAsia" w:cs="Times New Roman"/>
        </w:rPr>
        <w:t xml:space="preserve"> escalado pela</w:t>
      </w:r>
      <w:r w:rsidR="00A21E27" w:rsidRPr="007E4262">
        <w:rPr>
          <w:rFonts w:eastAsiaTheme="minorEastAsia" w:cs="Times New Roman"/>
        </w:rPr>
        <w:t xml:space="preserve"> distância de </w:t>
      </w:r>
      <m:oMath>
        <m:r>
          <m:rPr>
            <m:sty m:val="bi"/>
          </m:rPr>
          <w:rPr>
            <w:rFonts w:ascii="Cambria Math" w:eastAsiaTheme="minorEastAsia" w:hAnsi="Cambria Math" w:cs="Times New Roman"/>
          </w:rPr>
          <m:t>R</m:t>
        </m:r>
      </m:oMath>
      <w:r w:rsidR="00A21E27" w:rsidRPr="007E4262">
        <w:rPr>
          <w:rFonts w:eastAsiaTheme="minorEastAsia" w:cs="Times New Roman"/>
        </w:rPr>
        <w:t xml:space="preserve"> da origem</w:t>
      </w:r>
      <w:r w:rsidR="00BB1384" w:rsidRPr="007E4262">
        <w:rPr>
          <w:rFonts w:eastAsiaTheme="minorEastAsia" w:cs="Times New Roman"/>
        </w:rPr>
        <w:t xml:space="preserve"> e </w:t>
      </w:r>
      <w:r w:rsidR="00367992" w:rsidRPr="007E4262">
        <w:rPr>
          <w:rFonts w:eastAsiaTheme="minorEastAsia" w:cs="Times New Roman"/>
        </w:rPr>
        <w:t xml:space="preserve">possui </w:t>
      </w:r>
      <w:r w:rsidR="00BB1384" w:rsidRPr="007E4262">
        <w:rPr>
          <w:rFonts w:eastAsiaTheme="minorEastAsia" w:cs="Times New Roman"/>
        </w:rPr>
        <w:t>ponto</w:t>
      </w:r>
      <w:r w:rsidR="00367992" w:rsidRPr="007E4262">
        <w:rPr>
          <w:rFonts w:eastAsiaTheme="minorEastAsia" w:cs="Times New Roman"/>
        </w:rPr>
        <w:t>s</w:t>
      </w:r>
      <w:r w:rsidR="00BB1384" w:rsidRPr="007E4262">
        <w:rPr>
          <w:rFonts w:eastAsiaTheme="minorEastAsia" w:cs="Times New Roman"/>
        </w:rPr>
        <w:t xml:space="preserve"> de singularidade quando </w:t>
      </w:r>
      <w:r w:rsidR="00367992" w:rsidRPr="007E4262">
        <w:rPr>
          <w:rFonts w:eastAsiaTheme="minorEastAsia" w:cs="Times New Roman"/>
        </w:rPr>
        <w:t>a</w:t>
      </w:r>
      <w:r w:rsidR="00BB1384" w:rsidRPr="007E4262">
        <w:rPr>
          <w:rFonts w:eastAsiaTheme="minorEastAsia" w:cs="Times New Roman"/>
        </w:rPr>
        <w:t xml:space="preserve"> distância</w:t>
      </w:r>
      <m:oMath>
        <m:r>
          <m:rPr>
            <m:sty m:val="bi"/>
          </m:rPr>
          <w:rPr>
            <w:rFonts w:ascii="Cambria Math" w:eastAsiaTheme="minorEastAsia" w:hAnsi="Cambria Math" w:cs="Times New Roman"/>
          </w:rPr>
          <m:t xml:space="preserve"> R</m:t>
        </m:r>
      </m:oMath>
      <w:r w:rsidR="00BB1384" w:rsidRPr="007E4262">
        <w:rPr>
          <w:rFonts w:eastAsiaTheme="minorEastAsia" w:cs="Times New Roman"/>
        </w:rPr>
        <w:t xml:space="preserve"> for igual a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oMath>
      <w:r w:rsidR="00A21E27" w:rsidRPr="007E4262">
        <w:rPr>
          <w:rFonts w:eastAsiaTheme="minorEastAsia" w:cs="Times New Roman"/>
        </w:rPr>
        <w:t>.</w:t>
      </w:r>
    </w:p>
    <w:p w:rsidR="004632FC" w:rsidRPr="007E4262" w:rsidRDefault="00620835" w:rsidP="00ED6D0B">
      <w:pPr>
        <w:spacing w:after="120" w:line="360" w:lineRule="auto"/>
        <w:jc w:val="both"/>
        <w:rPr>
          <w:rFonts w:eastAsiaTheme="minorEastAsia" w:cs="Times New Roman"/>
        </w:rPr>
      </w:pPr>
      <w:r w:rsidRPr="007E4262">
        <w:rPr>
          <w:rFonts w:eastAsiaTheme="minorEastAsia" w:cs="Times New Roman"/>
        </w:rPr>
        <w:tab/>
        <w:t>Até agora</w:t>
      </w:r>
      <w:r w:rsidR="00845893">
        <w:rPr>
          <w:rFonts w:eastAsiaTheme="minorEastAsia" w:cs="Times New Roman"/>
        </w:rPr>
        <w:t>,</w:t>
      </w:r>
      <w:r w:rsidRPr="007E4262">
        <w:rPr>
          <w:rFonts w:eastAsiaTheme="minorEastAsia" w:cs="Times New Roman"/>
        </w:rPr>
        <w:t xml:space="preserve"> trat</w:t>
      </w:r>
      <w:r w:rsidR="00845893">
        <w:rPr>
          <w:rFonts w:eastAsiaTheme="minorEastAsia" w:cs="Times New Roman"/>
        </w:rPr>
        <w:t>ou-se</w:t>
      </w:r>
      <w:r w:rsidRPr="007E4262">
        <w:rPr>
          <w:rFonts w:eastAsiaTheme="minorEastAsia" w:cs="Times New Roman"/>
        </w:rPr>
        <w:t xml:space="preserve"> apenas do problema direto</w:t>
      </w:r>
      <w:r w:rsidR="00F828A3" w:rsidRPr="007E4262">
        <w:rPr>
          <w:rFonts w:eastAsiaTheme="minorEastAsia" w:cs="Times New Roman"/>
        </w:rPr>
        <w:t xml:space="preserve"> (no tempo e na frequência)</w:t>
      </w:r>
      <w:r w:rsidRPr="007E4262">
        <w:rPr>
          <w:rFonts w:eastAsiaTheme="minorEastAsia" w:cs="Times New Roman"/>
        </w:rPr>
        <w:t>, ou seja, trat</w:t>
      </w:r>
      <w:r w:rsidR="00845893">
        <w:rPr>
          <w:rFonts w:eastAsiaTheme="minorEastAsia" w:cs="Times New Roman"/>
        </w:rPr>
        <w:t>ou-se</w:t>
      </w:r>
      <w:r w:rsidRPr="007E4262">
        <w:rPr>
          <w:rFonts w:eastAsiaTheme="minorEastAsia" w:cs="Times New Roman"/>
        </w:rPr>
        <w:t xml:space="preserve"> o caso onde </w:t>
      </w:r>
      <w:r w:rsidR="00845893">
        <w:rPr>
          <w:rFonts w:eastAsiaTheme="minorEastAsia" w:cs="Times New Roman"/>
        </w:rPr>
        <w:t xml:space="preserve">se </w:t>
      </w:r>
      <w:r w:rsidR="00AF22A0" w:rsidRPr="007E4262">
        <w:rPr>
          <w:rFonts w:eastAsiaTheme="minorEastAsia" w:cs="Times New Roman"/>
        </w:rPr>
        <w:t xml:space="preserve">conhece a onda incidente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 xml:space="preserve"> </m:t>
        </m:r>
      </m:oMath>
      <w:r w:rsidR="00AF22A0" w:rsidRPr="007E4262">
        <w:rPr>
          <w:rFonts w:eastAsiaTheme="minorEastAsia" w:cs="Times New Roman"/>
        </w:rPr>
        <w:t>e o</w:t>
      </w:r>
      <w:r w:rsidR="0045184B" w:rsidRPr="007E4262">
        <w:rPr>
          <w:rFonts w:eastAsiaTheme="minorEastAsia" w:cs="Times New Roman"/>
        </w:rPr>
        <w:t xml:space="preserve"> objeto </w:t>
      </w:r>
      <m:oMath>
        <m:r>
          <w:rPr>
            <w:rFonts w:ascii="Cambria Math" w:eastAsiaTheme="minorEastAsia" w:hAnsi="Cambria Math" w:cs="Times New Roman"/>
          </w:rPr>
          <m:t>O(</m:t>
        </m:r>
        <m:r>
          <m:rPr>
            <m:sty m:val="bi"/>
          </m:rPr>
          <w:rPr>
            <w:rFonts w:ascii="Cambria Math" w:eastAsiaTheme="minorEastAsia" w:hAnsi="Cambria Math" w:cs="Times New Roman"/>
          </w:rPr>
          <m:t>r</m:t>
        </m:r>
        <m:r>
          <w:rPr>
            <w:rFonts w:ascii="Cambria Math" w:eastAsiaTheme="minorEastAsia" w:hAnsi="Cambria Math" w:cs="Times New Roman"/>
          </w:rPr>
          <m:t>)</m:t>
        </m:r>
      </m:oMath>
      <w:r w:rsidR="0045184B" w:rsidRPr="007E4262">
        <w:rPr>
          <w:rFonts w:eastAsiaTheme="minorEastAsia" w:cs="Times New Roman"/>
        </w:rPr>
        <w:t xml:space="preserve"> e quer</w:t>
      </w:r>
      <w:r w:rsidR="00845893">
        <w:rPr>
          <w:rFonts w:eastAsiaTheme="minorEastAsia" w:cs="Times New Roman"/>
        </w:rPr>
        <w:t>-se</w:t>
      </w:r>
      <w:r w:rsidR="0045184B" w:rsidRPr="007E4262">
        <w:rPr>
          <w:rFonts w:eastAsiaTheme="minorEastAsia" w:cs="Times New Roman"/>
        </w:rPr>
        <w:t xml:space="preserve"> descobrir como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 xml:space="preserve"> </m:t>
        </m:r>
      </m:oMath>
      <w:r w:rsidR="0045184B" w:rsidRPr="007E4262">
        <w:rPr>
          <w:rFonts w:eastAsiaTheme="minorEastAsia" w:cs="Times New Roman"/>
        </w:rPr>
        <w:t>se comporta</w:t>
      </w:r>
      <w:r w:rsidR="00F828A3" w:rsidRPr="007E4262">
        <w:rPr>
          <w:rFonts w:eastAsiaTheme="minorEastAsia" w:cs="Times New Roman"/>
        </w:rPr>
        <w:t>.</w:t>
      </w:r>
      <w:r w:rsidR="004632FC" w:rsidRPr="007E4262">
        <w:rPr>
          <w:rFonts w:eastAsiaTheme="minorEastAsia" w:cs="Times New Roman"/>
        </w:rPr>
        <w:t xml:space="preserve"> </w:t>
      </w:r>
      <w:r w:rsidR="002A21BD" w:rsidRPr="007E4262">
        <w:rPr>
          <w:rFonts w:eastAsiaTheme="minorEastAsia" w:cs="Times New Roman"/>
        </w:rPr>
        <w:t>No entanto</w:t>
      </w:r>
      <w:r w:rsidR="00845893">
        <w:rPr>
          <w:rFonts w:eastAsiaTheme="minorEastAsia" w:cs="Times New Roman"/>
        </w:rPr>
        <w:t>,</w:t>
      </w:r>
      <w:r w:rsidR="002A21BD" w:rsidRPr="007E4262">
        <w:rPr>
          <w:rFonts w:eastAsiaTheme="minorEastAsia" w:cs="Times New Roman"/>
        </w:rPr>
        <w:t xml:space="preserve"> o foco é na tomografia, o problema inverso, </w:t>
      </w:r>
      <w:r w:rsidR="004632FC" w:rsidRPr="007E4262">
        <w:rPr>
          <w:rFonts w:eastAsiaTheme="minorEastAsia" w:cs="Times New Roman"/>
        </w:rPr>
        <w:t xml:space="preserve">no qual </w:t>
      </w:r>
      <w:r w:rsidR="00845893">
        <w:rPr>
          <w:rFonts w:eastAsiaTheme="minorEastAsia" w:cs="Times New Roman"/>
        </w:rPr>
        <w:t xml:space="preserve">se </w:t>
      </w:r>
      <w:r w:rsidR="004632FC" w:rsidRPr="007E4262">
        <w:rPr>
          <w:rFonts w:eastAsiaTheme="minorEastAsia" w:cs="Times New Roman"/>
        </w:rPr>
        <w:t xml:space="preserve">conhece a onda incidente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004632FC" w:rsidRPr="007E4262">
        <w:rPr>
          <w:rFonts w:eastAsiaTheme="minorEastAsia" w:cs="Times New Roman"/>
        </w:rPr>
        <w:t xml:space="preserve"> e o campo acústico de perturbação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oMath>
      <w:r w:rsidR="004632FC" w:rsidRPr="007E4262">
        <w:rPr>
          <w:rFonts w:eastAsiaTheme="minorEastAsia" w:cs="Times New Roman"/>
        </w:rPr>
        <w:t xml:space="preserve">) em um conjunto limitado de ponto </w:t>
      </w:r>
      <m:oMath>
        <m:r>
          <w:rPr>
            <w:rFonts w:ascii="Cambria Math" w:eastAsiaTheme="minorEastAsia" w:hAnsi="Cambria Math" w:cs="Times New Roman"/>
          </w:rPr>
          <m:t>Γ</m:t>
        </m:r>
      </m:oMath>
      <w:r w:rsidR="004632FC" w:rsidRPr="007E4262">
        <w:rPr>
          <w:rFonts w:eastAsiaTheme="minorEastAsia" w:cs="Times New Roman"/>
        </w:rPr>
        <w:t xml:space="preserve"> e quer</w:t>
      </w:r>
      <w:r w:rsidR="00845893">
        <w:rPr>
          <w:rFonts w:eastAsiaTheme="minorEastAsia" w:cs="Times New Roman"/>
        </w:rPr>
        <w:t>-se</w:t>
      </w:r>
      <w:r w:rsidR="004632FC" w:rsidRPr="007E4262">
        <w:rPr>
          <w:rFonts w:eastAsiaTheme="minorEastAsia" w:cs="Times New Roman"/>
        </w:rPr>
        <w:t xml:space="preserve"> descobrir qual é o objeto </w:t>
      </w:r>
      <m:oMath>
        <m:r>
          <w:rPr>
            <w:rFonts w:ascii="Cambria Math" w:eastAsiaTheme="minorEastAsia" w:hAnsi="Cambria Math" w:cs="Times New Roman"/>
          </w:rPr>
          <m:t>O(</m:t>
        </m:r>
        <m:r>
          <m:rPr>
            <m:sty m:val="bi"/>
          </m:rPr>
          <w:rPr>
            <w:rFonts w:ascii="Cambria Math" w:eastAsiaTheme="minorEastAsia" w:hAnsi="Cambria Math" w:cs="Times New Roman"/>
          </w:rPr>
          <m:t>r</m:t>
        </m:r>
        <m:r>
          <w:rPr>
            <w:rFonts w:ascii="Cambria Math" w:eastAsiaTheme="minorEastAsia" w:hAnsi="Cambria Math" w:cs="Times New Roman"/>
          </w:rPr>
          <m:t>)</m:t>
        </m:r>
      </m:oMath>
      <w:r w:rsidR="002A21BD" w:rsidRPr="007E4262">
        <w:rPr>
          <w:rFonts w:eastAsiaTheme="minorEastAsia" w:cs="Times New Roman"/>
        </w:rPr>
        <w:t>.</w:t>
      </w:r>
    </w:p>
    <w:p w:rsidR="002A21BD" w:rsidRPr="007E4262" w:rsidRDefault="009C1A55" w:rsidP="00ED6D0B">
      <w:pPr>
        <w:spacing w:after="120" w:line="360" w:lineRule="auto"/>
        <w:jc w:val="both"/>
        <w:rPr>
          <w:rFonts w:eastAsiaTheme="minorEastAsia" w:cs="Times New Roman"/>
        </w:rPr>
      </w:pPr>
      <w:r w:rsidRPr="007E4262">
        <w:rPr>
          <w:rFonts w:eastAsiaTheme="minorEastAsia" w:cs="Times New Roman"/>
        </w:rPr>
        <w:tab/>
      </w:r>
      <w:r w:rsidR="00500C5A" w:rsidRPr="007E4262">
        <w:rPr>
          <w:rFonts w:eastAsiaTheme="minorEastAsia" w:cs="Times New Roman"/>
        </w:rPr>
        <w:t>Va</w:t>
      </w:r>
      <w:r w:rsidR="00845893">
        <w:rPr>
          <w:rFonts w:eastAsiaTheme="minorEastAsia" w:cs="Times New Roman"/>
        </w:rPr>
        <w:t xml:space="preserve">i-se, </w:t>
      </w:r>
      <w:r w:rsidR="00500C5A" w:rsidRPr="007E4262">
        <w:rPr>
          <w:rFonts w:eastAsiaTheme="minorEastAsia" w:cs="Times New Roman"/>
        </w:rPr>
        <w:t>então</w:t>
      </w:r>
      <w:r w:rsidR="00845893">
        <w:rPr>
          <w:rFonts w:eastAsiaTheme="minorEastAsia" w:cs="Times New Roman"/>
        </w:rPr>
        <w:t>,</w:t>
      </w:r>
      <w:r w:rsidR="00500C5A" w:rsidRPr="007E4262">
        <w:rPr>
          <w:rFonts w:eastAsiaTheme="minorEastAsia" w:cs="Times New Roman"/>
        </w:rPr>
        <w:t xml:space="preserve"> derivar um modo de obter </w:t>
      </w:r>
      <m:oMath>
        <m:r>
          <w:rPr>
            <w:rFonts w:ascii="Cambria Math" w:eastAsiaTheme="minorEastAsia" w:hAnsi="Cambria Math" w:cs="Times New Roman"/>
          </w:rPr>
          <m:t>O(</m:t>
        </m:r>
        <m:r>
          <m:rPr>
            <m:sty m:val="bi"/>
          </m:rPr>
          <w:rPr>
            <w:rFonts w:ascii="Cambria Math" w:eastAsiaTheme="minorEastAsia" w:hAnsi="Cambria Math" w:cs="Times New Roman"/>
          </w:rPr>
          <m:t>r</m:t>
        </m:r>
        <m:r>
          <w:rPr>
            <w:rFonts w:ascii="Cambria Math" w:eastAsiaTheme="minorEastAsia" w:hAnsi="Cambria Math" w:cs="Times New Roman"/>
          </w:rPr>
          <m:t>)</m:t>
        </m:r>
      </m:oMath>
      <w:r w:rsidR="00500C5A" w:rsidRPr="007E4262">
        <w:rPr>
          <w:rFonts w:eastAsiaTheme="minorEastAsia" w:cs="Times New Roman"/>
        </w:rPr>
        <w:t xml:space="preserve"> a partir </w:t>
      </w:r>
      <w:r w:rsidR="00BC1DD8" w:rsidRPr="007E4262">
        <w:rPr>
          <w:rFonts w:eastAsiaTheme="minorEastAsia" w:cs="Times New Roman"/>
        </w:rPr>
        <w:t>de</w:t>
      </w:r>
      <w:r w:rsidR="00500C5A" w:rsidRPr="007E4262">
        <w:rPr>
          <w:rFonts w:eastAsiaTheme="minorEastAsia" w:cs="Times New Roman"/>
        </w:rPr>
        <w:t xml:space="preserve"> </w:t>
      </w:r>
      <m:oMath>
        <m:sSub>
          <m:sSubPr>
            <m:ctrlPr>
              <w:rPr>
                <w:rFonts w:ascii="Cambria Math" w:eastAsiaTheme="minorEastAsia" w:hAnsi="Cambria Math" w:cs="Times New Roman"/>
                <w:i/>
              </w:rPr>
            </m:ctrlPr>
          </m:sSubPr>
          <m:e>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e>
            </m:d>
          </m:e>
          <m:sub>
            <m:r>
              <w:rPr>
                <w:rFonts w:ascii="Cambria Math" w:eastAsiaTheme="minorEastAsia" w:hAnsi="Cambria Math" w:cs="Times New Roman"/>
              </w:rPr>
              <m:t>Γ</m:t>
            </m:r>
          </m:sub>
        </m:sSub>
      </m:oMath>
      <w:r w:rsidR="00500C5A" w:rsidRPr="007E4262">
        <w:rPr>
          <w:rFonts w:eastAsiaTheme="minorEastAsia" w:cs="Times New Roman"/>
        </w:rPr>
        <w:t xml:space="preserve"> e </w:t>
      </w:r>
      <w:r w:rsidR="00BC1DD8" w:rsidRPr="007E4262">
        <w:rPr>
          <w:rFonts w:eastAsiaTheme="minorEastAsia" w:cs="Times New Roman"/>
        </w:rPr>
        <w:t>de</w:t>
      </w:r>
      <w:r w:rsidR="00500C5A"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00500C5A" w:rsidRPr="007E4262">
        <w:rPr>
          <w:rFonts w:eastAsiaTheme="minorEastAsia" w:cs="Times New Roman"/>
        </w:rPr>
        <w:t>. Para tal, consider</w:t>
      </w:r>
      <w:r w:rsidR="00E1174A">
        <w:rPr>
          <w:rFonts w:eastAsiaTheme="minorEastAsia" w:cs="Times New Roman"/>
        </w:rPr>
        <w:t>a-se</w:t>
      </w:r>
      <w:r w:rsidRPr="007E4262">
        <w:rPr>
          <w:rFonts w:eastAsiaTheme="minorEastAsia" w:cs="Times New Roman"/>
        </w:rPr>
        <w:t xml:space="preserve"> um cenário onde a direção da onda incidente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oMath>
      <w:r w:rsidRPr="007E4262">
        <w:rPr>
          <w:rFonts w:eastAsiaTheme="minorEastAsia" w:cs="Times New Roman"/>
        </w:rPr>
        <w:t xml:space="preserve"> é igual a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r>
          <w:rPr>
            <w:rFonts w:ascii="Cambria Math" w:eastAsiaTheme="minorEastAsia" w:hAnsi="Cambria Math" w:cs="Times New Roman"/>
          </w:rPr>
          <m:t>=(0,</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r>
          <w:rPr>
            <w:rFonts w:ascii="Cambria Math" w:eastAsiaTheme="minorEastAsia" w:hAnsi="Cambria Math" w:cs="Times New Roman"/>
          </w:rPr>
          <m:t>)</m:t>
        </m:r>
      </m:oMath>
      <w:r w:rsidRPr="007E4262">
        <w:rPr>
          <w:rFonts w:eastAsiaTheme="minorEastAsia" w:cs="Times New Roman"/>
        </w:rPr>
        <w:t xml:space="preserve"> e que </w:t>
      </w:r>
      <w:r w:rsidR="00E1174A">
        <w:rPr>
          <w:rFonts w:eastAsiaTheme="minorEastAsia" w:cs="Times New Roman"/>
        </w:rPr>
        <w:t xml:space="preserve">se </w:t>
      </w:r>
      <w:r w:rsidRPr="007E4262">
        <w:rPr>
          <w:rFonts w:eastAsiaTheme="minorEastAsia" w:cs="Times New Roman"/>
        </w:rPr>
        <w:t>tenha</w:t>
      </w:r>
      <w:r w:rsidR="00E1174A">
        <w:rPr>
          <w:rFonts w:eastAsiaTheme="minorEastAsia" w:cs="Times New Roman"/>
        </w:rPr>
        <w:t>m</w:t>
      </w:r>
      <w:r w:rsidRPr="007E4262">
        <w:rPr>
          <w:rFonts w:eastAsiaTheme="minorEastAsia" w:cs="Times New Roman"/>
        </w:rPr>
        <w:t xml:space="preserve"> sensores que capitem o sinal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r>
          <w:rPr>
            <w:rFonts w:ascii="Cambria Math" w:eastAsiaTheme="minorEastAsia" w:hAnsi="Cambria Math" w:cs="Times New Roman"/>
          </w:rPr>
          <m:t>(</m:t>
        </m:r>
        <m:r>
          <m:rPr>
            <m:sty m:val="bi"/>
          </m:rPr>
          <w:rPr>
            <w:rFonts w:ascii="Cambria Math" w:eastAsiaTheme="minorEastAsia" w:hAnsi="Cambria Math" w:cs="Times New Roman"/>
          </w:rPr>
          <m:t>r</m:t>
        </m:r>
        <m:r>
          <w:rPr>
            <w:rFonts w:ascii="Cambria Math" w:eastAsiaTheme="minorEastAsia" w:hAnsi="Cambria Math" w:cs="Times New Roman"/>
          </w:rPr>
          <m:t>)</m:t>
        </m:r>
      </m:oMath>
      <w:r w:rsidRPr="007E4262">
        <w:rPr>
          <w:rFonts w:eastAsiaTheme="minorEastAsia" w:cs="Times New Roman"/>
        </w:rPr>
        <w:t xml:space="preserve"> na posição </w:t>
      </w:r>
      <m:oMath>
        <m:r>
          <m:rPr>
            <m:sty m:val="bi"/>
          </m:rPr>
          <w:rPr>
            <w:rFonts w:ascii="Cambria Math" w:eastAsiaTheme="minorEastAsia" w:hAnsi="Cambria Math" w:cs="Times New Roman"/>
          </w:rPr>
          <m:t>r∈</m:t>
        </m:r>
        <m:r>
          <w:rPr>
            <w:rFonts w:ascii="Cambria Math" w:eastAsiaTheme="minorEastAsia" w:hAnsi="Cambria Math" w:cs="Times New Roman"/>
          </w:rPr>
          <m:t>Γ |Γ= (x,y=</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r>
          <w:rPr>
            <w:rFonts w:ascii="Cambria Math" w:eastAsiaTheme="minorEastAsia" w:hAnsi="Cambria Math" w:cs="Times New Roman"/>
          </w:rPr>
          <m:t>)</m:t>
        </m:r>
      </m:oMath>
      <w:r w:rsidR="00500C5A" w:rsidRPr="007E4262">
        <w:rPr>
          <w:rFonts w:eastAsiaTheme="minorEastAsia" w:cs="Times New Roman"/>
        </w:rPr>
        <w:t>. Logo, (usando a f</w:t>
      </w:r>
      <w:r w:rsidR="00E1174A">
        <w:rPr>
          <w:rFonts w:eastAsiaTheme="minorEastAsia" w:cs="Times New Roman"/>
        </w:rPr>
        <w:t>ó</w:t>
      </w:r>
      <w:r w:rsidR="00500C5A" w:rsidRPr="007E4262">
        <w:rPr>
          <w:rFonts w:eastAsiaTheme="minorEastAsia" w:cs="Times New Roman"/>
        </w:rPr>
        <w:t xml:space="preserve">rmula da transformada inversa de </w:t>
      </w:r>
      <w:r w:rsidR="00845893">
        <w:rPr>
          <w:rFonts w:eastAsiaTheme="minorEastAsia" w:cs="Times New Roman"/>
        </w:rPr>
        <w:t>F</w:t>
      </w:r>
      <w:r w:rsidR="00500C5A" w:rsidRPr="007E4262">
        <w:rPr>
          <w:rFonts w:eastAsiaTheme="minorEastAsia" w:cs="Times New Roman"/>
        </w:rPr>
        <w:t>ourier):</w:t>
      </w:r>
    </w:p>
    <w:p w:rsidR="00500C5A" w:rsidRPr="007E4262" w:rsidRDefault="00A87191" w:rsidP="00ED6D0B">
      <w:pPr>
        <w:spacing w:after="120" w:line="360" w:lineRule="auto"/>
        <w:jc w:val="both"/>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4</m:t>
              </m:r>
              <m:sSup>
                <m:sSupPr>
                  <m:ctrlPr>
                    <w:rPr>
                      <w:rFonts w:ascii="Cambria Math" w:eastAsiaTheme="minorEastAsia" w:hAnsi="Cambria Math" w:cs="Times New Roman"/>
                      <w:i/>
                    </w:rPr>
                  </m:ctrlPr>
                </m:sSupPr>
                <m:e>
                  <m:r>
                    <w:rPr>
                      <w:rFonts w:ascii="Cambria Math" w:eastAsiaTheme="minorEastAsia" w:hAnsi="Cambria Math" w:cs="Times New Roman"/>
                    </w:rPr>
                    <m:t>π</m:t>
                  </m:r>
                </m:e>
                <m:sup>
                  <m:r>
                    <w:rPr>
                      <w:rFonts w:ascii="Cambria Math" w:eastAsiaTheme="minorEastAsia" w:hAnsi="Cambria Math" w:cs="Times New Roman"/>
                    </w:rPr>
                    <m:t>2</m:t>
                  </m:r>
                </m:sup>
              </m:sSup>
            </m:den>
          </m:f>
          <m:nary>
            <m:naryPr>
              <m:chr m:val="∬"/>
              <m:limLoc m:val="undOvr"/>
              <m:subHide m:val="1"/>
              <m:supHide m:val="1"/>
              <m:ctrlPr>
                <w:rPr>
                  <w:rFonts w:ascii="Cambria Math" w:eastAsiaTheme="minorEastAsia" w:hAnsi="Cambria Math" w:cs="Times New Roman"/>
                  <w:i/>
                </w:rPr>
              </m:ctrlPr>
            </m:naryPr>
            <m:sub/>
            <m:sup/>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e>
                  </m:d>
                </m:num>
                <m:den>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x</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y</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 xml:space="preserve"> </m:t>
                  </m:r>
                </m:den>
              </m:f>
            </m:e>
          </m:nary>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e>
              </m:d>
            </m:sup>
          </m:sSup>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oMath>
      </m:oMathPara>
    </w:p>
    <w:p w:rsidR="00853CA7" w:rsidRPr="007E4262" w:rsidRDefault="003F330A" w:rsidP="00ED6D0B">
      <w:pPr>
        <w:spacing w:after="120" w:line="360" w:lineRule="auto"/>
        <w:jc w:val="both"/>
        <w:rPr>
          <w:rFonts w:eastAsiaTheme="minorEastAsia" w:cs="Times New Roman"/>
        </w:rPr>
      </w:pPr>
      <w:r w:rsidRPr="007E4262">
        <w:rPr>
          <w:rFonts w:eastAsiaTheme="minorEastAsia" w:cs="Times New Roman"/>
        </w:rPr>
        <w:t>É possível demostrar</w:t>
      </w:r>
      <w:r w:rsidR="00E1174A">
        <w:rPr>
          <w:rFonts w:eastAsiaTheme="minorEastAsia" w:cs="Times New Roman"/>
        </w:rPr>
        <w:t>,</w:t>
      </w:r>
      <w:r w:rsidRPr="007E4262">
        <w:rPr>
          <w:rFonts w:eastAsiaTheme="minorEastAsia" w:cs="Times New Roman"/>
        </w:rPr>
        <w:t xml:space="preserve"> usando integração de contorno com respeito a variável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oMath>
      <w:r w:rsidR="00E1174A">
        <w:rPr>
          <w:rFonts w:eastAsiaTheme="minorEastAsia" w:cs="Times New Roman"/>
        </w:rPr>
        <w:t>,</w:t>
      </w:r>
      <w:r w:rsidRPr="007E4262">
        <w:rPr>
          <w:rFonts w:eastAsiaTheme="minorEastAsia" w:cs="Times New Roman"/>
        </w:rPr>
        <w:t xml:space="preserve"> </w:t>
      </w:r>
      <w:r w:rsidR="00E1174A">
        <w:rPr>
          <w:rFonts w:eastAsiaTheme="minorEastAsia" w:cs="Times New Roman"/>
        </w:rPr>
        <w:t>o seguinte</w:t>
      </w:r>
      <w:r w:rsidRPr="007E4262">
        <w:rPr>
          <w:rFonts w:eastAsiaTheme="minorEastAsia" w:cs="Times New Roman"/>
        </w:rPr>
        <w:t>:</w:t>
      </w:r>
    </w:p>
    <w:p w:rsidR="003F330A" w:rsidRPr="007E4262" w:rsidRDefault="00A87191" w:rsidP="00ED6D0B">
      <w:pPr>
        <w:spacing w:after="120" w:line="360" w:lineRule="auto"/>
        <w:jc w:val="both"/>
        <w:rPr>
          <w:rFonts w:eastAsiaTheme="minorEastAsia"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e>
          </m:d>
          <m:r>
            <w:rPr>
              <w:rFonts w:ascii="Cambria Math" w:eastAsiaTheme="minorEastAsia" w:hAnsi="Cambria Math" w:cs="Times New Roman"/>
            </w:rPr>
            <m:t>=</m:t>
          </m:r>
          <m:nary>
            <m:naryPr>
              <m:limLoc m:val="undOvr"/>
              <m:subHide m:val="1"/>
              <m:supHide m:val="1"/>
              <m:ctrlPr>
                <w:rPr>
                  <w:rFonts w:ascii="Cambria Math" w:eastAsiaTheme="minorEastAsia" w:hAnsi="Cambria Math" w:cs="Times New Roman"/>
                  <w:i/>
                </w:rPr>
              </m:ctrlPr>
            </m:naryPr>
            <m:sub/>
            <m:sup/>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e>
                      </m:d>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sup>
                      </m:sSup>
                    </m:num>
                    <m:den>
                      <m:r>
                        <w:rPr>
                          <w:rFonts w:ascii="Cambria Math" w:eastAsiaTheme="minorEastAsia" w:hAnsi="Cambria Math" w:cs="Times New Roman"/>
                        </w:rPr>
                        <m:t>j2</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r>
                        <w:rPr>
                          <w:rFonts w:ascii="Cambria Math" w:eastAsiaTheme="minorEastAsia" w:hAnsi="Cambria Math" w:cs="Times New Roman"/>
                        </w:rPr>
                        <m:t xml:space="preserve"> </m:t>
                      </m:r>
                    </m:den>
                  </m:f>
                </m:e>
              </m:d>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x</m:t>
                  </m:r>
                </m:sup>
              </m:sSup>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e>
          </m:nary>
        </m:oMath>
      </m:oMathPara>
    </w:p>
    <w:p w:rsidR="00527DDC" w:rsidRPr="007E4262" w:rsidRDefault="00527DDC" w:rsidP="00E1174A">
      <w:pPr>
        <w:spacing w:after="120" w:line="360" w:lineRule="auto"/>
        <w:ind w:firstLine="708"/>
        <w:jc w:val="both"/>
        <w:rPr>
          <w:rFonts w:eastAsiaTheme="minorEastAsia" w:cs="Times New Roman"/>
        </w:rPr>
      </w:pPr>
      <w:r w:rsidRPr="007E4262">
        <w:rPr>
          <w:rFonts w:eastAsiaTheme="minorEastAsia" w:cs="Times New Roman"/>
        </w:rPr>
        <w:lastRenderedPageBreak/>
        <w:t xml:space="preserve">Aplicando a transformada de Fourier em </w:t>
      </w:r>
      <m:oMath>
        <m:r>
          <w:rPr>
            <w:rFonts w:ascii="Cambria Math" w:eastAsiaTheme="minorEastAsia" w:hAnsi="Cambria Math" w:cs="Times New Roman"/>
          </w:rPr>
          <m:t xml:space="preserve">x→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oMath>
      <w:r w:rsidR="00E1174A">
        <w:rPr>
          <w:rFonts w:eastAsiaTheme="minorEastAsia" w:cs="Times New Roman"/>
        </w:rPr>
        <w:t>,</w:t>
      </w:r>
      <w:r w:rsidRPr="007E4262">
        <w:rPr>
          <w:rFonts w:eastAsiaTheme="minorEastAsia" w:cs="Times New Roman"/>
        </w:rPr>
        <w:t xml:space="preserve"> obt</w:t>
      </w:r>
      <w:r w:rsidR="00E1174A">
        <w:rPr>
          <w:rFonts w:eastAsiaTheme="minorEastAsia" w:cs="Times New Roman"/>
        </w:rPr>
        <w:t>ém-se:</w:t>
      </w:r>
    </w:p>
    <w:p w:rsidR="00527DDC" w:rsidRPr="007E4262" w:rsidRDefault="00A87191" w:rsidP="00ED6D0B">
      <w:pPr>
        <w:spacing w:after="120" w:line="360" w:lineRule="auto"/>
        <w:jc w:val="both"/>
        <w:rPr>
          <w:rFonts w:eastAsiaTheme="minorEastAsia" w:cs="Times New Roman"/>
        </w:rPr>
      </w:pPr>
      <m:oMathPara>
        <m:oMath>
          <m:nary>
            <m:naryPr>
              <m:limLoc m:val="undOvr"/>
              <m:subHide m:val="1"/>
              <m:supHide m:val="1"/>
              <m:ctrlPr>
                <w:rPr>
                  <w:rFonts w:ascii="Cambria Math" w:eastAsiaTheme="minorEastAsia" w:hAnsi="Cambria Math" w:cs="Times New Roman"/>
                  <w:i/>
                </w:rPr>
              </m:ctrlPr>
            </m:naryPr>
            <m:sub/>
            <m:sup/>
            <m:e>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e>
              </m:d>
            </m:e>
          </m:nary>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x</m:t>
              </m:r>
            </m:sup>
          </m:sSup>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 xml:space="preserve">= </m:t>
          </m:r>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0</m:t>
                          </m:r>
                        </m:sub>
                      </m:sSub>
                    </m:e>
                  </m:d>
                  <m:sSup>
                    <m:sSupPr>
                      <m:ctrlPr>
                        <w:rPr>
                          <w:rFonts w:ascii="Cambria Math" w:eastAsiaTheme="minorEastAsia" w:hAnsi="Cambria Math" w:cs="Times New Roman"/>
                          <w:i/>
                        </w:rPr>
                      </m:ctrlPr>
                    </m:sSupPr>
                    <m:e>
                      <m:r>
                        <w:rPr>
                          <w:rFonts w:ascii="Cambria Math" w:eastAsiaTheme="minorEastAsia" w:hAnsi="Cambria Math" w:cs="Times New Roman"/>
                        </w:rPr>
                        <m:t>e</m:t>
                      </m:r>
                    </m:e>
                    <m:sup>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sup>
                  </m:sSup>
                </m:num>
                <m:den>
                  <m:r>
                    <w:rPr>
                      <w:rFonts w:ascii="Cambria Math" w:eastAsiaTheme="minorEastAsia" w:hAnsi="Cambria Math" w:cs="Times New Roman"/>
                    </w:rPr>
                    <m:t>j2</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r>
                    <w:rPr>
                      <w:rFonts w:ascii="Cambria Math" w:eastAsiaTheme="minorEastAsia" w:hAnsi="Cambria Math" w:cs="Times New Roman"/>
                    </w:rPr>
                    <m:t xml:space="preserve"> </m:t>
                  </m:r>
                </m:den>
              </m:f>
            </m:e>
          </m:d>
        </m:oMath>
      </m:oMathPara>
    </w:p>
    <w:p w:rsidR="007F4782" w:rsidRPr="007E4262" w:rsidRDefault="004C1D62" w:rsidP="00ED6D0B">
      <w:pPr>
        <w:spacing w:after="120" w:line="360" w:lineRule="auto"/>
        <w:jc w:val="both"/>
        <w:rPr>
          <w:rFonts w:eastAsiaTheme="minorEastAsia" w:cs="Times New Roman"/>
          <w:noProof/>
        </w:rPr>
      </w:pPr>
      <w:r w:rsidRPr="007E4262">
        <w:rPr>
          <w:rFonts w:eastAsiaTheme="minorEastAsia" w:cs="Times New Roman"/>
        </w:rPr>
        <w:tab/>
      </w:r>
      <w:r w:rsidR="00BC1DD8" w:rsidRPr="007E4262">
        <w:rPr>
          <w:rFonts w:eastAsiaTheme="minorEastAsia" w:cs="Times New Roman"/>
        </w:rPr>
        <w:t>Assim</w:t>
      </w:r>
      <w:r w:rsidRPr="007E4262">
        <w:rPr>
          <w:rFonts w:eastAsiaTheme="minorEastAsia" w:cs="Times New Roman"/>
        </w:rPr>
        <w:t xml:space="preserve">, </w:t>
      </w:r>
      <w:r w:rsidR="00E1174A">
        <w:rPr>
          <w:rFonts w:eastAsiaTheme="minorEastAsia" w:cs="Times New Roman"/>
        </w:rPr>
        <w:t>por meio</w:t>
      </w:r>
      <w:r w:rsidRPr="007E4262">
        <w:rPr>
          <w:rFonts w:eastAsiaTheme="minorEastAsia" w:cs="Times New Roman"/>
        </w:rPr>
        <w:t xml:space="preserve"> da transformada de Fourier</w:t>
      </w:r>
      <w:r w:rsidR="00BC1DD8" w:rsidRPr="007E4262">
        <w:rPr>
          <w:rFonts w:eastAsiaTheme="minorEastAsia" w:cs="Times New Roman"/>
        </w:rPr>
        <w:t xml:space="preserve"> de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s</m:t>
            </m:r>
          </m:sub>
        </m:sSub>
        <m:d>
          <m:dPr>
            <m:ctrlPr>
              <w:rPr>
                <w:rFonts w:ascii="Cambria Math" w:eastAsiaTheme="minorEastAsia" w:hAnsi="Cambria Math" w:cs="Times New Roman"/>
                <w:i/>
              </w:rPr>
            </m:ctrlPr>
          </m:dPr>
          <m:e>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0</m:t>
                </m:r>
              </m:sub>
            </m:sSub>
          </m:e>
        </m:d>
      </m:oMath>
      <w:r w:rsidR="00E1174A">
        <w:rPr>
          <w:rFonts w:eastAsiaTheme="minorEastAsia" w:cs="Times New Roman"/>
        </w:rPr>
        <w:t xml:space="preserve">, </w:t>
      </w:r>
      <w:r w:rsidRPr="007E4262">
        <w:rPr>
          <w:rFonts w:eastAsiaTheme="minorEastAsia" w:cs="Times New Roman"/>
        </w:rPr>
        <w:t>pode</w:t>
      </w:r>
      <w:r w:rsidR="00E1174A">
        <w:rPr>
          <w:rFonts w:eastAsiaTheme="minorEastAsia" w:cs="Times New Roman"/>
        </w:rPr>
        <w:t>-se</w:t>
      </w:r>
      <w:r w:rsidRPr="007E4262">
        <w:rPr>
          <w:rFonts w:eastAsiaTheme="minorEastAsia" w:cs="Times New Roman"/>
        </w:rPr>
        <w:t xml:space="preserve"> estimar os valores de </w:t>
      </w:r>
      <m:oMath>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d>
      </m:oMath>
      <w:r w:rsidRPr="007E4262">
        <w:rPr>
          <w:rFonts w:eastAsiaTheme="minorEastAsia" w:cs="Times New Roman"/>
        </w:rPr>
        <w:t xml:space="preserve"> em um arco circular.</w:t>
      </w:r>
    </w:p>
    <w:p w:rsidR="007678CD" w:rsidRPr="007E4262" w:rsidRDefault="00272CCD" w:rsidP="00ED6D0B">
      <w:pPr>
        <w:spacing w:after="120" w:line="360" w:lineRule="auto"/>
        <w:ind w:firstLine="708"/>
        <w:jc w:val="both"/>
        <w:rPr>
          <w:rFonts w:eastAsiaTheme="minorEastAsia" w:cs="Times New Roman"/>
          <w:noProof/>
        </w:rPr>
      </w:pPr>
      <w:r w:rsidRPr="007E4262">
        <w:rPr>
          <w:rFonts w:eastAsiaTheme="minorEastAsia" w:cs="Times New Roman"/>
          <w:noProof/>
        </w:rPr>
        <w:t xml:space="preserve">A imagem </w:t>
      </w:r>
      <w:r w:rsidR="00BC1DD8" w:rsidRPr="007E4262">
        <w:rPr>
          <w:rFonts w:eastAsiaTheme="minorEastAsia" w:cs="Times New Roman"/>
          <w:noProof/>
        </w:rPr>
        <w:t>a seguir</w:t>
      </w:r>
      <w:r w:rsidRPr="007E4262">
        <w:rPr>
          <w:rFonts w:eastAsiaTheme="minorEastAsia" w:cs="Times New Roman"/>
          <w:noProof/>
        </w:rPr>
        <w:t xml:space="preserve"> mostra como </w:t>
      </w:r>
      <w:r w:rsidR="00B63A89" w:rsidRPr="007E4262">
        <w:rPr>
          <w:rFonts w:eastAsiaTheme="minorEastAsia" w:cs="Times New Roman"/>
          <w:noProof/>
        </w:rPr>
        <w:t>são</w:t>
      </w:r>
      <w:r w:rsidRPr="007E4262">
        <w:rPr>
          <w:rFonts w:eastAsiaTheme="minorEastAsia" w:cs="Times New Roman"/>
          <w:noProof/>
        </w:rPr>
        <w:t xml:space="preserve"> o</w:t>
      </w:r>
      <w:r w:rsidR="00B63A89" w:rsidRPr="007E4262">
        <w:rPr>
          <w:rFonts w:eastAsiaTheme="minorEastAsia" w:cs="Times New Roman"/>
          <w:noProof/>
        </w:rPr>
        <w:t>s</w:t>
      </w:r>
      <w:r w:rsidRPr="007E4262">
        <w:rPr>
          <w:rFonts w:eastAsiaTheme="minorEastAsia" w:cs="Times New Roman"/>
          <w:noProof/>
        </w:rPr>
        <w:t xml:space="preserve"> arco</w:t>
      </w:r>
      <w:r w:rsidR="00B63A89" w:rsidRPr="007E4262">
        <w:rPr>
          <w:rFonts w:eastAsiaTheme="minorEastAsia" w:cs="Times New Roman"/>
          <w:noProof/>
        </w:rPr>
        <w:t>s</w:t>
      </w:r>
      <w:r w:rsidRPr="007E4262">
        <w:rPr>
          <w:rFonts w:eastAsiaTheme="minorEastAsia" w:cs="Times New Roman"/>
          <w:noProof/>
        </w:rPr>
        <w:t xml:space="preserve"> circular</w:t>
      </w:r>
      <w:r w:rsidR="00B63A89" w:rsidRPr="007E4262">
        <w:rPr>
          <w:rFonts w:eastAsiaTheme="minorEastAsia" w:cs="Times New Roman"/>
          <w:noProof/>
        </w:rPr>
        <w:t>es</w:t>
      </w:r>
      <w:r w:rsidRPr="007E4262">
        <w:rPr>
          <w:rFonts w:eastAsiaTheme="minorEastAsia" w:cs="Times New Roman"/>
          <w:noProof/>
        </w:rPr>
        <w:t xml:space="preserve"> que </w:t>
      </w:r>
      <w:r w:rsidR="00B63A89" w:rsidRPr="007E4262">
        <w:rPr>
          <w:rFonts w:eastAsiaTheme="minorEastAsia" w:cs="Times New Roman"/>
          <w:noProof/>
        </w:rPr>
        <w:t>sobrepo</w:t>
      </w:r>
      <w:r w:rsidR="004D4145" w:rsidRPr="007E4262">
        <w:rPr>
          <w:rFonts w:eastAsiaTheme="minorEastAsia" w:cs="Times New Roman"/>
          <w:noProof/>
        </w:rPr>
        <w:t>e</w:t>
      </w:r>
      <w:r w:rsidR="00B63A89" w:rsidRPr="007E4262">
        <w:rPr>
          <w:rFonts w:eastAsiaTheme="minorEastAsia" w:cs="Times New Roman"/>
          <w:noProof/>
        </w:rPr>
        <w:t>m</w:t>
      </w:r>
      <w:r w:rsidRPr="007E4262">
        <w:rPr>
          <w:rFonts w:eastAsiaTheme="minorEastAsia" w:cs="Times New Roman"/>
          <w:noProof/>
        </w:rPr>
        <w:t xml:space="preserve"> a transformada de </w:t>
      </w:r>
      <w:r w:rsidR="00E1174A">
        <w:rPr>
          <w:rFonts w:eastAsiaTheme="minorEastAsia" w:cs="Times New Roman"/>
          <w:noProof/>
        </w:rPr>
        <w:t>F</w:t>
      </w:r>
      <w:r w:rsidRPr="007E4262">
        <w:rPr>
          <w:rFonts w:eastAsiaTheme="minorEastAsia" w:cs="Times New Roman"/>
          <w:noProof/>
        </w:rPr>
        <w:t>ourier do objeto</w:t>
      </w:r>
      <w:r w:rsidR="00B63A89" w:rsidRPr="007E4262">
        <w:rPr>
          <w:rFonts w:eastAsiaTheme="minorEastAsia" w:cs="Times New Roman"/>
          <w:noProof/>
        </w:rPr>
        <w:t>. V</w:t>
      </w:r>
      <w:r w:rsidRPr="007E4262">
        <w:rPr>
          <w:rFonts w:eastAsiaTheme="minorEastAsia" w:cs="Times New Roman"/>
          <w:noProof/>
        </w:rPr>
        <w:t xml:space="preserve">ale notar que </w:t>
      </w:r>
      <w:r w:rsidR="004D4145" w:rsidRPr="007E4262">
        <w:rPr>
          <w:rFonts w:eastAsiaTheme="minorEastAsia" w:cs="Times New Roman"/>
          <w:noProof/>
        </w:rPr>
        <w:t xml:space="preserve">a direção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oMath>
      <w:r w:rsidRPr="007E4262">
        <w:rPr>
          <w:rFonts w:eastAsiaTheme="minorEastAsia" w:cs="Times New Roman"/>
          <w:b/>
          <w:noProof/>
        </w:rPr>
        <w:t xml:space="preserve"> </w:t>
      </w:r>
      <w:r w:rsidR="004D4145" w:rsidRPr="007E4262">
        <w:rPr>
          <w:rFonts w:eastAsiaTheme="minorEastAsia" w:cs="Times New Roman"/>
          <w:noProof/>
        </w:rPr>
        <w:t>da onda incidente</w:t>
      </w:r>
      <w:r w:rsidR="00227345" w:rsidRPr="007E4262">
        <w:rPr>
          <w:rFonts w:eastAsiaTheme="minorEastAsia" w:cs="Times New Roman"/>
          <w:noProof/>
        </w:rPr>
        <w:t xml:space="preserve"> (a linha tracejada)</w:t>
      </w:r>
      <w:r w:rsidR="004D4145" w:rsidRPr="007E4262">
        <w:rPr>
          <w:rFonts w:eastAsiaTheme="minorEastAsia" w:cs="Times New Roman"/>
          <w:noProof/>
        </w:rPr>
        <w:t xml:space="preserve"> é gen</w:t>
      </w:r>
      <w:r w:rsidR="00E1174A">
        <w:rPr>
          <w:rFonts w:eastAsiaTheme="minorEastAsia" w:cs="Times New Roman"/>
          <w:noProof/>
        </w:rPr>
        <w:t>é</w:t>
      </w:r>
      <w:r w:rsidR="004D4145" w:rsidRPr="007E4262">
        <w:rPr>
          <w:rFonts w:eastAsiaTheme="minorEastAsia" w:cs="Times New Roman"/>
          <w:noProof/>
        </w:rPr>
        <w:t>ric</w:t>
      </w:r>
      <w:r w:rsidR="00B63A89" w:rsidRPr="007E4262">
        <w:rPr>
          <w:rFonts w:eastAsiaTheme="minorEastAsia" w:cs="Times New Roman"/>
          <w:noProof/>
        </w:rPr>
        <w:t>a</w:t>
      </w:r>
      <w:r w:rsidR="00BF42FC" w:rsidRPr="007E4262">
        <w:rPr>
          <w:rFonts w:eastAsiaTheme="minorEastAsia" w:cs="Times New Roman"/>
          <w:noProof/>
        </w:rPr>
        <w:t>,</w:t>
      </w:r>
      <w:r w:rsidR="004D4145" w:rsidRPr="007E4262">
        <w:rPr>
          <w:rFonts w:eastAsiaTheme="minorEastAsia" w:cs="Times New Roman"/>
          <w:noProof/>
        </w:rPr>
        <w:t xml:space="preserve"> conse</w:t>
      </w:r>
      <w:r w:rsidR="00E1174A">
        <w:rPr>
          <w:rFonts w:eastAsiaTheme="minorEastAsia" w:cs="Times New Roman"/>
          <w:noProof/>
        </w:rPr>
        <w:t>q</w:t>
      </w:r>
      <w:r w:rsidR="004D4145" w:rsidRPr="007E4262">
        <w:rPr>
          <w:rFonts w:eastAsiaTheme="minorEastAsia" w:cs="Times New Roman"/>
          <w:noProof/>
        </w:rPr>
        <w:t xml:space="preserve">uentemente os receptores não estão localizados na posição </w:t>
      </w:r>
      <m:oMath>
        <m:d>
          <m:dPr>
            <m:ctrlPr>
              <w:rPr>
                <w:rFonts w:ascii="Cambria Math" w:eastAsiaTheme="minorEastAsia" w:hAnsi="Cambria Math" w:cs="Times New Roman"/>
                <w:i/>
              </w:rPr>
            </m:ctrlPr>
          </m:dPr>
          <m:e>
            <m:r>
              <w:rPr>
                <w:rFonts w:ascii="Cambria Math" w:eastAsiaTheme="minorEastAsia" w:hAnsi="Cambria Math" w:cs="Times New Roman"/>
              </w:rPr>
              <m:t>x,y=</m:t>
            </m:r>
            <m:sSub>
              <m:sSubPr>
                <m:ctrlPr>
                  <w:rPr>
                    <w:rFonts w:ascii="Cambria Math" w:eastAsiaTheme="minorEastAsia" w:hAnsi="Cambria Math" w:cs="Times New Roman"/>
                    <w:i/>
                  </w:rPr>
                </m:ctrlPr>
              </m:sSubPr>
              <m:e>
                <m:r>
                  <w:rPr>
                    <w:rFonts w:ascii="Cambria Math" w:eastAsiaTheme="minorEastAsia" w:hAnsi="Cambria Math" w:cs="Times New Roman"/>
                  </w:rPr>
                  <m:t xml:space="preserve"> l</m:t>
                </m:r>
              </m:e>
              <m:sub>
                <m:r>
                  <w:rPr>
                    <w:rFonts w:ascii="Cambria Math" w:eastAsiaTheme="minorEastAsia" w:hAnsi="Cambria Math" w:cs="Times New Roman"/>
                  </w:rPr>
                  <m:t>0</m:t>
                </m:r>
              </m:sub>
            </m:sSub>
          </m:e>
        </m:d>
      </m:oMath>
      <w:r w:rsidR="004D4145" w:rsidRPr="007E4262">
        <w:rPr>
          <w:rFonts w:eastAsiaTheme="minorEastAsia" w:cs="Times New Roman"/>
          <w:noProof/>
        </w:rPr>
        <w:t xml:space="preserve"> e sim em uma </w:t>
      </w:r>
      <w:r w:rsidR="00B63A89" w:rsidRPr="007E4262">
        <w:rPr>
          <w:rFonts w:eastAsiaTheme="minorEastAsia" w:cs="Times New Roman"/>
          <w:noProof/>
        </w:rPr>
        <w:t xml:space="preserve">posição </w:t>
      </w:r>
      <w:r w:rsidR="002159C8" w:rsidRPr="007E4262">
        <w:rPr>
          <w:rFonts w:eastAsiaTheme="minorEastAsia" w:cs="Times New Roman"/>
          <w:noProof/>
        </w:rPr>
        <w:t>perpendicular a onda plana incidente</w:t>
      </w:r>
      <w:r w:rsidR="004D4145" w:rsidRPr="007E4262">
        <w:rPr>
          <w:rFonts w:eastAsiaTheme="minorEastAsia" w:cs="Times New Roman"/>
          <w:noProof/>
        </w:rPr>
        <w:t>.</w:t>
      </w:r>
    </w:p>
    <w:p w:rsidR="00B570A3" w:rsidRPr="007E4262" w:rsidRDefault="00B570A3" w:rsidP="00ED6D0B">
      <w:pPr>
        <w:spacing w:after="120" w:line="360" w:lineRule="auto"/>
        <w:ind w:firstLine="708"/>
        <w:jc w:val="both"/>
        <w:rPr>
          <w:rFonts w:eastAsiaTheme="minorEastAsia" w:cs="Times New Roman"/>
          <w:noProof/>
        </w:rPr>
      </w:pPr>
    </w:p>
    <w:p w:rsidR="00906D53" w:rsidRDefault="00FB7986" w:rsidP="00906D53">
      <w:pPr>
        <w:keepNext/>
        <w:spacing w:after="120" w:line="360" w:lineRule="auto"/>
      </w:pPr>
      <w:r w:rsidRPr="007E4262">
        <w:rPr>
          <w:rFonts w:cs="Times New Roman"/>
          <w:noProof/>
          <w:lang w:eastAsia="pt-BR"/>
        </w:rPr>
        <w:drawing>
          <wp:inline distT="0" distB="0" distL="0" distR="0" wp14:anchorId="0454A0C2" wp14:editId="3DA7F444">
            <wp:extent cx="5864130" cy="3157113"/>
            <wp:effectExtent l="0" t="0" r="3810" b="5715"/>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108" t="31820" r="20776" b="17313"/>
                    <a:stretch/>
                  </pic:blipFill>
                  <pic:spPr bwMode="auto">
                    <a:xfrm>
                      <a:off x="0" y="0"/>
                      <a:ext cx="5875807" cy="3163400"/>
                    </a:xfrm>
                    <a:prstGeom prst="rect">
                      <a:avLst/>
                    </a:prstGeom>
                    <a:ln>
                      <a:noFill/>
                    </a:ln>
                    <a:extLst>
                      <a:ext uri="{53640926-AAD7-44D8-BBD7-CCE9431645EC}">
                        <a14:shadowObscured xmlns:a14="http://schemas.microsoft.com/office/drawing/2010/main"/>
                      </a:ext>
                    </a:extLst>
                  </pic:spPr>
                </pic:pic>
              </a:graphicData>
            </a:graphic>
          </wp:inline>
        </w:drawing>
      </w:r>
    </w:p>
    <w:p w:rsidR="00E1174A" w:rsidRDefault="00906D53" w:rsidP="00906D53">
      <w:pPr>
        <w:pStyle w:val="Legenda"/>
        <w:jc w:val="left"/>
      </w:pPr>
      <w:r>
        <w:t xml:space="preserve">Figura </w:t>
      </w:r>
      <w:fldSimple w:instr=" STYLEREF 1 \s ">
        <w:r w:rsidR="006D5C75">
          <w:rPr>
            <w:noProof/>
          </w:rPr>
          <w:t>3</w:t>
        </w:r>
      </w:fldSimple>
      <w:r w:rsidR="006D5C75">
        <w:t>.</w:t>
      </w:r>
      <w:fldSimple w:instr=" SEQ Figura \* ARABIC \s 1 ">
        <w:r w:rsidR="006D5C75">
          <w:rPr>
            <w:noProof/>
          </w:rPr>
          <w:t>1</w:t>
        </w:r>
      </w:fldSimple>
      <w:r>
        <w:t xml:space="preserve"> Projeção de uma onda plana (esquerda) Domina da transformada de </w:t>
      </w:r>
      <w:r w:rsidR="00E1174A">
        <w:t>F</w:t>
      </w:r>
      <w:r>
        <w:t xml:space="preserve">ourier da projeção (direita) </w:t>
      </w:r>
    </w:p>
    <w:p w:rsidR="003F330A" w:rsidRDefault="00E1174A" w:rsidP="00906D53">
      <w:pPr>
        <w:pStyle w:val="Legenda"/>
        <w:jc w:val="left"/>
        <w:rPr>
          <w:rFonts w:eastAsiaTheme="minorEastAsia" w:cs="Times New Roman"/>
        </w:rPr>
      </w:pPr>
      <w:r>
        <w:t xml:space="preserve">Fonte: </w:t>
      </w:r>
      <w:r w:rsidR="00906D53" w:rsidRPr="00E1174A">
        <w:rPr>
          <w:color w:val="FF0000"/>
        </w:rPr>
        <w:t>[#4]</w:t>
      </w:r>
    </w:p>
    <w:p w:rsidR="00E1174A" w:rsidRPr="00E1174A" w:rsidRDefault="00E1174A" w:rsidP="00E1174A"/>
    <w:p w:rsidR="00D03962" w:rsidRPr="007E4262" w:rsidRDefault="00B570A3" w:rsidP="008B2EC9">
      <w:pPr>
        <w:spacing w:after="120" w:line="360" w:lineRule="auto"/>
        <w:jc w:val="both"/>
        <w:rPr>
          <w:rFonts w:eastAsiaTheme="minorEastAsia" w:cs="Times New Roman"/>
        </w:rPr>
      </w:pPr>
      <w:r w:rsidRPr="007E4262">
        <w:rPr>
          <w:rFonts w:eastAsiaTheme="minorEastAsia" w:cs="Times New Roman"/>
        </w:rPr>
        <w:tab/>
      </w:r>
      <w:r w:rsidR="00EC5D67" w:rsidRPr="007E4262">
        <w:rPr>
          <w:rFonts w:eastAsiaTheme="minorEastAsia" w:cs="Times New Roman"/>
        </w:rPr>
        <w:t xml:space="preserve">Portanto, para cada onda incidente </w:t>
      </w:r>
      <w:r w:rsidR="00F135A3" w:rsidRPr="007E4262">
        <w:rPr>
          <w:rFonts w:eastAsiaTheme="minorEastAsia" w:cs="Times New Roman"/>
        </w:rPr>
        <w:t>de</w:t>
      </w:r>
      <w:r w:rsidR="00EC5D67" w:rsidRPr="007E4262">
        <w:rPr>
          <w:rFonts w:eastAsiaTheme="minorEastAsia" w:cs="Times New Roman"/>
        </w:rPr>
        <w:t xml:space="preserve"> direção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oMath>
      <w:r w:rsidR="00E1174A">
        <w:rPr>
          <w:rFonts w:eastAsiaTheme="minorEastAsia" w:cs="Times New Roman"/>
        </w:rPr>
        <w:t>,</w:t>
      </w:r>
      <w:r w:rsidR="00EC5D67" w:rsidRPr="007E4262">
        <w:rPr>
          <w:rFonts w:eastAsiaTheme="minorEastAsia" w:cs="Times New Roman"/>
        </w:rPr>
        <w:t xml:space="preserve"> obt</w:t>
      </w:r>
      <w:r w:rsidR="00E1174A">
        <w:rPr>
          <w:rFonts w:eastAsiaTheme="minorEastAsia" w:cs="Times New Roman"/>
        </w:rPr>
        <w:t>ém-se</w:t>
      </w:r>
      <w:r w:rsidR="00EC5D67" w:rsidRPr="007E4262">
        <w:rPr>
          <w:rFonts w:eastAsiaTheme="minorEastAsia" w:cs="Times New Roman"/>
        </w:rPr>
        <w:t xml:space="preserve"> um arco de circunferência de </w:t>
      </w:r>
      <m:oMath>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d>
      </m:oMath>
      <w:r w:rsidR="00D03962" w:rsidRPr="007E4262">
        <w:rPr>
          <w:rFonts w:eastAsiaTheme="minorEastAsia" w:cs="Times New Roman"/>
        </w:rPr>
        <w:t xml:space="preserve"> diferente.</w:t>
      </w:r>
      <w:r w:rsidR="00EC5D67" w:rsidRPr="007E4262">
        <w:rPr>
          <w:rFonts w:eastAsiaTheme="minorEastAsia" w:cs="Times New Roman"/>
        </w:rPr>
        <w:t xml:space="preserve"> </w:t>
      </w:r>
      <w:r w:rsidR="00D03962" w:rsidRPr="007E4262">
        <w:rPr>
          <w:rFonts w:eastAsiaTheme="minorEastAsia" w:cs="Times New Roman"/>
        </w:rPr>
        <w:t xml:space="preserve">Se </w:t>
      </w:r>
      <w:r w:rsidR="00E1174A">
        <w:rPr>
          <w:rFonts w:eastAsiaTheme="minorEastAsia" w:cs="Times New Roman"/>
        </w:rPr>
        <w:t xml:space="preserve">se </w:t>
      </w:r>
      <w:r w:rsidR="00D03962" w:rsidRPr="007E4262">
        <w:rPr>
          <w:rFonts w:eastAsiaTheme="minorEastAsia" w:cs="Times New Roman"/>
        </w:rPr>
        <w:t>juntar cada um desses arcos de circunferência</w:t>
      </w:r>
      <w:r w:rsidR="00E1174A">
        <w:rPr>
          <w:rFonts w:eastAsiaTheme="minorEastAsia" w:cs="Times New Roman"/>
        </w:rPr>
        <w:t>,</w:t>
      </w:r>
      <w:r w:rsidR="00D03962" w:rsidRPr="007E4262">
        <w:rPr>
          <w:rFonts w:eastAsiaTheme="minorEastAsia" w:cs="Times New Roman"/>
        </w:rPr>
        <w:t xml:space="preserve"> ter</w:t>
      </w:r>
      <w:r w:rsidR="00E1174A">
        <w:rPr>
          <w:rFonts w:eastAsiaTheme="minorEastAsia" w:cs="Times New Roman"/>
        </w:rPr>
        <w:t xml:space="preserve">-se-á </w:t>
      </w:r>
      <w:r w:rsidR="0098706B" w:rsidRPr="007E4262">
        <w:rPr>
          <w:rFonts w:eastAsiaTheme="minorEastAsia" w:cs="Times New Roman"/>
        </w:rPr>
        <w:t xml:space="preserve">uma gama de pontos </w:t>
      </w:r>
      <w:r w:rsidR="008B2EC9">
        <w:rPr>
          <w:rFonts w:eastAsiaTheme="minorEastAsia" w:cs="Times New Roman"/>
        </w:rPr>
        <w:t xml:space="preserve">cujo </w:t>
      </w:r>
      <w:r w:rsidR="0098706B" w:rsidRPr="007E4262">
        <w:rPr>
          <w:rFonts w:eastAsiaTheme="minorEastAsia" w:cs="Times New Roman"/>
        </w:rPr>
        <w:t xml:space="preserve">valor de </w:t>
      </w:r>
      <m:oMath>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d>
      </m:oMath>
      <w:r w:rsidR="0098706B" w:rsidRPr="007E4262">
        <w:rPr>
          <w:rFonts w:eastAsiaTheme="minorEastAsia" w:cs="Times New Roman"/>
        </w:rPr>
        <w:t xml:space="preserve"> é co</w:t>
      </w:r>
      <w:r w:rsidR="00227345" w:rsidRPr="007E4262">
        <w:rPr>
          <w:rFonts w:eastAsiaTheme="minorEastAsia" w:cs="Times New Roman"/>
        </w:rPr>
        <w:t>nhecido.</w:t>
      </w:r>
    </w:p>
    <w:p w:rsidR="00906D53" w:rsidRDefault="00D03962" w:rsidP="00906D53">
      <w:pPr>
        <w:keepNext/>
        <w:spacing w:after="120" w:line="360" w:lineRule="auto"/>
        <w:jc w:val="center"/>
      </w:pPr>
      <w:r w:rsidRPr="007E4262">
        <w:rPr>
          <w:rFonts w:cs="Times New Roman"/>
          <w:noProof/>
          <w:lang w:eastAsia="pt-BR"/>
        </w:rPr>
        <w:lastRenderedPageBreak/>
        <w:drawing>
          <wp:inline distT="0" distB="0" distL="0" distR="0" wp14:anchorId="6F529A9C" wp14:editId="4F023E91">
            <wp:extent cx="2279176" cy="2206836"/>
            <wp:effectExtent l="0" t="0" r="6985" b="3175"/>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374" t="28546" r="33910" b="16831"/>
                    <a:stretch/>
                  </pic:blipFill>
                  <pic:spPr bwMode="auto">
                    <a:xfrm>
                      <a:off x="0" y="0"/>
                      <a:ext cx="2289151" cy="2216494"/>
                    </a:xfrm>
                    <a:prstGeom prst="rect">
                      <a:avLst/>
                    </a:prstGeom>
                    <a:ln>
                      <a:noFill/>
                    </a:ln>
                    <a:extLst>
                      <a:ext uri="{53640926-AAD7-44D8-BBD7-CCE9431645EC}">
                        <a14:shadowObscured xmlns:a14="http://schemas.microsoft.com/office/drawing/2010/main"/>
                      </a:ext>
                    </a:extLst>
                  </pic:spPr>
                </pic:pic>
              </a:graphicData>
            </a:graphic>
          </wp:inline>
        </w:drawing>
      </w:r>
    </w:p>
    <w:p w:rsidR="004A3A6A" w:rsidRDefault="00906D53" w:rsidP="004A3A6A">
      <w:pPr>
        <w:pStyle w:val="Legenda"/>
        <w:ind w:firstLine="708"/>
        <w:jc w:val="center"/>
      </w:pPr>
      <w:r>
        <w:t xml:space="preserve">Figura </w:t>
      </w:r>
      <w:fldSimple w:instr=" STYLEREF 1 \s ">
        <w:r w:rsidR="006D5C75">
          <w:rPr>
            <w:noProof/>
          </w:rPr>
          <w:t>3</w:t>
        </w:r>
      </w:fldSimple>
      <w:r w:rsidR="006D5C75">
        <w:t>.</w:t>
      </w:r>
      <w:fldSimple w:instr=" SEQ Figura \* ARABIC \s 1 ">
        <w:r w:rsidR="006D5C75">
          <w:rPr>
            <w:noProof/>
          </w:rPr>
          <w:t>2</w:t>
        </w:r>
      </w:fldSimple>
      <w:r>
        <w:t xml:space="preserve"> </w:t>
      </w:r>
      <w:r w:rsidR="00950DD5">
        <w:t>Os arcos de circunferência é o d</w:t>
      </w:r>
      <w:r w:rsidR="00AA42AE">
        <w:t>omínio</w:t>
      </w:r>
      <w:r w:rsidR="00950DD5">
        <w:t xml:space="preserve"> (</w:t>
      </w:r>
      <w:r w:rsidR="00AA42AE">
        <w:t>em frequência)</w:t>
      </w:r>
      <w:r>
        <w:t xml:space="preserve"> </w:t>
      </w:r>
      <w:r w:rsidR="00AA42AE">
        <w:t>dos</w:t>
      </w:r>
      <w:r>
        <w:t xml:space="preserve"> dadas </w:t>
      </w:r>
      <w:r w:rsidR="00950DD5">
        <w:t>projetado.</w:t>
      </w:r>
      <w:r w:rsidR="00841BE6">
        <w:t xml:space="preserve"> Já os anéis circulares são as coordenadas onde a interpolação é realizada</w:t>
      </w:r>
      <w:r w:rsidR="004A3A6A">
        <w:tab/>
      </w:r>
      <w:r w:rsidR="004A3A6A">
        <w:tab/>
      </w:r>
    </w:p>
    <w:p w:rsidR="00950DD5" w:rsidRPr="00950DD5" w:rsidRDefault="004A3A6A" w:rsidP="004A3A6A">
      <w:pPr>
        <w:pStyle w:val="Legenda"/>
        <w:tabs>
          <w:tab w:val="left" w:pos="709"/>
        </w:tabs>
        <w:jc w:val="center"/>
      </w:pPr>
      <w:r>
        <w:tab/>
      </w:r>
      <w:r w:rsidR="00950DD5">
        <w:t xml:space="preserve"> </w:t>
      </w:r>
      <w:r w:rsidR="008B2EC9">
        <w:rPr>
          <w:color w:val="FF0000"/>
        </w:rPr>
        <w:t xml:space="preserve">Fonte: </w:t>
      </w:r>
      <w:r w:rsidR="00950DD5" w:rsidRPr="008B2EC9">
        <w:rPr>
          <w:color w:val="FF0000"/>
        </w:rPr>
        <w:t>[#4]</w:t>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r>
        <w:rPr>
          <w:color w:val="FF0000"/>
        </w:rPr>
        <w:tab/>
      </w:r>
    </w:p>
    <w:p w:rsidR="00D03962" w:rsidRPr="007E4262" w:rsidRDefault="00D03962" w:rsidP="00ED6D0B">
      <w:pPr>
        <w:spacing w:after="120" w:line="360" w:lineRule="auto"/>
        <w:ind w:firstLine="708"/>
        <w:jc w:val="both"/>
        <w:rPr>
          <w:rFonts w:eastAsiaTheme="minorEastAsia" w:cs="Times New Roman"/>
        </w:rPr>
      </w:pPr>
      <w:r w:rsidRPr="007E4262">
        <w:rPr>
          <w:rFonts w:eastAsiaTheme="minorEastAsia" w:cs="Times New Roman"/>
        </w:rPr>
        <w:t>Com esses pontos</w:t>
      </w:r>
      <w:r w:rsidR="008B2EC9">
        <w:rPr>
          <w:rFonts w:eastAsiaTheme="minorEastAsia" w:cs="Times New Roman"/>
        </w:rPr>
        <w:t>,</w:t>
      </w:r>
      <w:r w:rsidRPr="007E4262">
        <w:rPr>
          <w:rFonts w:eastAsiaTheme="minorEastAsia" w:cs="Times New Roman"/>
        </w:rPr>
        <w:t xml:space="preserve"> realiza</w:t>
      </w:r>
      <w:r w:rsidR="008B2EC9">
        <w:rPr>
          <w:rFonts w:eastAsiaTheme="minorEastAsia" w:cs="Times New Roman"/>
        </w:rPr>
        <w:t>-se</w:t>
      </w:r>
      <w:r w:rsidRPr="007E4262">
        <w:rPr>
          <w:rFonts w:eastAsiaTheme="minorEastAsia" w:cs="Times New Roman"/>
        </w:rPr>
        <w:t xml:space="preserve"> uma interpolação de modo que </w:t>
      </w:r>
      <m:oMath>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d>
        <m:r>
          <w:rPr>
            <w:rFonts w:ascii="Cambria Math" w:eastAsiaTheme="minorEastAsia" w:hAnsi="Cambria Math" w:cs="Times New Roman"/>
          </w:rPr>
          <m:t xml:space="preserve"> </m:t>
        </m:r>
      </m:oMath>
      <w:r w:rsidRPr="007E4262">
        <w:rPr>
          <w:rFonts w:eastAsiaTheme="minorEastAsia" w:cs="Times New Roman"/>
        </w:rPr>
        <w:t>seja conhecido em todo o domínio da frequência, assim, pode</w:t>
      </w:r>
      <w:r w:rsidR="00B56101">
        <w:rPr>
          <w:rFonts w:eastAsiaTheme="minorEastAsia" w:cs="Times New Roman"/>
        </w:rPr>
        <w:t>-se</w:t>
      </w:r>
      <w:r w:rsidRPr="007E4262">
        <w:rPr>
          <w:rFonts w:eastAsiaTheme="minorEastAsia" w:cs="Times New Roman"/>
        </w:rPr>
        <w:t xml:space="preserve"> aplicar a transformada inversa de Fou</w:t>
      </w:r>
      <w:r w:rsidR="00F135A3" w:rsidRPr="007E4262">
        <w:rPr>
          <w:rFonts w:eastAsiaTheme="minorEastAsia" w:cs="Times New Roman"/>
        </w:rPr>
        <w:t>r</w:t>
      </w:r>
      <w:r w:rsidRPr="007E4262">
        <w:rPr>
          <w:rFonts w:eastAsiaTheme="minorEastAsia" w:cs="Times New Roman"/>
        </w:rPr>
        <w:t xml:space="preserve">ier e obter a densidade acústica do objeto </w:t>
      </w:r>
      <m:oMath>
        <m:r>
          <w:rPr>
            <w:rFonts w:ascii="Cambria Math" w:eastAsiaTheme="minorEastAsia" w:hAnsi="Cambria Math" w:cs="Times New Roman"/>
          </w:rPr>
          <m:t>O(x,y)</m:t>
        </m:r>
      </m:oMath>
      <w:r w:rsidR="004A3A6A">
        <w:rPr>
          <w:rFonts w:eastAsiaTheme="minorEastAsia" w:cs="Times New Roman"/>
        </w:rPr>
        <w:t xml:space="preserve"> o que r</w:t>
      </w:r>
      <w:r w:rsidR="00F135A3" w:rsidRPr="007E4262">
        <w:rPr>
          <w:rFonts w:eastAsiaTheme="minorEastAsia" w:cs="Times New Roman"/>
        </w:rPr>
        <w:t>esolve o problema inverso, a tomografia.</w:t>
      </w:r>
    </w:p>
    <w:p w:rsidR="00D03962" w:rsidRPr="007E4262" w:rsidRDefault="004B6031" w:rsidP="00ED6D0B">
      <w:pPr>
        <w:spacing w:after="120" w:line="360" w:lineRule="auto"/>
        <w:ind w:firstLine="708"/>
        <w:jc w:val="both"/>
        <w:rPr>
          <w:rFonts w:eastAsiaTheme="minorEastAsia" w:cs="Times New Roman"/>
        </w:rPr>
      </w:pPr>
      <w:r w:rsidRPr="007E4262">
        <w:rPr>
          <w:rFonts w:eastAsiaTheme="minorEastAsia" w:cs="Times New Roman"/>
        </w:rPr>
        <w:t xml:space="preserve">Um último ponto a se tomar nota é a semelhança deste método de resolução do problema inverso com </w:t>
      </w:r>
      <w:r w:rsidR="000F34CD">
        <w:rPr>
          <w:rFonts w:eastAsiaTheme="minorEastAsia" w:cs="Times New Roman"/>
        </w:rPr>
        <w:t>o</w:t>
      </w:r>
      <w:r w:rsidRPr="007E4262">
        <w:rPr>
          <w:rFonts w:eastAsiaTheme="minorEastAsia" w:cs="Times New Roman"/>
        </w:rPr>
        <w:t xml:space="preserve"> Teorema das Projeções usado na tomografia por raio-x. </w:t>
      </w:r>
      <w:r w:rsidR="00F75794" w:rsidRPr="007E4262">
        <w:rPr>
          <w:rFonts w:eastAsiaTheme="minorEastAsia" w:cs="Times New Roman"/>
        </w:rPr>
        <w:t xml:space="preserve">Os dois métodos são </w:t>
      </w:r>
      <w:r w:rsidR="00227345" w:rsidRPr="007E4262">
        <w:rPr>
          <w:rFonts w:eastAsiaTheme="minorEastAsia" w:cs="Times New Roman"/>
        </w:rPr>
        <w:t>similares</w:t>
      </w:r>
      <w:r w:rsidR="000B7497" w:rsidRPr="007E4262">
        <w:rPr>
          <w:rFonts w:eastAsiaTheme="minorEastAsia" w:cs="Times New Roman"/>
        </w:rPr>
        <w:t>:</w:t>
      </w:r>
      <w:r w:rsidR="00F75794" w:rsidRPr="007E4262">
        <w:rPr>
          <w:rFonts w:eastAsiaTheme="minorEastAsia" w:cs="Times New Roman"/>
        </w:rPr>
        <w:t xml:space="preserve"> obt</w:t>
      </w:r>
      <w:r w:rsidR="000F34CD">
        <w:rPr>
          <w:rFonts w:eastAsiaTheme="minorEastAsia" w:cs="Times New Roman"/>
        </w:rPr>
        <w:t>ém-se</w:t>
      </w:r>
      <w:r w:rsidR="00F75794" w:rsidRPr="007E4262">
        <w:rPr>
          <w:rFonts w:eastAsiaTheme="minorEastAsia" w:cs="Times New Roman"/>
        </w:rPr>
        <w:t xml:space="preserve"> uma curva de valores na frequência, interpola</w:t>
      </w:r>
      <w:r w:rsidR="000F34CD">
        <w:rPr>
          <w:rFonts w:eastAsiaTheme="minorEastAsia" w:cs="Times New Roman"/>
        </w:rPr>
        <w:t>-se</w:t>
      </w:r>
      <w:r w:rsidR="00F75794" w:rsidRPr="007E4262">
        <w:rPr>
          <w:rFonts w:eastAsiaTheme="minorEastAsia" w:cs="Times New Roman"/>
        </w:rPr>
        <w:t xml:space="preserve"> e aplica</w:t>
      </w:r>
      <w:r w:rsidR="000F34CD">
        <w:rPr>
          <w:rFonts w:eastAsiaTheme="minorEastAsia" w:cs="Times New Roman"/>
        </w:rPr>
        <w:t>-se</w:t>
      </w:r>
      <w:r w:rsidR="00F75794" w:rsidRPr="007E4262">
        <w:rPr>
          <w:rFonts w:eastAsiaTheme="minorEastAsia" w:cs="Times New Roman"/>
        </w:rPr>
        <w:t xml:space="preserve"> a transformada inversa. A</w:t>
      </w:r>
      <w:r w:rsidRPr="007E4262">
        <w:rPr>
          <w:rFonts w:eastAsiaTheme="minorEastAsia" w:cs="Times New Roman"/>
        </w:rPr>
        <w:t xml:space="preserve"> diferença entre os métodos é </w:t>
      </w:r>
      <w:r w:rsidR="00F75794" w:rsidRPr="007E4262">
        <w:rPr>
          <w:rFonts w:eastAsiaTheme="minorEastAsia" w:cs="Times New Roman"/>
        </w:rPr>
        <w:t xml:space="preserve">que, no caso do raio-x (Teorema das Projeções), </w:t>
      </w:r>
      <w:r w:rsidRPr="007E4262">
        <w:rPr>
          <w:rFonts w:eastAsiaTheme="minorEastAsia" w:cs="Times New Roman"/>
        </w:rPr>
        <w:t xml:space="preserve">a curva de valores conhecidos de </w:t>
      </w:r>
      <m:oMath>
        <m:acc>
          <m:accPr>
            <m:chr m:val="̃"/>
            <m:ctrlPr>
              <w:rPr>
                <w:rFonts w:ascii="Cambria Math" w:eastAsiaTheme="minorEastAsia" w:hAnsi="Cambria Math" w:cs="Times New Roman"/>
                <w:i/>
              </w:rPr>
            </m:ctrlPr>
          </m:accPr>
          <m:e>
            <m:r>
              <w:rPr>
                <w:rFonts w:ascii="Cambria Math" w:eastAsiaTheme="minorEastAsia" w:hAnsi="Cambria Math" w:cs="Times New Roman"/>
              </w:rPr>
              <m:t>O</m:t>
            </m:r>
          </m:e>
        </m:acc>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y</m:t>
                </m:r>
              </m:sub>
            </m:sSub>
          </m:e>
        </m:d>
      </m:oMath>
      <w:r w:rsidRPr="007E4262">
        <w:rPr>
          <w:rFonts w:eastAsiaTheme="minorEastAsia" w:cs="Times New Roman"/>
        </w:rPr>
        <w:t xml:space="preserve"> é uma reta perpendicular a </w:t>
      </w:r>
      <m:oMath>
        <m:sSub>
          <m:sSubPr>
            <m:ctrlPr>
              <w:rPr>
                <w:rFonts w:ascii="Cambria Math" w:eastAsiaTheme="minorEastAsia" w:hAnsi="Cambria Math" w:cs="Times New Roman"/>
                <w:b/>
                <w:i/>
              </w:rPr>
            </m:ctrlPr>
          </m:sSubPr>
          <m:e>
            <m:r>
              <m:rPr>
                <m:sty m:val="bi"/>
              </m:rPr>
              <w:rPr>
                <w:rFonts w:ascii="Cambria Math" w:eastAsiaTheme="minorEastAsia" w:hAnsi="Cambria Math" w:cs="Times New Roman"/>
              </w:rPr>
              <m:t>k</m:t>
            </m:r>
          </m:e>
          <m:sub>
            <m:r>
              <m:rPr>
                <m:sty m:val="bi"/>
              </m:rPr>
              <w:rPr>
                <w:rFonts w:ascii="Cambria Math" w:eastAsiaTheme="minorEastAsia" w:hAnsi="Cambria Math" w:cs="Times New Roman"/>
              </w:rPr>
              <m:t>0</m:t>
            </m:r>
          </m:sub>
        </m:sSub>
      </m:oMath>
      <w:r w:rsidRPr="007E4262">
        <w:rPr>
          <w:rFonts w:eastAsiaTheme="minorEastAsia" w:cs="Times New Roman"/>
          <w:b/>
        </w:rPr>
        <w:t xml:space="preserve"> </w:t>
      </w:r>
      <w:r w:rsidRPr="007E4262">
        <w:rPr>
          <w:rFonts w:eastAsiaTheme="minorEastAsia" w:cs="Times New Roman"/>
        </w:rPr>
        <w:t>que passa pela origem</w:t>
      </w:r>
      <w:r w:rsidR="00F75794" w:rsidRPr="007E4262">
        <w:rPr>
          <w:rFonts w:eastAsiaTheme="minorEastAsia" w:cs="Times New Roman"/>
        </w:rPr>
        <w:t>,</w:t>
      </w:r>
      <w:r w:rsidR="00572671" w:rsidRPr="007E4262">
        <w:rPr>
          <w:rFonts w:eastAsiaTheme="minorEastAsia" w:cs="Times New Roman"/>
        </w:rPr>
        <w:t xml:space="preserve"> ao </w:t>
      </w:r>
      <w:r w:rsidR="00F75794" w:rsidRPr="007E4262">
        <w:rPr>
          <w:rFonts w:eastAsiaTheme="minorEastAsia" w:cs="Times New Roman"/>
        </w:rPr>
        <w:t>contrário</w:t>
      </w:r>
      <w:r w:rsidR="00572671" w:rsidRPr="007E4262">
        <w:rPr>
          <w:rFonts w:eastAsiaTheme="minorEastAsia" w:cs="Times New Roman"/>
        </w:rPr>
        <w:t xml:space="preserve"> das ondas sonoros</w:t>
      </w:r>
      <w:r w:rsidR="00F75794" w:rsidRPr="007E4262">
        <w:rPr>
          <w:rFonts w:eastAsiaTheme="minorEastAsia" w:cs="Times New Roman"/>
        </w:rPr>
        <w:t>,</w:t>
      </w:r>
      <w:r w:rsidR="00572671" w:rsidRPr="007E4262">
        <w:rPr>
          <w:rFonts w:eastAsiaTheme="minorEastAsia" w:cs="Times New Roman"/>
        </w:rPr>
        <w:t xml:space="preserve"> </w:t>
      </w:r>
      <w:r w:rsidR="000B7497" w:rsidRPr="007E4262">
        <w:rPr>
          <w:rFonts w:eastAsiaTheme="minorEastAsia" w:cs="Times New Roman"/>
        </w:rPr>
        <w:t>onde</w:t>
      </w:r>
      <w:r w:rsidR="00572671" w:rsidRPr="007E4262">
        <w:rPr>
          <w:rFonts w:eastAsiaTheme="minorEastAsia" w:cs="Times New Roman"/>
        </w:rPr>
        <w:t xml:space="preserve"> </w:t>
      </w:r>
      <w:r w:rsidR="000B7497" w:rsidRPr="007E4262">
        <w:rPr>
          <w:rFonts w:eastAsiaTheme="minorEastAsia" w:cs="Times New Roman"/>
        </w:rPr>
        <w:t xml:space="preserve">a curva </w:t>
      </w:r>
      <w:r w:rsidR="00572671" w:rsidRPr="007E4262">
        <w:rPr>
          <w:rFonts w:eastAsiaTheme="minorEastAsia" w:cs="Times New Roman"/>
        </w:rPr>
        <w:t>é um arco de circunferência.</w:t>
      </w:r>
    </w:p>
    <w:p w:rsidR="007949EF" w:rsidRPr="007E4262" w:rsidRDefault="007949EF" w:rsidP="00ED6D0B">
      <w:pPr>
        <w:spacing w:after="120" w:line="360" w:lineRule="auto"/>
        <w:ind w:firstLine="708"/>
        <w:rPr>
          <w:rFonts w:eastAsiaTheme="minorEastAsia" w:cs="Times New Roman"/>
        </w:rPr>
      </w:pPr>
    </w:p>
    <w:p w:rsidR="002C17AB" w:rsidRPr="007E4262" w:rsidRDefault="002E774F" w:rsidP="00ED6D0B">
      <w:pPr>
        <w:pStyle w:val="Ttulo3"/>
        <w:spacing w:after="120" w:line="360" w:lineRule="auto"/>
        <w:rPr>
          <w:rFonts w:cs="Times New Roman"/>
        </w:rPr>
      </w:pPr>
      <w:bookmarkStart w:id="6" w:name="_Toc451717427"/>
      <w:r w:rsidRPr="007E4262">
        <w:rPr>
          <w:rFonts w:eastAsiaTheme="minorEastAsia" w:cs="Times New Roman"/>
        </w:rPr>
        <w:t xml:space="preserve">Método iterativo </w:t>
      </w:r>
      <w:r w:rsidRPr="000F34CD">
        <w:rPr>
          <w:rFonts w:cs="Times New Roman"/>
          <w:color w:val="FF0000"/>
        </w:rPr>
        <w:t>[#4]</w:t>
      </w:r>
      <w:bookmarkEnd w:id="6"/>
    </w:p>
    <w:p w:rsidR="001D65E9" w:rsidRPr="007E4262" w:rsidRDefault="001D65E9" w:rsidP="00ED6D0B">
      <w:pPr>
        <w:spacing w:after="120" w:line="360" w:lineRule="auto"/>
        <w:ind w:firstLine="708"/>
        <w:jc w:val="both"/>
        <w:rPr>
          <w:rFonts w:cs="Times New Roman"/>
        </w:rPr>
      </w:pPr>
      <w:r w:rsidRPr="007E4262">
        <w:rPr>
          <w:rFonts w:cs="Times New Roman"/>
        </w:rPr>
        <w:t>Os métodos iterativos são métodos que</w:t>
      </w:r>
      <w:r w:rsidR="000F34CD">
        <w:rPr>
          <w:rFonts w:cs="Times New Roman"/>
        </w:rPr>
        <w:t>,</w:t>
      </w:r>
      <w:r w:rsidRPr="007E4262">
        <w:rPr>
          <w:rFonts w:cs="Times New Roman"/>
        </w:rPr>
        <w:t xml:space="preserve"> ao invés de usar os sinais sonoros dos transmissores e </w:t>
      </w:r>
      <w:r w:rsidR="000F34CD">
        <w:rPr>
          <w:rFonts w:cs="Times New Roman"/>
        </w:rPr>
        <w:t xml:space="preserve">dos </w:t>
      </w:r>
      <w:r w:rsidRPr="007E4262">
        <w:rPr>
          <w:rFonts w:cs="Times New Roman"/>
        </w:rPr>
        <w:t>receptores em algum tipo de operador</w:t>
      </w:r>
      <w:r w:rsidR="00304BE6" w:rsidRPr="007E4262">
        <w:rPr>
          <w:rFonts w:cs="Times New Roman"/>
        </w:rPr>
        <w:t xml:space="preserve"> inverso</w:t>
      </w:r>
      <w:r w:rsidR="000115E0" w:rsidRPr="007E4262">
        <w:rPr>
          <w:rFonts w:cs="Times New Roman"/>
        </w:rPr>
        <w:t xml:space="preserve">, </w:t>
      </w:r>
      <w:r w:rsidR="006379CE" w:rsidRPr="007E4262">
        <w:rPr>
          <w:rFonts w:cs="Times New Roman"/>
        </w:rPr>
        <w:t>usam os sinais para refinar uma estimativa inicial des</w:t>
      </w:r>
      <w:r w:rsidR="000F34CD">
        <w:rPr>
          <w:rFonts w:cs="Times New Roman"/>
        </w:rPr>
        <w:t>s</w:t>
      </w:r>
      <w:r w:rsidR="006379CE" w:rsidRPr="007E4262">
        <w:rPr>
          <w:rFonts w:cs="Times New Roman"/>
        </w:rPr>
        <w:t>e objeto.</w:t>
      </w:r>
    </w:p>
    <w:p w:rsidR="006379CE" w:rsidRPr="007E4262" w:rsidRDefault="006379CE" w:rsidP="00ED6D0B">
      <w:pPr>
        <w:spacing w:after="120" w:line="360" w:lineRule="auto"/>
        <w:ind w:firstLine="708"/>
        <w:jc w:val="both"/>
        <w:rPr>
          <w:rFonts w:cs="Times New Roman"/>
        </w:rPr>
      </w:pPr>
      <w:r w:rsidRPr="007E4262">
        <w:rPr>
          <w:rFonts w:cs="Times New Roman"/>
        </w:rPr>
        <w:t xml:space="preserve">Assim, </w:t>
      </w:r>
      <w:r w:rsidR="000F34CD">
        <w:rPr>
          <w:rFonts w:cs="Times New Roman"/>
        </w:rPr>
        <w:t>por meio</w:t>
      </w:r>
      <w:r w:rsidRPr="007E4262">
        <w:rPr>
          <w:rFonts w:cs="Times New Roman"/>
        </w:rPr>
        <w:t xml:space="preserve"> do modelo de propagação de onda e da estimativa da velocidade do som </w:t>
      </w:r>
      <w:r w:rsidR="000115E0" w:rsidRPr="007E4262">
        <w:rPr>
          <w:rFonts w:cs="Times New Roman"/>
        </w:rPr>
        <w:t>em cada ponto do</w:t>
      </w:r>
      <w:r w:rsidRPr="007E4262">
        <w:rPr>
          <w:rFonts w:cs="Times New Roman"/>
        </w:rPr>
        <w:t xml:space="preserve"> objeto</w:t>
      </w:r>
      <w:r w:rsidR="000115E0" w:rsidRPr="007E4262">
        <w:rPr>
          <w:rFonts w:cs="Times New Roman"/>
        </w:rPr>
        <w:t>,</w:t>
      </w:r>
      <w:r w:rsidRPr="007E4262">
        <w:rPr>
          <w:rFonts w:cs="Times New Roman"/>
        </w:rPr>
        <w:t xml:space="preserve"> faz</w:t>
      </w:r>
      <w:r w:rsidR="000F34CD">
        <w:rPr>
          <w:rFonts w:cs="Times New Roman"/>
        </w:rPr>
        <w:t>-se</w:t>
      </w:r>
      <w:r w:rsidRPr="007E4262">
        <w:rPr>
          <w:rFonts w:cs="Times New Roman"/>
        </w:rPr>
        <w:t xml:space="preserve"> a simulação dos sinais sonoros que seriam recebidos pelos receptores</w:t>
      </w:r>
      <w:r w:rsidR="000F34CD">
        <w:rPr>
          <w:rFonts w:cs="Times New Roman"/>
        </w:rPr>
        <w:t xml:space="preserve">, </w:t>
      </w:r>
      <w:r w:rsidR="000115E0" w:rsidRPr="007E4262">
        <w:rPr>
          <w:rFonts w:cs="Times New Roman"/>
        </w:rPr>
        <w:t>caso os sinais fossem transmitido através desse objeto estimado</w:t>
      </w:r>
      <w:r w:rsidRPr="007E4262">
        <w:rPr>
          <w:rFonts w:cs="Times New Roman"/>
        </w:rPr>
        <w:t xml:space="preserve">. Comparando </w:t>
      </w:r>
      <w:r w:rsidR="000115E0" w:rsidRPr="007E4262">
        <w:rPr>
          <w:rFonts w:cs="Times New Roman"/>
        </w:rPr>
        <w:t>os</w:t>
      </w:r>
      <w:r w:rsidRPr="007E4262">
        <w:rPr>
          <w:rFonts w:cs="Times New Roman"/>
        </w:rPr>
        <w:t xml:space="preserve"> sinais simulados e os efetivamente recebidos</w:t>
      </w:r>
      <w:r w:rsidR="000F34CD">
        <w:rPr>
          <w:rFonts w:cs="Times New Roman"/>
        </w:rPr>
        <w:t>,</w:t>
      </w:r>
      <w:r w:rsidRPr="007E4262">
        <w:rPr>
          <w:rFonts w:cs="Times New Roman"/>
        </w:rPr>
        <w:t xml:space="preserve"> ver</w:t>
      </w:r>
      <w:r w:rsidR="000115E0" w:rsidRPr="007E4262">
        <w:rPr>
          <w:rFonts w:cs="Times New Roman"/>
        </w:rPr>
        <w:t>ifica-</w:t>
      </w:r>
      <w:r w:rsidRPr="007E4262">
        <w:rPr>
          <w:rFonts w:cs="Times New Roman"/>
        </w:rPr>
        <w:t xml:space="preserve">se </w:t>
      </w:r>
      <w:r w:rsidR="000115E0" w:rsidRPr="007E4262">
        <w:rPr>
          <w:rFonts w:cs="Times New Roman"/>
        </w:rPr>
        <w:t xml:space="preserve">se </w:t>
      </w:r>
      <w:r w:rsidRPr="007E4262">
        <w:rPr>
          <w:rFonts w:cs="Times New Roman"/>
        </w:rPr>
        <w:t>a estimativa do objeto é próxima o suficiente d</w:t>
      </w:r>
      <w:r w:rsidR="0065347E" w:rsidRPr="007E4262">
        <w:rPr>
          <w:rFonts w:cs="Times New Roman"/>
        </w:rPr>
        <w:t xml:space="preserve">a solução, </w:t>
      </w:r>
      <w:r w:rsidR="000F34CD">
        <w:rPr>
          <w:rFonts w:cs="Times New Roman"/>
        </w:rPr>
        <w:t xml:space="preserve">e, </w:t>
      </w:r>
      <w:r w:rsidR="0065347E" w:rsidRPr="007E4262">
        <w:rPr>
          <w:rFonts w:cs="Times New Roman"/>
        </w:rPr>
        <w:t>caso não seja, usa</w:t>
      </w:r>
      <w:r w:rsidR="000F34CD">
        <w:rPr>
          <w:rFonts w:cs="Times New Roman"/>
        </w:rPr>
        <w:t>m</w:t>
      </w:r>
      <w:r w:rsidR="0065347E" w:rsidRPr="007E4262">
        <w:rPr>
          <w:rFonts w:cs="Times New Roman"/>
        </w:rPr>
        <w:t>-se</w:t>
      </w:r>
      <w:r w:rsidRPr="007E4262">
        <w:rPr>
          <w:rFonts w:cs="Times New Roman"/>
        </w:rPr>
        <w:t xml:space="preserve"> es</w:t>
      </w:r>
      <w:r w:rsidR="000F34CD">
        <w:rPr>
          <w:rFonts w:cs="Times New Roman"/>
        </w:rPr>
        <w:t>s</w:t>
      </w:r>
      <w:r w:rsidRPr="007E4262">
        <w:rPr>
          <w:rFonts w:cs="Times New Roman"/>
        </w:rPr>
        <w:t>as medidas</w:t>
      </w:r>
      <w:r w:rsidR="0065347E" w:rsidRPr="007E4262">
        <w:rPr>
          <w:rFonts w:cs="Times New Roman"/>
        </w:rPr>
        <w:t xml:space="preserve"> (simulada e real)</w:t>
      </w:r>
      <w:r w:rsidRPr="007E4262">
        <w:rPr>
          <w:rFonts w:cs="Times New Roman"/>
        </w:rPr>
        <w:t xml:space="preserve"> para </w:t>
      </w:r>
      <w:r w:rsidR="009C7590" w:rsidRPr="007E4262">
        <w:rPr>
          <w:rFonts w:cs="Times New Roman"/>
        </w:rPr>
        <w:t>refinar a estimativa das propriedades sonoras</w:t>
      </w:r>
      <w:r w:rsidRPr="007E4262">
        <w:rPr>
          <w:rFonts w:cs="Times New Roman"/>
        </w:rPr>
        <w:t xml:space="preserve"> </w:t>
      </w:r>
      <w:r w:rsidR="009C7590" w:rsidRPr="007E4262">
        <w:rPr>
          <w:rFonts w:cs="Times New Roman"/>
        </w:rPr>
        <w:t xml:space="preserve">do </w:t>
      </w:r>
      <w:r w:rsidRPr="007E4262">
        <w:rPr>
          <w:rFonts w:cs="Times New Roman"/>
        </w:rPr>
        <w:t>objeto.</w:t>
      </w:r>
    </w:p>
    <w:p w:rsidR="0065347E" w:rsidRPr="007E4262" w:rsidRDefault="000115E0" w:rsidP="00ED6D0B">
      <w:pPr>
        <w:spacing w:after="120" w:line="360" w:lineRule="auto"/>
        <w:jc w:val="both"/>
        <w:rPr>
          <w:rFonts w:eastAsiaTheme="minorEastAsia" w:cs="Times New Roman"/>
        </w:rPr>
      </w:pPr>
      <w:r w:rsidRPr="007E4262">
        <w:rPr>
          <w:rFonts w:eastAsiaTheme="minorEastAsia" w:cs="Times New Roman"/>
        </w:rPr>
        <w:tab/>
      </w:r>
      <w:r w:rsidR="00997A4C" w:rsidRPr="007E4262">
        <w:rPr>
          <w:rFonts w:eastAsiaTheme="minorEastAsia" w:cs="Times New Roman"/>
        </w:rPr>
        <w:t>Pode</w:t>
      </w:r>
      <w:r w:rsidR="000F34CD">
        <w:rPr>
          <w:rFonts w:eastAsiaTheme="minorEastAsia" w:cs="Times New Roman"/>
        </w:rPr>
        <w:t>-se</w:t>
      </w:r>
      <w:r w:rsidR="00997A4C" w:rsidRPr="007E4262">
        <w:rPr>
          <w:rFonts w:eastAsiaTheme="minorEastAsia" w:cs="Times New Roman"/>
        </w:rPr>
        <w:t xml:space="preserve"> representar a situação matematicamente como:</w:t>
      </w:r>
    </w:p>
    <w:p w:rsidR="00997A4C" w:rsidRPr="007E4262" w:rsidRDefault="00997A4C" w:rsidP="00ED6D0B">
      <w:pPr>
        <w:spacing w:after="120" w:line="360" w:lineRule="auto"/>
        <w:jc w:val="both"/>
        <w:rPr>
          <w:rFonts w:eastAsiaTheme="minorEastAsia" w:cs="Times New Roman"/>
        </w:rPr>
      </w:pPr>
      <m:oMathPara>
        <m:oMath>
          <m:r>
            <w:rPr>
              <w:rFonts w:ascii="Cambria Math" w:eastAsiaTheme="minorEastAsia" w:hAnsi="Cambria Math" w:cs="Times New Roman"/>
            </w:rPr>
            <w:lastRenderedPageBreak/>
            <m:t>R</m:t>
          </m:r>
          <m:d>
            <m:dPr>
              <m:ctrlPr>
                <w:rPr>
                  <w:rFonts w:ascii="Cambria Math" w:eastAsiaTheme="minorEastAsia" w:hAnsi="Cambria Math" w:cs="Times New Roman"/>
                  <w:i/>
                </w:rPr>
              </m:ctrlPr>
            </m:dPr>
            <m:e>
              <m:r>
                <w:rPr>
                  <w:rFonts w:ascii="Cambria Math" w:eastAsiaTheme="minorEastAsia" w:hAnsi="Cambria Math" w:cs="Times New Roman"/>
                </w:rPr>
                <m:t>f</m:t>
              </m:r>
            </m:e>
          </m:d>
          <m:r>
            <w:rPr>
              <w:rFonts w:ascii="Cambria Math" w:eastAsiaTheme="minorEastAsia" w:hAnsi="Cambria Math" w:cs="Times New Roman"/>
            </w:rPr>
            <m:t>=g</m:t>
          </m:r>
        </m:oMath>
      </m:oMathPara>
    </w:p>
    <w:p w:rsidR="007B2FCD" w:rsidRPr="007E4262" w:rsidRDefault="007B2FCD" w:rsidP="00ED6D0B">
      <w:pPr>
        <w:spacing w:after="120" w:line="360" w:lineRule="auto"/>
        <w:jc w:val="both"/>
        <w:rPr>
          <w:rFonts w:eastAsiaTheme="minorEastAsia" w:cs="Times New Roman"/>
        </w:rPr>
      </w:pPr>
      <w:r w:rsidRPr="007E4262">
        <w:rPr>
          <w:rFonts w:eastAsiaTheme="minorEastAsia" w:cs="Times New Roman"/>
          <w:b/>
        </w:rPr>
        <w:tab/>
      </w:r>
      <w:r w:rsidRPr="007E4262">
        <w:rPr>
          <w:rFonts w:eastAsiaTheme="minorEastAsia" w:cs="Times New Roman"/>
        </w:rPr>
        <w:t xml:space="preserve">Onde </w:t>
      </w:r>
      <m:oMath>
        <m:r>
          <w:rPr>
            <w:rFonts w:ascii="Cambria Math" w:eastAsiaTheme="minorEastAsia" w:hAnsi="Cambria Math" w:cs="Times New Roman"/>
          </w:rPr>
          <m:t>R</m:t>
        </m:r>
      </m:oMath>
      <w:r w:rsidRPr="007E4262">
        <w:rPr>
          <w:rFonts w:eastAsiaTheme="minorEastAsia" w:cs="Times New Roman"/>
        </w:rPr>
        <w:t xml:space="preserve"> é o operador que descreve a propagação das ondas transmitida pelos transmissores dado o objeto </w:t>
      </w:r>
      <m:oMath>
        <m:r>
          <w:rPr>
            <w:rFonts w:ascii="Cambria Math" w:eastAsiaTheme="minorEastAsia" w:hAnsi="Cambria Math" w:cs="Times New Roman"/>
          </w:rPr>
          <m:t>f</m:t>
        </m:r>
      </m:oMath>
      <w:r w:rsidR="006A5DC6" w:rsidRPr="007E4262">
        <w:rPr>
          <w:rFonts w:eastAsiaTheme="minorEastAsia" w:cs="Times New Roman"/>
        </w:rPr>
        <w:t>.</w:t>
      </w:r>
      <w:r w:rsidR="008C5F29">
        <w:rPr>
          <w:rFonts w:eastAsiaTheme="minorEastAsia" w:cs="Times New Roman"/>
        </w:rPr>
        <w:t xml:space="preserve"> ,e</w:t>
      </w:r>
      <w:r w:rsidRPr="007E4262">
        <w:rPr>
          <w:rFonts w:eastAsiaTheme="minorEastAsia" w:cs="Times New Roman"/>
        </w:rPr>
        <w:t xml:space="preserve"> </w:t>
      </w:r>
      <m:oMath>
        <m:r>
          <w:rPr>
            <w:rFonts w:ascii="Cambria Math" w:eastAsiaTheme="minorEastAsia" w:hAnsi="Cambria Math" w:cs="Times New Roman"/>
          </w:rPr>
          <m:t>g</m:t>
        </m:r>
      </m:oMath>
      <w:r w:rsidR="006A5DC6" w:rsidRPr="007E4262">
        <w:rPr>
          <w:rFonts w:eastAsiaTheme="minorEastAsia" w:cs="Times New Roman"/>
        </w:rPr>
        <w:t xml:space="preserve"> representa</w:t>
      </w:r>
      <w:r w:rsidRPr="007E4262">
        <w:rPr>
          <w:rFonts w:eastAsiaTheme="minorEastAsia" w:cs="Times New Roman"/>
        </w:rPr>
        <w:t xml:space="preserve"> os sinais recebidos </w:t>
      </w:r>
      <w:r w:rsidR="006A5DC6" w:rsidRPr="007E4262">
        <w:rPr>
          <w:rFonts w:eastAsiaTheme="minorEastAsia" w:cs="Times New Roman"/>
        </w:rPr>
        <w:t>nos</w:t>
      </w:r>
      <w:r w:rsidRPr="007E4262">
        <w:rPr>
          <w:rFonts w:eastAsiaTheme="minorEastAsia" w:cs="Times New Roman"/>
        </w:rPr>
        <w:t xml:space="preserve"> receptores.</w:t>
      </w:r>
    </w:p>
    <w:p w:rsidR="007B2FCD" w:rsidRPr="007E4262" w:rsidRDefault="007B2FCD"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sidRPr="007E4262">
        <w:rPr>
          <w:rFonts w:eastAsiaTheme="minorEastAsia" w:cs="Times New Roman"/>
        </w:rPr>
        <w:tab/>
      </w:r>
      <w:r w:rsidR="00E5602A" w:rsidRPr="007E4262">
        <w:rPr>
          <w:rFonts w:eastAsiaTheme="minorEastAsia" w:cs="Times New Roman"/>
        </w:rPr>
        <w:t>Além disso,</w:t>
      </w:r>
      <w:r w:rsidRPr="007E4262">
        <w:rPr>
          <w:rFonts w:eastAsiaTheme="minorEastAsia" w:cs="Times New Roman"/>
        </w:rPr>
        <w:t xml:space="preserve"> o avanço iterativo de </w:t>
      </w:r>
      <m:oMath>
        <m:r>
          <w:rPr>
            <w:rFonts w:ascii="Cambria Math" w:eastAsiaTheme="minorEastAsia" w:hAnsi="Cambria Math" w:cs="Times New Roman"/>
          </w:rPr>
          <m:t>f</m:t>
        </m:r>
      </m:oMath>
      <w:r w:rsidRPr="007E4262">
        <w:rPr>
          <w:rFonts w:eastAsiaTheme="minorEastAsia" w:cs="Times New Roman"/>
        </w:rPr>
        <w:t xml:space="preserve"> é descrito como:</w:t>
      </w:r>
    </w:p>
    <w:p w:rsidR="007B2FCD" w:rsidRPr="007E4262" w:rsidRDefault="00A87191"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(k+1)</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e>
            <m:sup>
              <m:r>
                <w:rPr>
                  <w:rFonts w:ascii="Cambria Math" w:eastAsiaTheme="minorEastAsia" w:hAnsi="Cambria Math" w:cs="Times New Roman"/>
                </w:rPr>
                <m:t>*</m:t>
              </m:r>
            </m:sup>
          </m:sSup>
          <m:r>
            <w:rPr>
              <w:rFonts w:ascii="Cambria Math" w:eastAsiaTheme="minorEastAsia" w:hAnsi="Cambria Math" w:cs="Times New Roman"/>
            </w:rPr>
            <m:t>(g-R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r>
            <w:rPr>
              <w:rFonts w:ascii="Cambria Math" w:eastAsiaTheme="minorEastAsia" w:hAnsi="Cambria Math" w:cs="Times New Roman"/>
            </w:rPr>
            <m:t>)</m:t>
          </m:r>
        </m:oMath>
      </m:oMathPara>
    </w:p>
    <w:p w:rsidR="00E5602A" w:rsidRPr="007E4262" w:rsidRDefault="007B2FCD"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sidRPr="007E4262">
        <w:rPr>
          <w:rFonts w:eastAsiaTheme="minorEastAsia" w:cs="Times New Roman"/>
        </w:rPr>
        <w:tab/>
        <w:t xml:space="preserve">Onde </w:t>
      </w:r>
      <m:oMath>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oMath>
      <w:r w:rsidRPr="007E4262">
        <w:rPr>
          <w:rFonts w:eastAsiaTheme="minorEastAsia" w:cs="Times New Roman"/>
        </w:rPr>
        <w:t xml:space="preserve"> é a imagem tomográfica</w:t>
      </w:r>
      <w:r w:rsidR="00E5602A" w:rsidRPr="007E4262">
        <w:rPr>
          <w:rFonts w:eastAsiaTheme="minorEastAsia" w:cs="Times New Roman"/>
        </w:rPr>
        <w:t xml:space="preserve"> do objeto</w:t>
      </w:r>
      <w:r w:rsidR="008C5F29">
        <w:rPr>
          <w:rFonts w:eastAsiaTheme="minorEastAsia" w:cs="Times New Roman"/>
        </w:rPr>
        <w:t>,</w:t>
      </w:r>
      <w:r w:rsidRPr="007E4262">
        <w:rPr>
          <w:rFonts w:eastAsiaTheme="minorEastAsia" w:cs="Times New Roman"/>
        </w:rPr>
        <w:t xml:space="preserve"> ao passo </w:t>
      </w:r>
      <m:oMath>
        <m:r>
          <w:rPr>
            <w:rFonts w:ascii="Cambria Math" w:eastAsiaTheme="minorEastAsia" w:hAnsi="Cambria Math" w:cs="Times New Roman"/>
          </w:rPr>
          <m:t>k</m:t>
        </m:r>
      </m:oMath>
      <w:r w:rsidRPr="007E4262">
        <w:rPr>
          <w:rFonts w:eastAsiaTheme="minorEastAsia" w:cs="Times New Roman"/>
        </w:rPr>
        <w:t xml:space="preserve"> 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e>
          <m:sup>
            <m:r>
              <w:rPr>
                <w:rFonts w:ascii="Cambria Math" w:eastAsiaTheme="minorEastAsia" w:hAnsi="Cambria Math" w:cs="Times New Roman"/>
              </w:rPr>
              <m:t>*</m:t>
            </m:r>
          </m:sup>
        </m:sSup>
      </m:oMath>
      <w:r w:rsidRPr="007E4262">
        <w:rPr>
          <w:rFonts w:eastAsiaTheme="minorEastAsia" w:cs="Times New Roman"/>
        </w:rPr>
        <w:t xml:space="preserve"> é o operador adjunto de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m:t>
            </m:r>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oMath>
      <w:r w:rsidRPr="007E4262">
        <w:rPr>
          <w:rFonts w:eastAsiaTheme="minorEastAsia" w:cs="Times New Roman"/>
        </w:rPr>
        <w:t xml:space="preserve"> que é a derivada de Fréchet de </w:t>
      </w:r>
      <m:oMath>
        <m:r>
          <w:rPr>
            <w:rFonts w:ascii="Cambria Math" w:eastAsiaTheme="minorEastAsia" w:hAnsi="Cambria Math" w:cs="Times New Roman"/>
          </w:rPr>
          <m:t>R</m:t>
        </m:r>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oMath>
      <w:r w:rsidR="00E5602A" w:rsidRPr="007E4262">
        <w:rPr>
          <w:rFonts w:eastAsiaTheme="minorEastAsia" w:cs="Times New Roman"/>
        </w:rPr>
        <w:t>.</w:t>
      </w:r>
    </w:p>
    <w:p w:rsidR="00E5602A" w:rsidRPr="007E4262" w:rsidRDefault="00E5602A"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sidRPr="007E4262">
        <w:rPr>
          <w:rFonts w:eastAsiaTheme="minorEastAsia" w:cs="Times New Roman"/>
        </w:rPr>
        <w:tab/>
      </w:r>
      <w:r w:rsidR="005A4401" w:rsidRPr="007E4262">
        <w:rPr>
          <w:rFonts w:eastAsiaTheme="minorEastAsia" w:cs="Times New Roman"/>
        </w:rPr>
        <w:t xml:space="preserve">A equação de evolução da solução pode ser interpretada da seguinte forma: partindo da solução </w:t>
      </w:r>
      <m:oMath>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oMath>
      <w:r w:rsidR="008C5F29">
        <w:rPr>
          <w:rFonts w:eastAsiaTheme="minorEastAsia" w:cs="Times New Roman"/>
        </w:rPr>
        <w:t>,</w:t>
      </w:r>
      <w:r w:rsidR="005A4401" w:rsidRPr="007E4262">
        <w:rPr>
          <w:rFonts w:eastAsiaTheme="minorEastAsia" w:cs="Times New Roman"/>
        </w:rPr>
        <w:t xml:space="preserve"> faz</w:t>
      </w:r>
      <w:r w:rsidR="008C5F29">
        <w:rPr>
          <w:rFonts w:eastAsiaTheme="minorEastAsia" w:cs="Times New Roman"/>
        </w:rPr>
        <w:t>-se</w:t>
      </w:r>
      <w:r w:rsidR="005A4401" w:rsidRPr="007E4262">
        <w:rPr>
          <w:rFonts w:eastAsiaTheme="minorEastAsia" w:cs="Times New Roman"/>
        </w:rPr>
        <w:t xml:space="preserve"> a </w:t>
      </w:r>
      <w:r w:rsidR="00191D0A" w:rsidRPr="007E4262">
        <w:rPr>
          <w:rFonts w:eastAsiaTheme="minorEastAsia" w:cs="Times New Roman"/>
        </w:rPr>
        <w:t xml:space="preserve">simulação da </w:t>
      </w:r>
      <w:r w:rsidR="005A4401" w:rsidRPr="007E4262">
        <w:rPr>
          <w:rFonts w:eastAsiaTheme="minorEastAsia" w:cs="Times New Roman"/>
        </w:rPr>
        <w:t>propagação das ondas transmitidas</w:t>
      </w:r>
      <w:r w:rsidR="008C5F29">
        <w:rPr>
          <w:rFonts w:eastAsiaTheme="minorEastAsia" w:cs="Times New Roman"/>
        </w:rPr>
        <w:t>,</w:t>
      </w:r>
      <w:r w:rsidR="005A4401" w:rsidRPr="007E4262">
        <w:rPr>
          <w:rFonts w:eastAsiaTheme="minorEastAsia" w:cs="Times New Roman"/>
        </w:rPr>
        <w:t xml:space="preserve"> obtendo</w:t>
      </w:r>
      <w:r w:rsidR="008C5F29">
        <w:rPr>
          <w:rFonts w:eastAsiaTheme="minorEastAsia" w:cs="Times New Roman"/>
        </w:rPr>
        <w:t>,</w:t>
      </w:r>
      <w:r w:rsidR="005A4401" w:rsidRPr="007E4262">
        <w:rPr>
          <w:rFonts w:eastAsiaTheme="minorEastAsia" w:cs="Times New Roman"/>
        </w:rPr>
        <w:t xml:space="preserve"> assim</w:t>
      </w:r>
      <w:r w:rsidR="008C5F29">
        <w:rPr>
          <w:rFonts w:eastAsiaTheme="minorEastAsia" w:cs="Times New Roman"/>
        </w:rPr>
        <w:t>,</w:t>
      </w:r>
      <w:r w:rsidR="005A4401" w:rsidRPr="007E4262">
        <w:rPr>
          <w:rFonts w:eastAsiaTheme="minorEastAsia" w:cs="Times New Roman"/>
        </w:rPr>
        <w:t xml:space="preserve"> </w:t>
      </w:r>
      <w:r w:rsidR="00CF4FB6" w:rsidRPr="007E4262">
        <w:rPr>
          <w:rFonts w:eastAsiaTheme="minorEastAsia" w:cs="Times New Roman"/>
        </w:rPr>
        <w:t xml:space="preserve">os </w:t>
      </w:r>
      <w:r w:rsidR="005A4401" w:rsidRPr="007E4262">
        <w:rPr>
          <w:rFonts w:eastAsiaTheme="minorEastAsia" w:cs="Times New Roman"/>
        </w:rPr>
        <w:t>sinais recebidos no</w:t>
      </w:r>
      <w:r w:rsidR="008C5F29">
        <w:rPr>
          <w:rFonts w:eastAsiaTheme="minorEastAsia" w:cs="Times New Roman"/>
        </w:rPr>
        <w:t>s</w:t>
      </w:r>
      <w:r w:rsidR="005A4401" w:rsidRPr="007E4262">
        <w:rPr>
          <w:rFonts w:eastAsiaTheme="minorEastAsia" w:cs="Times New Roman"/>
        </w:rPr>
        <w:t xml:space="preserve"> receptores </w:t>
      </w:r>
      <m:oMath>
        <m:r>
          <w:rPr>
            <w:rFonts w:ascii="Cambria Math" w:eastAsiaTheme="minorEastAsia" w:hAnsi="Cambria Math" w:cs="Times New Roman"/>
          </w:rPr>
          <m:t>(</m:t>
        </m:r>
        <m:sSup>
          <m:sSupPr>
            <m:ctrlPr>
              <w:rPr>
                <w:rFonts w:ascii="Cambria Math" w:eastAsiaTheme="minorEastAsia" w:hAnsi="Cambria Math" w:cs="Times New Roman"/>
                <w:i/>
              </w:rPr>
            </m:ctrlPr>
          </m:sSupPr>
          <m:e>
            <m:acc>
              <m:accPr>
                <m:ctrlPr>
                  <w:rPr>
                    <w:rFonts w:ascii="Cambria Math" w:eastAsiaTheme="minorEastAsia" w:hAnsi="Cambria Math" w:cs="Times New Roman"/>
                    <w:i/>
                  </w:rPr>
                </m:ctrlPr>
              </m:accPr>
              <m:e>
                <m:r>
                  <w:rPr>
                    <w:rFonts w:ascii="Cambria Math" w:eastAsiaTheme="minorEastAsia" w:hAnsi="Cambria Math" w:cs="Times New Roman"/>
                  </w:rPr>
                  <m:t>g</m:t>
                </m:r>
              </m:e>
            </m:acc>
          </m:e>
          <m:sup>
            <m:r>
              <w:rPr>
                <w:rFonts w:ascii="Cambria Math" w:eastAsiaTheme="minorEastAsia" w:hAnsi="Cambria Math" w:cs="Times New Roman"/>
              </w:rPr>
              <m:t>k</m:t>
            </m:r>
          </m:sup>
        </m:sSup>
        <m:r>
          <w:rPr>
            <w:rFonts w:ascii="Cambria Math" w:eastAsiaTheme="minorEastAsia" w:hAnsi="Cambria Math" w:cs="Times New Roman"/>
          </w:rPr>
          <m:t>)</m:t>
        </m:r>
      </m:oMath>
      <w:r w:rsidR="005A4401" w:rsidRPr="007E4262">
        <w:rPr>
          <w:rFonts w:eastAsiaTheme="minorEastAsia" w:cs="Times New Roman"/>
        </w:rPr>
        <w:t>, então</w:t>
      </w:r>
      <w:r w:rsidR="008C5F29">
        <w:rPr>
          <w:rFonts w:eastAsiaTheme="minorEastAsia" w:cs="Times New Roman"/>
        </w:rPr>
        <w:t>,</w:t>
      </w:r>
      <w:r w:rsidR="00CF4FB6" w:rsidRPr="007E4262">
        <w:rPr>
          <w:rFonts w:eastAsiaTheme="minorEastAsia" w:cs="Times New Roman"/>
        </w:rPr>
        <w:t xml:space="preserve"> calcula</w:t>
      </w:r>
      <w:r w:rsidR="008C5F29">
        <w:rPr>
          <w:rFonts w:eastAsiaTheme="minorEastAsia" w:cs="Times New Roman"/>
        </w:rPr>
        <w:t>-se</w:t>
      </w:r>
      <w:r w:rsidR="00CF4FB6" w:rsidRPr="007E4262">
        <w:rPr>
          <w:rFonts w:eastAsiaTheme="minorEastAsia" w:cs="Times New Roman"/>
        </w:rPr>
        <w:t xml:space="preserve"> a diferença entre os valores simulado</w:t>
      </w:r>
      <w:r w:rsidR="00AE7940">
        <w:rPr>
          <w:rFonts w:eastAsiaTheme="minorEastAsia" w:cs="Times New Roman"/>
        </w:rPr>
        <w:t>s</w:t>
      </w:r>
      <w:r w:rsidR="00CF4FB6" w:rsidRPr="007E4262">
        <w:rPr>
          <w:rFonts w:eastAsiaTheme="minorEastAsia" w:cs="Times New Roman"/>
        </w:rPr>
        <w:t xml:space="preserve"> e os efetivamente </w:t>
      </w:r>
      <w:r w:rsidR="005A4401" w:rsidRPr="007E4262">
        <w:rPr>
          <w:rFonts w:eastAsiaTheme="minorEastAsia" w:cs="Times New Roman"/>
        </w:rPr>
        <w:t>recebido</w:t>
      </w:r>
      <w:r w:rsidR="00CF4FB6" w:rsidRPr="007E4262">
        <w:rPr>
          <w:rFonts w:eastAsiaTheme="minorEastAsia" w:cs="Times New Roman"/>
        </w:rPr>
        <w:t>s</w:t>
      </w:r>
      <w:r w:rsidR="005A4401" w:rsidRPr="007E4262">
        <w:rPr>
          <w:rFonts w:eastAsiaTheme="minorEastAsia" w:cs="Times New Roman"/>
        </w:rPr>
        <w:t xml:space="preserve"> </w:t>
      </w:r>
      <m:oMath>
        <m: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g</m:t>
            </m:r>
          </m:e>
          <m:sup>
            <m:r>
              <w:rPr>
                <w:rFonts w:ascii="Cambria Math" w:eastAsiaTheme="minorEastAsia" w:hAnsi="Cambria Math" w:cs="Times New Roman"/>
              </w:rPr>
              <m:t>k</m:t>
            </m:r>
          </m:sup>
        </m:sSup>
        <m:r>
          <w:rPr>
            <w:rFonts w:ascii="Cambria Math" w:eastAsiaTheme="minorEastAsia" w:hAnsi="Cambria Math" w:cs="Times New Roman"/>
          </w:rPr>
          <m:t xml:space="preserve">= </m:t>
        </m:r>
        <m:d>
          <m:dPr>
            <m:ctrlPr>
              <w:rPr>
                <w:rFonts w:ascii="Cambria Math" w:eastAsiaTheme="minorEastAsia" w:hAnsi="Cambria Math" w:cs="Times New Roman"/>
                <w:i/>
              </w:rPr>
            </m:ctrlPr>
          </m:dPr>
          <m:e>
            <m:r>
              <w:rPr>
                <w:rFonts w:ascii="Cambria Math" w:eastAsiaTheme="minorEastAsia" w:hAnsi="Cambria Math" w:cs="Times New Roman"/>
              </w:rPr>
              <m:t>g-</m:t>
            </m:r>
            <m:sSup>
              <m:sSupPr>
                <m:ctrlPr>
                  <w:rPr>
                    <w:rFonts w:ascii="Cambria Math" w:eastAsiaTheme="minorEastAsia" w:hAnsi="Cambria Math" w:cs="Times New Roman"/>
                    <w:i/>
                  </w:rPr>
                </m:ctrlPr>
              </m:sSupPr>
              <m:e>
                <m:acc>
                  <m:accPr>
                    <m:ctrlPr>
                      <w:rPr>
                        <w:rFonts w:ascii="Cambria Math" w:eastAsiaTheme="minorEastAsia" w:hAnsi="Cambria Math" w:cs="Times New Roman"/>
                        <w:i/>
                      </w:rPr>
                    </m:ctrlPr>
                  </m:accPr>
                  <m:e>
                    <m:r>
                      <w:rPr>
                        <w:rFonts w:ascii="Cambria Math" w:eastAsiaTheme="minorEastAsia" w:hAnsi="Cambria Math" w:cs="Times New Roman"/>
                      </w:rPr>
                      <m:t>g</m:t>
                    </m:r>
                  </m:e>
                </m:acc>
              </m:e>
              <m:sup>
                <m:r>
                  <w:rPr>
                    <w:rFonts w:ascii="Cambria Math" w:eastAsiaTheme="minorEastAsia" w:hAnsi="Cambria Math" w:cs="Times New Roman"/>
                  </w:rPr>
                  <m:t>k</m:t>
                </m:r>
              </m:sup>
            </m:sSup>
          </m:e>
        </m:d>
      </m:oMath>
      <w:r w:rsidR="005A4401" w:rsidRPr="007E4262">
        <w:rPr>
          <w:rFonts w:eastAsiaTheme="minorEastAsia" w:cs="Times New Roman"/>
        </w:rPr>
        <w:t xml:space="preserve"> e</w:t>
      </w:r>
      <w:r w:rsidR="00485F58">
        <w:rPr>
          <w:rFonts w:eastAsiaTheme="minorEastAsia" w:cs="Times New Roman"/>
        </w:rPr>
        <w:t>,</w:t>
      </w:r>
      <w:r w:rsidR="005A4401" w:rsidRPr="007E4262">
        <w:rPr>
          <w:rFonts w:eastAsiaTheme="minorEastAsia" w:cs="Times New Roman"/>
        </w:rPr>
        <w:t xml:space="preserve"> por fim</w:t>
      </w:r>
      <w:r w:rsidR="00485F58">
        <w:rPr>
          <w:rFonts w:eastAsiaTheme="minorEastAsia" w:cs="Times New Roman"/>
        </w:rPr>
        <w:t>,</w:t>
      </w:r>
      <w:r w:rsidR="005A4401" w:rsidRPr="007E4262">
        <w:rPr>
          <w:rFonts w:eastAsiaTheme="minorEastAsia" w:cs="Times New Roman"/>
        </w:rPr>
        <w:t xml:space="preserve"> calcula</w:t>
      </w:r>
      <w:r w:rsidR="00485F58">
        <w:rPr>
          <w:rFonts w:eastAsiaTheme="minorEastAsia" w:cs="Times New Roman"/>
        </w:rPr>
        <w:t>-se</w:t>
      </w:r>
      <w:r w:rsidR="005A4401" w:rsidRPr="007E4262">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e>
          <m:sup>
            <m:r>
              <w:rPr>
                <w:rFonts w:ascii="Cambria Math" w:eastAsiaTheme="minorEastAsia" w:hAnsi="Cambria Math" w:cs="Times New Roman"/>
              </w:rPr>
              <m:t>*</m:t>
            </m:r>
          </m:sup>
        </m:sSup>
        <m: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g</m:t>
            </m:r>
          </m:e>
          <m:sup>
            <m:r>
              <w:rPr>
                <w:rFonts w:ascii="Cambria Math" w:eastAsiaTheme="minorEastAsia" w:hAnsi="Cambria Math" w:cs="Times New Roman"/>
              </w:rPr>
              <m:t>k</m:t>
            </m:r>
          </m:sup>
        </m:sSup>
        <m:r>
          <w:rPr>
            <w:rFonts w:ascii="Cambria Math" w:eastAsiaTheme="minorEastAsia" w:hAnsi="Cambria Math" w:cs="Times New Roman"/>
          </w:rPr>
          <m:t>)</m:t>
        </m:r>
      </m:oMath>
      <w:r w:rsidR="006A5DC6" w:rsidRPr="007E4262">
        <w:rPr>
          <w:rFonts w:eastAsiaTheme="minorEastAsia" w:cs="Times New Roman"/>
        </w:rPr>
        <w:t xml:space="preserve">, </w:t>
      </w:r>
      <w:r w:rsidR="00D809E8" w:rsidRPr="007E4262">
        <w:rPr>
          <w:rFonts w:eastAsiaTheme="minorEastAsia" w:cs="Times New Roman"/>
        </w:rPr>
        <w:t>adiciona</w:t>
      </w:r>
      <w:r w:rsidR="006A5DC6" w:rsidRPr="007E4262">
        <w:rPr>
          <w:rFonts w:eastAsiaTheme="minorEastAsia" w:cs="Times New Roman"/>
        </w:rPr>
        <w:t>do o resultado a</w:t>
      </w:r>
      <w:r w:rsidR="00D809E8" w:rsidRPr="007E4262">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oMath>
      <w:r w:rsidR="00CF4FB6" w:rsidRPr="007E4262">
        <w:rPr>
          <w:rFonts w:eastAsiaTheme="minorEastAsia" w:cs="Times New Roman"/>
        </w:rPr>
        <w:t xml:space="preserve">. </w:t>
      </w:r>
      <w:r w:rsidR="006A5DC6" w:rsidRPr="007E4262">
        <w:rPr>
          <w:rFonts w:eastAsiaTheme="minorEastAsia" w:cs="Times New Roman"/>
        </w:rPr>
        <w:t xml:space="preserve">O cálculo de </w:t>
      </w:r>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e>
          <m:sup>
            <m:r>
              <w:rPr>
                <w:rFonts w:ascii="Cambria Math" w:eastAsiaTheme="minorEastAsia" w:hAnsi="Cambria Math" w:cs="Times New Roman"/>
              </w:rPr>
              <m:t>*</m:t>
            </m:r>
          </m:sup>
        </m:sSup>
        <m: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g</m:t>
            </m:r>
          </m:e>
          <m:sup>
            <m:r>
              <w:rPr>
                <w:rFonts w:ascii="Cambria Math" w:eastAsiaTheme="minorEastAsia" w:hAnsi="Cambria Math" w:cs="Times New Roman"/>
              </w:rPr>
              <m:t>k</m:t>
            </m:r>
          </m:sup>
        </m:sSup>
        <m:r>
          <w:rPr>
            <w:rFonts w:ascii="Cambria Math" w:eastAsiaTheme="minorEastAsia" w:hAnsi="Cambria Math" w:cs="Times New Roman"/>
          </w:rPr>
          <m:t>)</m:t>
        </m:r>
      </m:oMath>
      <w:r w:rsidR="006A5DC6" w:rsidRPr="007E4262">
        <w:rPr>
          <w:rFonts w:eastAsiaTheme="minorEastAsia" w:cs="Times New Roman"/>
        </w:rPr>
        <w:t xml:space="preserve"> representa a etapa de retropropagação da onda</w:t>
      </w:r>
      <w:r w:rsidR="00CF4FB6" w:rsidRPr="007E4262">
        <w:rPr>
          <w:rFonts w:eastAsiaTheme="minorEastAsia" w:cs="Times New Roman"/>
        </w:rPr>
        <w:t>.</w:t>
      </w:r>
    </w:p>
    <w:p w:rsidR="00CF4FB6" w:rsidRPr="007E4262" w:rsidRDefault="00703A0C"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sidRPr="007E4262">
        <w:rPr>
          <w:rFonts w:eastAsiaTheme="minorEastAsia" w:cs="Times New Roman"/>
        </w:rPr>
        <w:tab/>
      </w:r>
      <w:r w:rsidR="00DB23BC" w:rsidRPr="007E4262">
        <w:rPr>
          <w:rFonts w:eastAsiaTheme="minorEastAsia" w:cs="Times New Roman"/>
        </w:rPr>
        <w:t>Para simular o valor recebido nos receptores</w:t>
      </w:r>
      <w:r w:rsidR="00485F58">
        <w:rPr>
          <w:rFonts w:eastAsiaTheme="minorEastAsia" w:cs="Times New Roman"/>
        </w:rPr>
        <w:t>,</w:t>
      </w:r>
      <w:r w:rsidR="00DB23BC" w:rsidRPr="007E4262">
        <w:rPr>
          <w:rFonts w:eastAsiaTheme="minorEastAsia" w:cs="Times New Roman"/>
        </w:rPr>
        <w:t xml:space="preserve"> deve</w:t>
      </w:r>
      <w:r w:rsidR="00485F58">
        <w:rPr>
          <w:rFonts w:eastAsiaTheme="minorEastAsia" w:cs="Times New Roman"/>
        </w:rPr>
        <w:t>-se</w:t>
      </w:r>
      <w:r w:rsidR="00DB23BC" w:rsidRPr="007E4262">
        <w:rPr>
          <w:rFonts w:eastAsiaTheme="minorEastAsia" w:cs="Times New Roman"/>
        </w:rPr>
        <w:t xml:space="preserve"> resolver o problema direto</w:t>
      </w:r>
      <w:r w:rsidR="00485F58">
        <w:rPr>
          <w:rFonts w:eastAsiaTheme="minorEastAsia" w:cs="Times New Roman"/>
        </w:rPr>
        <w:t>,</w:t>
      </w:r>
      <w:r w:rsidR="00DB23BC" w:rsidRPr="007E4262">
        <w:rPr>
          <w:rFonts w:eastAsiaTheme="minorEastAsia" w:cs="Times New Roman"/>
        </w:rPr>
        <w:t xml:space="preserve"> seguindo o modelo da equação de onda. Um modo de modelar o problema </w:t>
      </w:r>
      <w:r w:rsidR="00D627D3" w:rsidRPr="007E4262">
        <w:rPr>
          <w:rFonts w:eastAsiaTheme="minorEastAsia" w:cs="Times New Roman"/>
        </w:rPr>
        <w:t xml:space="preserve">direto </w:t>
      </w:r>
      <w:r w:rsidR="00DB23BC" w:rsidRPr="007E4262">
        <w:rPr>
          <w:rFonts w:eastAsiaTheme="minorEastAsia" w:cs="Times New Roman"/>
        </w:rPr>
        <w:t>é considerar que os sinais transmitidos prove</w:t>
      </w:r>
      <w:r w:rsidR="00485F58">
        <w:rPr>
          <w:rFonts w:eastAsiaTheme="minorEastAsia" w:cs="Times New Roman"/>
        </w:rPr>
        <w:t>e</w:t>
      </w:r>
      <w:r w:rsidR="00DB23BC" w:rsidRPr="007E4262">
        <w:rPr>
          <w:rFonts w:eastAsiaTheme="minorEastAsia" w:cs="Times New Roman"/>
        </w:rPr>
        <w:t xml:space="preserve">m do termo forçante da equação </w:t>
      </w:r>
      <m:oMath>
        <m:r>
          <w:rPr>
            <w:rFonts w:ascii="Cambria Math" w:eastAsiaTheme="minorEastAsia" w:hAnsi="Cambria Math" w:cs="Times New Roman"/>
          </w:rPr>
          <m:t>s(</m:t>
        </m:r>
        <m:r>
          <m:rPr>
            <m:sty m:val="bi"/>
          </m:rPr>
          <w:rPr>
            <w:rFonts w:ascii="Cambria Math" w:eastAsiaTheme="minorEastAsia" w:hAnsi="Cambria Math" w:cs="Times New Roman"/>
          </w:rPr>
          <m:t>r</m:t>
        </m:r>
        <m:r>
          <w:rPr>
            <w:rFonts w:ascii="Cambria Math" w:eastAsiaTheme="minorEastAsia" w:hAnsi="Cambria Math" w:cs="Times New Roman"/>
          </w:rPr>
          <m:t>,t)</m:t>
        </m:r>
      </m:oMath>
      <w:r w:rsidR="00DB23BC" w:rsidRPr="007E4262">
        <w:rPr>
          <w:rFonts w:eastAsiaTheme="minorEastAsia" w:cs="Times New Roman"/>
        </w:rPr>
        <w:t xml:space="preserve"> que age sobre a fronteira </w:t>
      </w:r>
      <m:oMath>
        <m:r>
          <w:rPr>
            <w:rFonts w:ascii="Cambria Math" w:eastAsiaTheme="minorEastAsia" w:hAnsi="Cambria Math" w:cs="Times New Roman"/>
          </w:rPr>
          <m:t>Γ</m:t>
        </m:r>
      </m:oMath>
      <w:r w:rsidR="00DB23BC" w:rsidRPr="007E4262">
        <w:rPr>
          <w:rFonts w:eastAsiaTheme="minorEastAsia" w:cs="Times New Roman"/>
        </w:rPr>
        <w:t xml:space="preserve"> do objeto </w:t>
      </w:r>
      <m:oMath>
        <m:r>
          <m:rPr>
            <m:sty m:val="p"/>
          </m:rPr>
          <w:rPr>
            <w:rFonts w:ascii="Cambria Math" w:eastAsiaTheme="minorEastAsia" w:hAnsi="Cambria Math" w:cs="Times New Roman"/>
          </w:rPr>
          <m:t>Ω</m:t>
        </m:r>
      </m:oMath>
      <w:r w:rsidR="00485F58">
        <w:rPr>
          <w:rFonts w:eastAsiaTheme="minorEastAsia" w:cs="Times New Roman"/>
        </w:rPr>
        <w:t>,</w:t>
      </w:r>
      <w:r w:rsidR="00D627D3" w:rsidRPr="007E4262">
        <w:rPr>
          <w:rFonts w:eastAsiaTheme="minorEastAsia" w:cs="Times New Roman"/>
        </w:rPr>
        <w:t xml:space="preserve"> e as condições de contorno são tais que:</w:t>
      </w:r>
    </w:p>
    <w:p w:rsidR="00D627D3" w:rsidRPr="007E4262" w:rsidRDefault="00A87191"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b/>
        </w:rPr>
      </w:pPr>
      <m:oMathPara>
        <m:oMath>
          <m:m>
            <m:mPr>
              <m:mcs>
                <m:mc>
                  <m:mcPr>
                    <m:count m:val="2"/>
                    <m:mcJc m:val="center"/>
                  </m:mcPr>
                </m:mc>
              </m:mcs>
              <m:ctrlPr>
                <w:rPr>
                  <w:rFonts w:ascii="Cambria Math" w:eastAsiaTheme="minorEastAsia" w:hAnsi="Cambria Math" w:cs="Times New Roman"/>
                  <w:i/>
                </w:rPr>
              </m:ctrlPr>
            </m:mPr>
            <m:mr>
              <m:e>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b/>
                            <w:i/>
                          </w:rPr>
                        </m:ctrlPr>
                      </m:dPr>
                      <m:e>
                        <m:r>
                          <m:rPr>
                            <m:sty m:val="bi"/>
                          </m:rPr>
                          <w:rPr>
                            <w:rFonts w:ascii="Cambria Math" w:eastAsiaTheme="minorEastAsia" w:hAnsi="Cambria Math" w:cs="Times New Roman"/>
                          </w:rPr>
                          <m:t>r</m:t>
                        </m:r>
                        <m:r>
                          <w:rPr>
                            <w:rFonts w:ascii="Cambria Math" w:eastAsiaTheme="minorEastAsia" w:hAnsi="Cambria Math" w:cs="Times New Roman"/>
                          </w:rPr>
                          <m:t>,t</m:t>
                        </m:r>
                        <m:ctrlPr>
                          <w:rPr>
                            <w:rFonts w:ascii="Cambria Math" w:eastAsiaTheme="minorEastAsia" w:hAnsi="Cambria Math" w:cs="Times New Roman"/>
                            <w:i/>
                          </w:rPr>
                        </m:ctrlPr>
                      </m:e>
                    </m:d>
                  </m:num>
                  <m:den>
                    <m:r>
                      <w:rPr>
                        <w:rFonts w:ascii="Cambria Math" w:eastAsiaTheme="minorEastAsia" w:hAnsi="Cambria Math" w:cs="Times New Roman"/>
                      </w:rPr>
                      <m:t>∂v</m:t>
                    </m:r>
                  </m:den>
                </m:f>
                <m:r>
                  <w:rPr>
                    <w:rFonts w:ascii="Cambria Math" w:eastAsiaTheme="minorEastAsia" w:hAnsi="Cambria Math" w:cs="Times New Roman"/>
                  </w:rPr>
                  <m:t xml:space="preserve">=0 </m:t>
                </m:r>
              </m:e>
              <m:e>
                <m:r>
                  <w:rPr>
                    <w:rFonts w:ascii="Cambria Math" w:eastAsiaTheme="minorEastAsia" w:hAnsi="Cambria Math" w:cs="Times New Roman"/>
                  </w:rPr>
                  <m:t xml:space="preserve">em Γ ×[0,T] </m:t>
                </m:r>
              </m:e>
            </m:mr>
            <m:mr>
              <m:e>
                <m:r>
                  <w:rPr>
                    <w:rFonts w:ascii="Cambria Math" w:eastAsiaTheme="minorEastAsia" w:hAnsi="Cambria Math" w:cs="Times New Roman"/>
                  </w:rPr>
                  <m:t>p</m:t>
                </m:r>
                <m:d>
                  <m:dPr>
                    <m:ctrlPr>
                      <w:rPr>
                        <w:rFonts w:ascii="Cambria Math" w:eastAsiaTheme="minorEastAsia" w:hAnsi="Cambria Math" w:cs="Times New Roman"/>
                        <w:b/>
                        <w:i/>
                      </w:rPr>
                    </m:ctrlPr>
                  </m:dPr>
                  <m:e>
                    <m:r>
                      <m:rPr>
                        <m:sty m:val="bi"/>
                      </m:rPr>
                      <w:rPr>
                        <w:rFonts w:ascii="Cambria Math" w:eastAsiaTheme="minorEastAsia" w:hAnsi="Cambria Math" w:cs="Times New Roman"/>
                      </w:rPr>
                      <m:t>r</m:t>
                    </m:r>
                    <m:r>
                      <w:rPr>
                        <w:rFonts w:ascii="Cambria Math" w:eastAsiaTheme="minorEastAsia" w:hAnsi="Cambria Math" w:cs="Times New Roman"/>
                      </w:rPr>
                      <m:t>,t</m:t>
                    </m:r>
                    <m:ctrlPr>
                      <w:rPr>
                        <w:rFonts w:ascii="Cambria Math" w:eastAsiaTheme="minorEastAsia" w:hAnsi="Cambria Math" w:cs="Times New Roman"/>
                        <w:i/>
                      </w:rPr>
                    </m:ctrlPr>
                  </m:e>
                </m:d>
                <m:r>
                  <w:rPr>
                    <w:rFonts w:ascii="Cambria Math" w:eastAsiaTheme="minorEastAsia" w:hAnsi="Cambria Math" w:cs="Times New Roman"/>
                  </w:rPr>
                  <m:t xml:space="preserve">=0 , </m:t>
                </m:r>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b/>
                            <w:i/>
                          </w:rPr>
                        </m:ctrlPr>
                      </m:dPr>
                      <m:e>
                        <m:r>
                          <m:rPr>
                            <m:sty m:val="bi"/>
                          </m:rPr>
                          <w:rPr>
                            <w:rFonts w:ascii="Cambria Math" w:eastAsiaTheme="minorEastAsia" w:hAnsi="Cambria Math" w:cs="Times New Roman"/>
                          </w:rPr>
                          <m:t>r</m:t>
                        </m:r>
                        <m:r>
                          <w:rPr>
                            <w:rFonts w:ascii="Cambria Math" w:eastAsiaTheme="minorEastAsia" w:hAnsi="Cambria Math" w:cs="Times New Roman"/>
                          </w:rPr>
                          <m:t>,t</m:t>
                        </m:r>
                        <m:ctrlPr>
                          <w:rPr>
                            <w:rFonts w:ascii="Cambria Math" w:eastAsiaTheme="minorEastAsia" w:hAnsi="Cambria Math" w:cs="Times New Roman"/>
                            <w:i/>
                          </w:rPr>
                        </m:ctrlPr>
                      </m:e>
                    </m:d>
                  </m:num>
                  <m:den>
                    <m:r>
                      <w:rPr>
                        <w:rFonts w:ascii="Cambria Math" w:eastAsiaTheme="minorEastAsia" w:hAnsi="Cambria Math" w:cs="Times New Roman"/>
                      </w:rPr>
                      <m:t>∂t</m:t>
                    </m:r>
                  </m:den>
                </m:f>
                <m:r>
                  <w:rPr>
                    <w:rFonts w:ascii="Cambria Math" w:eastAsiaTheme="minorEastAsia" w:hAnsi="Cambria Math" w:cs="Times New Roman"/>
                  </w:rPr>
                  <m:t xml:space="preserve">=0 </m:t>
                </m:r>
              </m:e>
              <m:e>
                <m:r>
                  <w:rPr>
                    <w:rFonts w:ascii="Cambria Math" w:eastAsiaTheme="minorEastAsia" w:hAnsi="Cambria Math" w:cs="Times New Roman"/>
                  </w:rPr>
                  <m:t xml:space="preserve">em </m:t>
                </m:r>
                <m:r>
                  <m:rPr>
                    <m:sty m:val="p"/>
                  </m:rPr>
                  <w:rPr>
                    <w:rFonts w:ascii="Cambria Math" w:eastAsiaTheme="minorEastAsia" w:hAnsi="Cambria Math" w:cs="Times New Roman"/>
                  </w:rPr>
                  <m:t>Ω ×{0}</m:t>
                </m:r>
              </m:e>
            </m:mr>
          </m:m>
        </m:oMath>
      </m:oMathPara>
    </w:p>
    <w:p w:rsidR="00BA5393" w:rsidRPr="007E4262" w:rsidRDefault="00CE5A0E"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Pr>
          <w:rFonts w:eastAsiaTheme="minorEastAsia" w:cs="Times New Roman"/>
        </w:rPr>
        <w:tab/>
      </w:r>
      <w:r w:rsidR="0086747C" w:rsidRPr="007E4262">
        <w:rPr>
          <w:rFonts w:eastAsiaTheme="minorEastAsia" w:cs="Times New Roman"/>
        </w:rPr>
        <w:t>Os valores no</w:t>
      </w:r>
      <w:r w:rsidR="00714492" w:rsidRPr="007E4262">
        <w:rPr>
          <w:rFonts w:eastAsiaTheme="minorEastAsia" w:cs="Times New Roman"/>
        </w:rPr>
        <w:t>s</w:t>
      </w:r>
      <w:r w:rsidR="0086747C" w:rsidRPr="007E4262">
        <w:rPr>
          <w:rFonts w:eastAsiaTheme="minorEastAsia" w:cs="Times New Roman"/>
        </w:rPr>
        <w:t xml:space="preserve"> receptores são:</w:t>
      </w:r>
    </w:p>
    <w:p w:rsidR="0086747C" w:rsidRPr="007E4262" w:rsidRDefault="00A87191"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m:oMathPara>
        <m:oMath>
          <m:m>
            <m:mPr>
              <m:mcs>
                <m:mc>
                  <m:mcPr>
                    <m:count m:val="2"/>
                    <m:mcJc m:val="center"/>
                  </m:mcPr>
                </m:mc>
              </m:mcs>
              <m:ctrlPr>
                <w:rPr>
                  <w:rFonts w:ascii="Cambria Math" w:eastAsiaTheme="minorEastAsia" w:hAnsi="Cambria Math" w:cs="Times New Roman"/>
                  <w:i/>
                </w:rPr>
              </m:ctrlPr>
            </m:mPr>
            <m:mr>
              <m:e>
                <m:acc>
                  <m:accPr>
                    <m:ctrlPr>
                      <w:rPr>
                        <w:rFonts w:ascii="Cambria Math" w:eastAsiaTheme="minorEastAsia" w:hAnsi="Cambria Math" w:cs="Times New Roman"/>
                        <w:i/>
                      </w:rPr>
                    </m:ctrlPr>
                  </m:accPr>
                  <m:e>
                    <m:r>
                      <w:rPr>
                        <w:rFonts w:ascii="Cambria Math" w:eastAsiaTheme="minorEastAsia" w:hAnsi="Cambria Math" w:cs="Times New Roman"/>
                      </w:rPr>
                      <m:t>g</m:t>
                    </m:r>
                  </m:e>
                </m:acc>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e>
              <m:e>
                <m:r>
                  <w:rPr>
                    <w:rFonts w:ascii="Cambria Math" w:eastAsiaTheme="minorEastAsia" w:hAnsi="Cambria Math" w:cs="Times New Roman"/>
                  </w:rPr>
                  <m:t>em Γ ×[0,T]</m:t>
                </m:r>
              </m:e>
            </m:mr>
          </m:m>
        </m:oMath>
      </m:oMathPara>
    </w:p>
    <w:p w:rsidR="0086747C" w:rsidRPr="007E4262" w:rsidRDefault="00CE5A0E"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Pr>
          <w:rFonts w:eastAsiaTheme="minorEastAsia" w:cs="Times New Roman"/>
        </w:rPr>
        <w:tab/>
      </w:r>
      <w:r w:rsidR="001743E8" w:rsidRPr="007E4262">
        <w:rPr>
          <w:rFonts w:eastAsiaTheme="minorEastAsia" w:cs="Times New Roman"/>
        </w:rPr>
        <w:t xml:space="preserve">E </w:t>
      </w:r>
      <m:oMath>
        <m:r>
          <w:rPr>
            <w:rFonts w:ascii="Cambria Math" w:eastAsiaTheme="minorEastAsia" w:hAnsi="Cambria Math" w:cs="Times New Roman"/>
          </w:rPr>
          <m:t>f</m:t>
        </m:r>
      </m:oMath>
      <w:r w:rsidR="001743E8" w:rsidRPr="007E4262">
        <w:rPr>
          <w:rFonts w:eastAsiaTheme="minorEastAsia" w:cs="Times New Roman"/>
        </w:rPr>
        <w:t xml:space="preserve"> descreve o objeto com a relação:</w:t>
      </w:r>
    </w:p>
    <w:p w:rsidR="001743E8" w:rsidRPr="007E4262" w:rsidRDefault="001743E8"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m:oMathPara>
        <m:oMath>
          <m:r>
            <w:rPr>
              <w:rFonts w:ascii="Cambria Math" w:eastAsiaTheme="minorEastAsia" w:hAnsi="Cambria Math" w:cs="Times New Roman"/>
            </w:rPr>
            <m:t>c</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r>
                <w:rPr>
                  <w:rFonts w:ascii="Cambria Math" w:eastAsiaTheme="minorEastAsia" w:hAnsi="Cambria Math" w:cs="Times New Roman"/>
                </w:rPr>
                <m:t>1+f(</m:t>
              </m:r>
              <m:r>
                <m:rPr>
                  <m:sty m:val="bi"/>
                </m:rPr>
                <w:rPr>
                  <w:rFonts w:ascii="Cambria Math" w:eastAsiaTheme="minorEastAsia" w:hAnsi="Cambria Math" w:cs="Times New Roman"/>
                </w:rPr>
                <m:t>r</m:t>
              </m:r>
              <m:r>
                <w:rPr>
                  <w:rFonts w:ascii="Cambria Math" w:eastAsiaTheme="minorEastAsia" w:hAnsi="Cambria Math" w:cs="Times New Roman"/>
                </w:rPr>
                <m:t>)</m:t>
              </m:r>
            </m:e>
          </m:rad>
        </m:oMath>
      </m:oMathPara>
    </w:p>
    <w:p w:rsidR="001743E8" w:rsidRPr="007E4262" w:rsidRDefault="00CE5A0E"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Pr>
          <w:rFonts w:eastAsiaTheme="minorEastAsia" w:cs="Times New Roman"/>
        </w:rPr>
        <w:tab/>
      </w:r>
      <w:r w:rsidR="00714492" w:rsidRPr="007E4262">
        <w:rPr>
          <w:rFonts w:eastAsiaTheme="minorEastAsia" w:cs="Times New Roman"/>
        </w:rPr>
        <w:t>N</w:t>
      </w:r>
      <w:r>
        <w:rPr>
          <w:rFonts w:eastAsiaTheme="minorEastAsia" w:cs="Times New Roman"/>
        </w:rPr>
        <w:t>a</w:t>
      </w:r>
      <w:r w:rsidR="001743E8" w:rsidRPr="007E4262">
        <w:rPr>
          <w:rFonts w:eastAsiaTheme="minorEastAsia" w:cs="Times New Roman"/>
        </w:rPr>
        <w:t xml:space="preserve"> qual </w:t>
      </w:r>
      <m:oMath>
        <m:r>
          <w:rPr>
            <w:rFonts w:ascii="Cambria Math" w:eastAsiaTheme="minorEastAsia" w:hAnsi="Cambria Math" w:cs="Times New Roman"/>
          </w:rPr>
          <m:t>c(</m:t>
        </m:r>
        <m:r>
          <m:rPr>
            <m:sty m:val="bi"/>
          </m:rPr>
          <w:rPr>
            <w:rFonts w:ascii="Cambria Math" w:eastAsiaTheme="minorEastAsia" w:hAnsi="Cambria Math" w:cs="Times New Roman"/>
          </w:rPr>
          <m:t>r</m:t>
        </m:r>
        <m:r>
          <w:rPr>
            <w:rFonts w:ascii="Cambria Math" w:eastAsiaTheme="minorEastAsia" w:hAnsi="Cambria Math" w:cs="Times New Roman"/>
          </w:rPr>
          <m:t>)</m:t>
        </m:r>
      </m:oMath>
      <w:r w:rsidR="001743E8" w:rsidRPr="007E4262">
        <w:rPr>
          <w:rFonts w:eastAsiaTheme="minorEastAsia" w:cs="Times New Roman"/>
        </w:rPr>
        <w:t xml:space="preserve"> é a velocidade do som no ponto </w:t>
      </w:r>
      <w:r w:rsidR="001743E8" w:rsidRPr="007E4262">
        <w:rPr>
          <w:rFonts w:eastAsiaTheme="minorEastAsia" w:cs="Times New Roman"/>
          <w:b/>
          <w:i/>
        </w:rPr>
        <w:t>r</w:t>
      </w:r>
      <w:r w:rsidR="001743E8" w:rsidRPr="007E4262">
        <w:rPr>
          <w:rFonts w:eastAsiaTheme="minorEastAsia" w:cs="Times New Roman"/>
        </w:rPr>
        <w:t xml:space="preserve"> do objeto, e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oMath>
      <w:r w:rsidR="001743E8" w:rsidRPr="007E4262">
        <w:rPr>
          <w:rFonts w:eastAsiaTheme="minorEastAsia" w:cs="Times New Roman"/>
        </w:rPr>
        <w:t xml:space="preserve"> é velocidade do som no ar.</w:t>
      </w:r>
    </w:p>
    <w:p w:rsidR="00D809E8" w:rsidRPr="007E4262" w:rsidRDefault="00B97B3E"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sidRPr="007E4262">
        <w:rPr>
          <w:rFonts w:eastAsiaTheme="minorEastAsia" w:cs="Times New Roman"/>
        </w:rPr>
        <w:tab/>
      </w:r>
      <w:r w:rsidR="00D809E8" w:rsidRPr="007E4262">
        <w:rPr>
          <w:rFonts w:eastAsiaTheme="minorEastAsia" w:cs="Times New Roman"/>
        </w:rPr>
        <w:t xml:space="preserve">Por outro lado, a </w:t>
      </w:r>
      <w:r w:rsidR="00B16009" w:rsidRPr="007E4262">
        <w:rPr>
          <w:rFonts w:eastAsiaTheme="minorEastAsia" w:cs="Times New Roman"/>
        </w:rPr>
        <w:t xml:space="preserve">etapa de </w:t>
      </w:r>
      <w:r w:rsidR="00B16009" w:rsidRPr="00CE5A0E">
        <w:rPr>
          <w:rFonts w:eastAsiaTheme="minorEastAsia" w:cs="Times New Roman"/>
          <w:i/>
        </w:rPr>
        <w:t>backpropagation</w:t>
      </w:r>
      <w:r w:rsidR="00B16009" w:rsidRPr="007E4262">
        <w:rPr>
          <w:rFonts w:eastAsiaTheme="minorEastAsia" w:cs="Times New Roman"/>
        </w:rPr>
        <w:t xml:space="preserve"> não é um processo trivial. Usando a dualidade de operadores, minimização de </w:t>
      </w:r>
      <w:r w:rsidR="00F73AE2" w:rsidRPr="007E4262">
        <w:rPr>
          <w:rFonts w:eastAsiaTheme="minorEastAsia" w:cs="Times New Roman"/>
        </w:rPr>
        <w:t>incremento (</w:t>
      </w:r>
      <m:oMath>
        <m:r>
          <w:rPr>
            <w:rFonts w:ascii="Cambria Math" w:eastAsiaTheme="minorEastAsia" w:hAnsi="Cambria Math" w:cs="Times New Roman"/>
          </w:rPr>
          <m:t>δf</m:t>
        </m:r>
      </m:oMath>
      <w:r w:rsidR="00B16009" w:rsidRPr="007E4262">
        <w:rPr>
          <w:rFonts w:eastAsiaTheme="minorEastAsia" w:cs="Times New Roman"/>
        </w:rPr>
        <w:t>) e o efeito dos incrementos na equação da onda (</w:t>
      </w:r>
      <m:oMath>
        <m:r>
          <w:rPr>
            <w:rFonts w:ascii="Cambria Math" w:eastAsiaTheme="minorEastAsia" w:hAnsi="Cambria Math" w:cs="Times New Roman"/>
          </w:rPr>
          <m:t>δp</m:t>
        </m:r>
      </m:oMath>
      <w:r w:rsidR="00B16009" w:rsidRPr="007E4262">
        <w:rPr>
          <w:rFonts w:eastAsiaTheme="minorEastAsia" w:cs="Times New Roman"/>
        </w:rPr>
        <w:t>)</w:t>
      </w:r>
      <w:r w:rsidR="00CE5A0E">
        <w:rPr>
          <w:rFonts w:eastAsiaTheme="minorEastAsia" w:cs="Times New Roman"/>
        </w:rPr>
        <w:t>,</w:t>
      </w:r>
      <w:r w:rsidR="00A45D47" w:rsidRPr="007E4262">
        <w:rPr>
          <w:rFonts w:eastAsiaTheme="minorEastAsia" w:cs="Times New Roman"/>
        </w:rPr>
        <w:t xml:space="preserve"> deduz</w:t>
      </w:r>
      <w:r w:rsidR="00CE5A0E">
        <w:rPr>
          <w:rFonts w:eastAsiaTheme="minorEastAsia" w:cs="Times New Roman"/>
        </w:rPr>
        <w:t>-se o seguinte</w:t>
      </w:r>
      <w:r w:rsidR="00A45D47" w:rsidRPr="007E4262">
        <w:rPr>
          <w:rFonts w:eastAsiaTheme="minorEastAsia" w:cs="Times New Roman"/>
        </w:rPr>
        <w:t>:</w:t>
      </w:r>
    </w:p>
    <w:p w:rsidR="00A45D47" w:rsidRPr="007E4262" w:rsidRDefault="00A87191"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m:oMathPara>
        <m:oMath>
          <m:sSup>
            <m:sSupPr>
              <m:ctrlPr>
                <w:rPr>
                  <w:rFonts w:ascii="Cambria Math" w:eastAsiaTheme="minorEastAsia" w:hAnsi="Cambria Math" w:cs="Times New Roman"/>
                  <w:i/>
                </w:rPr>
              </m:ctrlPr>
            </m:sSupPr>
            <m:e>
              <m:r>
                <w:rPr>
                  <w:rFonts w:ascii="Cambria Math" w:eastAsiaTheme="minorEastAsia" w:hAnsi="Cambria Math" w:cs="Times New Roman"/>
                </w:rPr>
                <m:t>R</m:t>
              </m:r>
            </m:e>
            <m:sup>
              <m:r>
                <w:rPr>
                  <w:rFonts w:ascii="Cambria Math" w:eastAsiaTheme="minorEastAsia" w:hAnsi="Cambria Math" w:cs="Times New Roman"/>
                </w:rPr>
                <m:t>'</m:t>
              </m:r>
            </m:sup>
          </m:s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f</m:t>
                      </m:r>
                    </m:e>
                    <m:sup>
                      <m:r>
                        <w:rPr>
                          <w:rFonts w:ascii="Cambria Math" w:eastAsiaTheme="minorEastAsia" w:hAnsi="Cambria Math" w:cs="Times New Roman"/>
                        </w:rPr>
                        <m:t>k</m:t>
                      </m:r>
                    </m:sup>
                  </m:sSup>
                </m:e>
              </m:d>
            </m:e>
            <m:sup>
              <m:r>
                <w:rPr>
                  <w:rFonts w:ascii="Cambria Math" w:eastAsiaTheme="minorEastAsia" w:hAnsi="Cambria Math" w:cs="Times New Roman"/>
                </w:rPr>
                <m:t>*</m:t>
              </m:r>
            </m:sup>
          </m:sSup>
          <m:r>
            <w:rPr>
              <w:rFonts w:ascii="Cambria Math" w:eastAsiaTheme="minorEastAsia" w:hAnsi="Cambria Math" w:cs="Times New Roman"/>
            </w:rPr>
            <m:t xml:space="preserve">x= </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1+f</m:t>
              </m:r>
            </m:den>
          </m:f>
          <m:nary>
            <m:naryPr>
              <m:limLoc m:val="subSup"/>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T</m:t>
              </m:r>
            </m:sup>
            <m:e>
              <m:r>
                <m:rPr>
                  <m:sty m:val="p"/>
                </m:rPr>
                <w:rPr>
                  <w:rFonts w:ascii="Cambria Math" w:eastAsiaTheme="minorEastAsia" w:hAnsi="Cambria Math" w:cs="Times New Roman"/>
                </w:rPr>
                <m:t>Δ</m:t>
              </m:r>
              <m:r>
                <w:rPr>
                  <w:rFonts w:ascii="Cambria Math" w:eastAsiaTheme="minorEastAsia" w:hAnsi="Cambria Math" w:cs="Times New Roman"/>
                </w:rPr>
                <m:t>p z dt</m:t>
              </m:r>
            </m:e>
          </m:nary>
        </m:oMath>
      </m:oMathPara>
    </w:p>
    <w:p w:rsidR="00A45D47" w:rsidRPr="007E4262" w:rsidRDefault="00B97B3E"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r w:rsidRPr="007E4262">
        <w:rPr>
          <w:rFonts w:eastAsiaTheme="minorEastAsia" w:cs="Times New Roman"/>
        </w:rPr>
        <w:tab/>
      </w:r>
      <w:r w:rsidR="00A45D47" w:rsidRPr="007E4262">
        <w:rPr>
          <w:rFonts w:eastAsiaTheme="minorEastAsia" w:cs="Times New Roman"/>
        </w:rPr>
        <w:t xml:space="preserve">Onde </w:t>
      </w:r>
      <m:oMath>
        <m:r>
          <w:rPr>
            <w:rFonts w:ascii="Cambria Math" w:eastAsiaTheme="minorEastAsia" w:hAnsi="Cambria Math" w:cs="Times New Roman"/>
          </w:rPr>
          <m:t>z</m:t>
        </m:r>
      </m:oMath>
      <w:r w:rsidR="00A45D47" w:rsidRPr="007E4262">
        <w:rPr>
          <w:rFonts w:eastAsiaTheme="minorEastAsia" w:cs="Times New Roman"/>
        </w:rPr>
        <w:t xml:space="preserve"> é a solução da equação d</w:t>
      </w:r>
      <w:r w:rsidR="002F43A1" w:rsidRPr="007E4262">
        <w:rPr>
          <w:rFonts w:eastAsiaTheme="minorEastAsia" w:cs="Times New Roman"/>
        </w:rPr>
        <w:t>e onda na qual a forçante é nula</w:t>
      </w:r>
      <m:oMath>
        <m:r>
          <w:rPr>
            <w:rFonts w:ascii="Cambria Math" w:eastAsiaTheme="minorEastAsia" w:hAnsi="Cambria Math" w:cs="Times New Roman"/>
          </w:rPr>
          <m:t xml:space="preserve"> (s</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=0)</m:t>
        </m:r>
      </m:oMath>
      <w:r w:rsidR="002F43A1" w:rsidRPr="007E4262">
        <w:rPr>
          <w:rFonts w:eastAsiaTheme="minorEastAsia" w:cs="Times New Roman"/>
        </w:rPr>
        <w:t xml:space="preserve">, a velocidade do som no meio é </w:t>
      </w:r>
      <m:oMath>
        <m:r>
          <w:rPr>
            <w:rFonts w:ascii="Cambria Math" w:eastAsiaTheme="minorEastAsia" w:hAnsi="Cambria Math" w:cs="Times New Roman"/>
          </w:rPr>
          <m:t>c</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rad>
          <m:radPr>
            <m:degHide m:val="1"/>
            <m:ctrlPr>
              <w:rPr>
                <w:rFonts w:ascii="Cambria Math" w:eastAsiaTheme="minorEastAsia" w:hAnsi="Cambria Math" w:cs="Times New Roman"/>
                <w:i/>
              </w:rPr>
            </m:ctrlPr>
          </m:radPr>
          <m:deg/>
          <m:e>
            <m:r>
              <w:rPr>
                <w:rFonts w:ascii="Cambria Math" w:eastAsiaTheme="minorEastAsia" w:hAnsi="Cambria Math" w:cs="Times New Roman"/>
              </w:rPr>
              <m:t>1+f(</m:t>
            </m:r>
            <m:r>
              <m:rPr>
                <m:sty m:val="bi"/>
              </m:rPr>
              <w:rPr>
                <w:rFonts w:ascii="Cambria Math" w:eastAsiaTheme="minorEastAsia" w:hAnsi="Cambria Math" w:cs="Times New Roman"/>
              </w:rPr>
              <m:t>r</m:t>
            </m:r>
            <m:r>
              <w:rPr>
                <w:rFonts w:ascii="Cambria Math" w:eastAsiaTheme="minorEastAsia" w:hAnsi="Cambria Math" w:cs="Times New Roman"/>
              </w:rPr>
              <m:t>)</m:t>
            </m:r>
          </m:e>
        </m:rad>
        <m:r>
          <w:rPr>
            <w:rFonts w:ascii="Cambria Math" w:eastAsiaTheme="minorEastAsia" w:hAnsi="Cambria Math" w:cs="Times New Roman"/>
          </w:rPr>
          <m:t xml:space="preserve"> </m:t>
        </m:r>
      </m:oMath>
      <w:r w:rsidR="00A45D47" w:rsidRPr="007E4262">
        <w:rPr>
          <w:rFonts w:eastAsiaTheme="minorEastAsia" w:cs="Times New Roman"/>
        </w:rPr>
        <w:t xml:space="preserve"> e as condições de contorno são:</w:t>
      </w:r>
    </w:p>
    <w:p w:rsidR="002F43A1" w:rsidRPr="007E4262" w:rsidRDefault="00A87191"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b/>
          <w:lang w:val="en-US"/>
        </w:rPr>
      </w:pPr>
      <m:oMathPara>
        <m:oMath>
          <m:m>
            <m:mPr>
              <m:mcs>
                <m:mc>
                  <m:mcPr>
                    <m:count m:val="2"/>
                    <m:mcJc m:val="center"/>
                  </m:mcPr>
                </m:mc>
              </m:mcs>
              <m:ctrlPr>
                <w:rPr>
                  <w:rFonts w:ascii="Cambria Math" w:eastAsiaTheme="minorEastAsia" w:hAnsi="Cambria Math" w:cs="Times New Roman"/>
                  <w:i/>
                </w:rPr>
              </m:ctrlPr>
            </m:mPr>
            <m:mr>
              <m:e>
                <m:f>
                  <m:fPr>
                    <m:ctrlPr>
                      <w:rPr>
                        <w:rFonts w:ascii="Cambria Math" w:eastAsiaTheme="minorEastAsia" w:hAnsi="Cambria Math" w:cs="Times New Roman"/>
                        <w:i/>
                      </w:rPr>
                    </m:ctrlPr>
                  </m:fPr>
                  <m:num>
                    <m:r>
                      <w:rPr>
                        <w:rFonts w:ascii="Cambria Math" w:eastAsiaTheme="minorEastAsia" w:hAnsi="Cambria Math" w:cs="Times New Roman"/>
                      </w:rPr>
                      <m:t>∂z</m:t>
                    </m:r>
                    <m:d>
                      <m:dPr>
                        <m:ctrlPr>
                          <w:rPr>
                            <w:rFonts w:ascii="Cambria Math" w:eastAsiaTheme="minorEastAsia" w:hAnsi="Cambria Math" w:cs="Times New Roman"/>
                            <w:b/>
                            <w:i/>
                          </w:rPr>
                        </m:ctrlPr>
                      </m:dPr>
                      <m:e>
                        <m:r>
                          <m:rPr>
                            <m:sty m:val="bi"/>
                          </m:rPr>
                          <w:rPr>
                            <w:rFonts w:ascii="Cambria Math" w:eastAsiaTheme="minorEastAsia" w:hAnsi="Cambria Math" w:cs="Times New Roman"/>
                          </w:rPr>
                          <m:t>r</m:t>
                        </m:r>
                        <m:r>
                          <w:rPr>
                            <w:rFonts w:ascii="Cambria Math" w:eastAsiaTheme="minorEastAsia" w:hAnsi="Cambria Math" w:cs="Times New Roman"/>
                            <w:lang w:val="en-US"/>
                          </w:rPr>
                          <m:t>,</m:t>
                        </m:r>
                        <m:r>
                          <w:rPr>
                            <w:rFonts w:ascii="Cambria Math" w:eastAsiaTheme="minorEastAsia" w:hAnsi="Cambria Math" w:cs="Times New Roman"/>
                          </w:rPr>
                          <m:t>t</m:t>
                        </m:r>
                        <m:ctrlPr>
                          <w:rPr>
                            <w:rFonts w:ascii="Cambria Math" w:eastAsiaTheme="minorEastAsia" w:hAnsi="Cambria Math" w:cs="Times New Roman"/>
                            <w:i/>
                          </w:rPr>
                        </m:ctrlPr>
                      </m:e>
                    </m:d>
                  </m:num>
                  <m:den>
                    <m:r>
                      <w:rPr>
                        <w:rFonts w:ascii="Cambria Math" w:eastAsiaTheme="minorEastAsia" w:hAnsi="Cambria Math" w:cs="Times New Roman"/>
                      </w:rPr>
                      <m:t>∂v</m:t>
                    </m:r>
                  </m:den>
                </m:f>
                <m:r>
                  <w:rPr>
                    <w:rFonts w:ascii="Cambria Math" w:eastAsiaTheme="minorEastAsia" w:hAnsi="Cambria Math" w:cs="Times New Roman"/>
                    <w:lang w:val="en-US"/>
                  </w:rPr>
                  <m:t xml:space="preserve">= </m:t>
                </m:r>
                <m:acc>
                  <m:accPr>
                    <m:ctrlPr>
                      <w:rPr>
                        <w:rFonts w:ascii="Cambria Math" w:eastAsiaTheme="minorEastAsia" w:hAnsi="Cambria Math" w:cs="Times New Roman"/>
                        <w:i/>
                      </w:rPr>
                    </m:ctrlPr>
                  </m:accPr>
                  <m:e>
                    <m:sSup>
                      <m:sSupPr>
                        <m:ctrlPr>
                          <w:rPr>
                            <w:rFonts w:ascii="Cambria Math" w:eastAsiaTheme="minorEastAsia" w:hAnsi="Cambria Math" w:cs="Times New Roman"/>
                            <w:i/>
                          </w:rPr>
                        </m:ctrlPr>
                      </m:sSupPr>
                      <m:e>
                        <m:r>
                          <w:rPr>
                            <w:rFonts w:ascii="Cambria Math" w:eastAsiaTheme="minorEastAsia" w:hAnsi="Cambria Math" w:cs="Times New Roman"/>
                          </w:rPr>
                          <m:t>g</m:t>
                        </m:r>
                      </m:e>
                      <m:sup>
                        <m:r>
                          <w:rPr>
                            <w:rFonts w:ascii="Cambria Math" w:eastAsiaTheme="minorEastAsia" w:hAnsi="Cambria Math" w:cs="Times New Roman"/>
                          </w:rPr>
                          <m:t>k</m:t>
                        </m:r>
                      </m:sup>
                    </m:sSup>
                  </m:e>
                </m:acc>
                <m:r>
                  <w:rPr>
                    <w:rFonts w:ascii="Cambria Math" w:eastAsiaTheme="minorEastAsia" w:hAnsi="Cambria Math" w:cs="Times New Roman"/>
                    <w:lang w:val="en-US"/>
                  </w:rPr>
                  <m:t>-</m:t>
                </m:r>
                <m:r>
                  <w:rPr>
                    <w:rFonts w:ascii="Cambria Math" w:eastAsiaTheme="minorEastAsia" w:hAnsi="Cambria Math" w:cs="Times New Roman"/>
                  </w:rPr>
                  <m:t>g</m:t>
                </m:r>
              </m:e>
              <m:e>
                <m:r>
                  <w:rPr>
                    <w:rFonts w:ascii="Cambria Math" w:eastAsiaTheme="minorEastAsia" w:hAnsi="Cambria Math" w:cs="Times New Roman"/>
                  </w:rPr>
                  <m:t>em</m:t>
                </m:r>
                <m:r>
                  <w:rPr>
                    <w:rFonts w:ascii="Cambria Math" w:eastAsiaTheme="minorEastAsia" w:hAnsi="Cambria Math" w:cs="Times New Roman"/>
                    <w:lang w:val="en-US"/>
                  </w:rPr>
                  <m:t xml:space="preserve"> </m:t>
                </m:r>
                <m:r>
                  <w:rPr>
                    <w:rFonts w:ascii="Cambria Math" w:eastAsiaTheme="minorEastAsia" w:hAnsi="Cambria Math" w:cs="Times New Roman"/>
                  </w:rPr>
                  <m:t>Γ</m:t>
                </m:r>
                <m:r>
                  <w:rPr>
                    <w:rFonts w:ascii="Cambria Math" w:eastAsiaTheme="minorEastAsia" w:hAnsi="Cambria Math" w:cs="Times New Roman"/>
                    <w:lang w:val="en-US"/>
                  </w:rPr>
                  <m:t xml:space="preserve"> ×[0,</m:t>
                </m:r>
                <m:r>
                  <w:rPr>
                    <w:rFonts w:ascii="Cambria Math" w:eastAsiaTheme="minorEastAsia" w:hAnsi="Cambria Math" w:cs="Times New Roman"/>
                  </w:rPr>
                  <m:t>T</m:t>
                </m:r>
                <m:r>
                  <w:rPr>
                    <w:rFonts w:ascii="Cambria Math" w:eastAsiaTheme="minorEastAsia" w:hAnsi="Cambria Math" w:cs="Times New Roman"/>
                    <w:lang w:val="en-US"/>
                  </w:rPr>
                  <m:t xml:space="preserve">] </m:t>
                </m:r>
              </m:e>
            </m:mr>
            <m:mr>
              <m:e>
                <m:r>
                  <w:rPr>
                    <w:rFonts w:ascii="Cambria Math" w:eastAsiaTheme="minorEastAsia" w:hAnsi="Cambria Math" w:cs="Times New Roman"/>
                  </w:rPr>
                  <m:t>z</m:t>
                </m:r>
                <m:d>
                  <m:dPr>
                    <m:ctrlPr>
                      <w:rPr>
                        <w:rFonts w:ascii="Cambria Math" w:eastAsiaTheme="minorEastAsia" w:hAnsi="Cambria Math" w:cs="Times New Roman"/>
                        <w:b/>
                        <w:i/>
                      </w:rPr>
                    </m:ctrlPr>
                  </m:dPr>
                  <m:e>
                    <m:r>
                      <m:rPr>
                        <m:sty m:val="bi"/>
                      </m:rPr>
                      <w:rPr>
                        <w:rFonts w:ascii="Cambria Math" w:eastAsiaTheme="minorEastAsia" w:hAnsi="Cambria Math" w:cs="Times New Roman"/>
                      </w:rPr>
                      <m:t>r</m:t>
                    </m:r>
                    <m:r>
                      <w:rPr>
                        <w:rFonts w:ascii="Cambria Math" w:eastAsiaTheme="minorEastAsia" w:hAnsi="Cambria Math" w:cs="Times New Roman"/>
                        <w:lang w:val="en-US"/>
                      </w:rPr>
                      <m:t>,</m:t>
                    </m:r>
                    <m:r>
                      <w:rPr>
                        <w:rFonts w:ascii="Cambria Math" w:eastAsiaTheme="minorEastAsia" w:hAnsi="Cambria Math" w:cs="Times New Roman"/>
                      </w:rPr>
                      <m:t>t</m:t>
                    </m:r>
                    <m:ctrlPr>
                      <w:rPr>
                        <w:rFonts w:ascii="Cambria Math" w:eastAsiaTheme="minorEastAsia" w:hAnsi="Cambria Math" w:cs="Times New Roman"/>
                        <w:i/>
                      </w:rPr>
                    </m:ctrlPr>
                  </m:e>
                </m:d>
                <m:r>
                  <w:rPr>
                    <w:rFonts w:ascii="Cambria Math" w:eastAsiaTheme="minorEastAsia" w:hAnsi="Cambria Math" w:cs="Times New Roman"/>
                    <w:lang w:val="en-US"/>
                  </w:rPr>
                  <m:t xml:space="preserve">=0 , </m:t>
                </m:r>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b/>
                            <w:i/>
                          </w:rPr>
                        </m:ctrlPr>
                      </m:dPr>
                      <m:e>
                        <m:r>
                          <m:rPr>
                            <m:sty m:val="bi"/>
                          </m:rPr>
                          <w:rPr>
                            <w:rFonts w:ascii="Cambria Math" w:eastAsiaTheme="minorEastAsia" w:hAnsi="Cambria Math" w:cs="Times New Roman"/>
                          </w:rPr>
                          <m:t>r</m:t>
                        </m:r>
                        <m:r>
                          <w:rPr>
                            <w:rFonts w:ascii="Cambria Math" w:eastAsiaTheme="minorEastAsia" w:hAnsi="Cambria Math" w:cs="Times New Roman"/>
                            <w:lang w:val="en-US"/>
                          </w:rPr>
                          <m:t>,</m:t>
                        </m:r>
                        <m:r>
                          <w:rPr>
                            <w:rFonts w:ascii="Cambria Math" w:eastAsiaTheme="minorEastAsia" w:hAnsi="Cambria Math" w:cs="Times New Roman"/>
                          </w:rPr>
                          <m:t>t</m:t>
                        </m:r>
                        <m:ctrlPr>
                          <w:rPr>
                            <w:rFonts w:ascii="Cambria Math" w:eastAsiaTheme="minorEastAsia" w:hAnsi="Cambria Math" w:cs="Times New Roman"/>
                            <w:i/>
                          </w:rPr>
                        </m:ctrlPr>
                      </m:e>
                    </m:d>
                  </m:num>
                  <m:den>
                    <m:r>
                      <w:rPr>
                        <w:rFonts w:ascii="Cambria Math" w:eastAsiaTheme="minorEastAsia" w:hAnsi="Cambria Math" w:cs="Times New Roman"/>
                      </w:rPr>
                      <m:t>∂t</m:t>
                    </m:r>
                  </m:den>
                </m:f>
                <m:r>
                  <w:rPr>
                    <w:rFonts w:ascii="Cambria Math" w:eastAsiaTheme="minorEastAsia" w:hAnsi="Cambria Math" w:cs="Times New Roman"/>
                    <w:lang w:val="en-US"/>
                  </w:rPr>
                  <m:t xml:space="preserve">=0 </m:t>
                </m:r>
              </m:e>
              <m:e>
                <m:r>
                  <w:rPr>
                    <w:rFonts w:ascii="Cambria Math" w:eastAsiaTheme="minorEastAsia" w:hAnsi="Cambria Math" w:cs="Times New Roman"/>
                  </w:rPr>
                  <m:t>em</m:t>
                </m:r>
                <m:r>
                  <w:rPr>
                    <w:rFonts w:ascii="Cambria Math" w:eastAsiaTheme="minorEastAsia" w:hAnsi="Cambria Math" w:cs="Times New Roman"/>
                    <w:lang w:val="en-US"/>
                  </w:rPr>
                  <m:t xml:space="preserve"> </m:t>
                </m:r>
                <m:r>
                  <m:rPr>
                    <m:sty m:val="p"/>
                  </m:rPr>
                  <w:rPr>
                    <w:rFonts w:ascii="Cambria Math" w:eastAsiaTheme="minorEastAsia" w:hAnsi="Cambria Math" w:cs="Times New Roman"/>
                  </w:rPr>
                  <m:t>Ω</m:t>
                </m:r>
                <m:r>
                  <m:rPr>
                    <m:sty m:val="p"/>
                  </m:rPr>
                  <w:rPr>
                    <w:rFonts w:ascii="Cambria Math" w:eastAsiaTheme="minorEastAsia" w:hAnsi="Cambria Math" w:cs="Times New Roman"/>
                    <w:lang w:val="en-US"/>
                  </w:rPr>
                  <m:t xml:space="preserve"> ×{T}</m:t>
                </m:r>
              </m:e>
            </m:mr>
          </m:m>
        </m:oMath>
      </m:oMathPara>
    </w:p>
    <w:p w:rsidR="002F43A1" w:rsidRPr="007E4262" w:rsidRDefault="00B97B3E" w:rsidP="00ED6D0B">
      <w:pPr>
        <w:tabs>
          <w:tab w:val="left" w:pos="708"/>
          <w:tab w:val="left" w:pos="1416"/>
          <w:tab w:val="left" w:pos="2124"/>
          <w:tab w:val="left" w:pos="2832"/>
          <w:tab w:val="left" w:pos="3540"/>
          <w:tab w:val="center" w:pos="4252"/>
        </w:tabs>
        <w:spacing w:after="120" w:line="360" w:lineRule="auto"/>
        <w:jc w:val="both"/>
        <w:rPr>
          <w:rFonts w:cs="Times New Roman"/>
        </w:rPr>
      </w:pPr>
      <w:r w:rsidRPr="007E4262">
        <w:rPr>
          <w:rFonts w:eastAsiaTheme="minorEastAsia" w:cs="Times New Roman"/>
        </w:rPr>
        <w:tab/>
      </w:r>
      <w:r w:rsidR="002F43A1" w:rsidRPr="007E4262">
        <w:rPr>
          <w:rFonts w:eastAsiaTheme="minorEastAsia" w:cs="Times New Roman"/>
        </w:rPr>
        <w:t xml:space="preserve">Para verificar as deduções e </w:t>
      </w:r>
      <w:r w:rsidR="00020D3C">
        <w:rPr>
          <w:rFonts w:eastAsiaTheme="minorEastAsia" w:cs="Times New Roman"/>
        </w:rPr>
        <w:t xml:space="preserve">para </w:t>
      </w:r>
      <w:r w:rsidR="002F43A1" w:rsidRPr="007E4262">
        <w:rPr>
          <w:rFonts w:eastAsiaTheme="minorEastAsia" w:cs="Times New Roman"/>
        </w:rPr>
        <w:t>compreender o método interativo formalmente</w:t>
      </w:r>
      <w:r w:rsidR="00020D3C">
        <w:rPr>
          <w:rFonts w:eastAsiaTheme="minorEastAsia" w:cs="Times New Roman"/>
        </w:rPr>
        <w:t>,</w:t>
      </w:r>
      <w:r w:rsidR="002F43A1" w:rsidRPr="007E4262">
        <w:rPr>
          <w:rFonts w:eastAsiaTheme="minorEastAsia" w:cs="Times New Roman"/>
        </w:rPr>
        <w:t xml:space="preserve"> é fortemente sugerid</w:t>
      </w:r>
      <w:r w:rsidR="00AE7940">
        <w:rPr>
          <w:rFonts w:eastAsiaTheme="minorEastAsia" w:cs="Times New Roman"/>
        </w:rPr>
        <w:t>a</w:t>
      </w:r>
      <w:r w:rsidR="002F43A1" w:rsidRPr="007E4262">
        <w:rPr>
          <w:rFonts w:eastAsiaTheme="minorEastAsia" w:cs="Times New Roman"/>
        </w:rPr>
        <w:t xml:space="preserve"> a consulta do artigo </w:t>
      </w:r>
      <w:r w:rsidR="002F43A1" w:rsidRPr="00020D3C">
        <w:rPr>
          <w:rFonts w:cs="Times New Roman"/>
          <w:color w:val="FF0000"/>
        </w:rPr>
        <w:t>[#4]</w:t>
      </w:r>
      <w:r w:rsidR="002F43A1" w:rsidRPr="007E4262">
        <w:rPr>
          <w:rFonts w:cs="Times New Roman"/>
        </w:rPr>
        <w:t>. O mais importante é compreender que</w:t>
      </w:r>
      <w:r w:rsidR="00020D3C">
        <w:rPr>
          <w:rFonts w:cs="Times New Roman"/>
        </w:rPr>
        <w:t>,</w:t>
      </w:r>
      <w:r w:rsidR="002F43A1" w:rsidRPr="007E4262">
        <w:rPr>
          <w:rFonts w:cs="Times New Roman"/>
        </w:rPr>
        <w:t xml:space="preserve"> em cada iteração</w:t>
      </w:r>
      <w:r w:rsidR="00020D3C">
        <w:rPr>
          <w:rFonts w:cs="Times New Roman"/>
        </w:rPr>
        <w:t>,</w:t>
      </w:r>
      <w:r w:rsidR="002F43A1" w:rsidRPr="007E4262">
        <w:rPr>
          <w:rFonts w:cs="Times New Roman"/>
        </w:rPr>
        <w:t xml:space="preserve"> dois problemas diretos são resolvidos.</w:t>
      </w:r>
    </w:p>
    <w:p w:rsidR="00714492" w:rsidRPr="007E4262" w:rsidRDefault="00714492" w:rsidP="00ED6D0B">
      <w:pPr>
        <w:tabs>
          <w:tab w:val="left" w:pos="708"/>
          <w:tab w:val="left" w:pos="1416"/>
          <w:tab w:val="left" w:pos="2124"/>
          <w:tab w:val="left" w:pos="2832"/>
          <w:tab w:val="left" w:pos="3540"/>
          <w:tab w:val="center" w:pos="4252"/>
        </w:tabs>
        <w:spacing w:after="120" w:line="360" w:lineRule="auto"/>
        <w:jc w:val="both"/>
        <w:rPr>
          <w:rFonts w:eastAsiaTheme="minorEastAsia" w:cs="Times New Roman"/>
        </w:rPr>
      </w:pPr>
    </w:p>
    <w:p w:rsidR="00D63700" w:rsidRPr="007E4262" w:rsidRDefault="00D63700" w:rsidP="00ED6D0B">
      <w:pPr>
        <w:pStyle w:val="Ttulo2"/>
        <w:spacing w:after="120" w:line="360" w:lineRule="auto"/>
        <w:rPr>
          <w:rFonts w:eastAsiaTheme="minorEastAsia" w:cs="Times New Roman"/>
        </w:rPr>
      </w:pPr>
      <w:bookmarkStart w:id="7" w:name="_Ref451591288"/>
      <w:bookmarkStart w:id="8" w:name="_Toc451717428"/>
      <w:r w:rsidRPr="007E4262">
        <w:rPr>
          <w:rFonts w:eastAsiaTheme="minorEastAsia" w:cs="Times New Roman"/>
        </w:rPr>
        <w:t xml:space="preserve">Modelo não linear da equação de onda </w:t>
      </w:r>
      <w:r w:rsidRPr="00020D3C">
        <w:rPr>
          <w:rFonts w:eastAsiaTheme="minorEastAsia" w:cs="Times New Roman"/>
          <w:color w:val="FF0000"/>
        </w:rPr>
        <w:t>[#5]</w:t>
      </w:r>
      <w:bookmarkEnd w:id="7"/>
      <w:bookmarkEnd w:id="8"/>
    </w:p>
    <w:p w:rsidR="002E19FE" w:rsidRPr="007E4262" w:rsidRDefault="002E19FE" w:rsidP="00ED6D0B">
      <w:pPr>
        <w:spacing w:after="120" w:line="360" w:lineRule="auto"/>
        <w:jc w:val="both"/>
        <w:rPr>
          <w:rFonts w:cs="Times New Roman"/>
        </w:rPr>
      </w:pPr>
      <w:r w:rsidRPr="007E4262">
        <w:rPr>
          <w:rFonts w:eastAsiaTheme="minorEastAsia" w:cs="Times New Roman"/>
        </w:rPr>
        <w:tab/>
      </w:r>
      <w:r w:rsidRPr="007E4262">
        <w:rPr>
          <w:rFonts w:cs="Times New Roman"/>
        </w:rPr>
        <w:t>Até agora</w:t>
      </w:r>
      <w:r w:rsidR="00020D3C">
        <w:rPr>
          <w:rFonts w:cs="Times New Roman"/>
        </w:rPr>
        <w:t xml:space="preserve">, apresentaram-se </w:t>
      </w:r>
      <w:r w:rsidRPr="007E4262">
        <w:rPr>
          <w:rFonts w:cs="Times New Roman"/>
        </w:rPr>
        <w:t>possíveis soluções para o problema inverso e</w:t>
      </w:r>
      <w:r w:rsidR="001A7CC9">
        <w:rPr>
          <w:rFonts w:cs="Times New Roman"/>
        </w:rPr>
        <w:t>,</w:t>
      </w:r>
      <w:r w:rsidRPr="007E4262">
        <w:rPr>
          <w:rFonts w:cs="Times New Roman"/>
        </w:rPr>
        <w:t xml:space="preserve"> em muitas dessas soluções</w:t>
      </w:r>
      <w:r w:rsidR="001A7CC9">
        <w:rPr>
          <w:rFonts w:cs="Times New Roman"/>
        </w:rPr>
        <w:t>,</w:t>
      </w:r>
      <w:r w:rsidRPr="007E4262">
        <w:rPr>
          <w:rFonts w:cs="Times New Roman"/>
        </w:rPr>
        <w:t xml:space="preserve"> o modelo da equação de onda é fundamental, principalmente no caso dos métodos iterativos onde muitos problemas diretos (propagação da onda) são resolvidos.</w:t>
      </w:r>
    </w:p>
    <w:p w:rsidR="00EB4391" w:rsidRPr="007E4262" w:rsidRDefault="002E19FE" w:rsidP="00ED6D0B">
      <w:pPr>
        <w:shd w:val="clear" w:color="auto" w:fill="FFFFFF"/>
        <w:spacing w:after="120" w:line="360" w:lineRule="auto"/>
        <w:ind w:firstLine="709"/>
        <w:jc w:val="both"/>
        <w:rPr>
          <w:rFonts w:cs="Times New Roman"/>
        </w:rPr>
      </w:pPr>
      <w:r w:rsidRPr="007E4262">
        <w:rPr>
          <w:rFonts w:cs="Times New Roman"/>
        </w:rPr>
        <w:t>A modelagem da equação de onda tem como princípio uma s</w:t>
      </w:r>
      <w:r w:rsidR="00C04B9A">
        <w:rPr>
          <w:rFonts w:cs="Times New Roman"/>
        </w:rPr>
        <w:t>é</w:t>
      </w:r>
      <w:r w:rsidRPr="007E4262">
        <w:rPr>
          <w:rFonts w:cs="Times New Roman"/>
        </w:rPr>
        <w:t>rie de equaç</w:t>
      </w:r>
      <w:r w:rsidR="00C04B9A">
        <w:rPr>
          <w:rFonts w:cs="Times New Roman"/>
        </w:rPr>
        <w:t>ões</w:t>
      </w:r>
      <w:r w:rsidRPr="007E4262">
        <w:rPr>
          <w:rFonts w:cs="Times New Roman"/>
        </w:rPr>
        <w:t xml:space="preserve"> diferenciais parciais que descrevem o comportamento da pressão, </w:t>
      </w:r>
      <w:r w:rsidR="00C04B9A">
        <w:rPr>
          <w:rFonts w:cs="Times New Roman"/>
        </w:rPr>
        <w:t xml:space="preserve">da </w:t>
      </w:r>
      <w:r w:rsidRPr="007E4262">
        <w:rPr>
          <w:rFonts w:cs="Times New Roman"/>
        </w:rPr>
        <w:t xml:space="preserve">densidade e </w:t>
      </w:r>
      <w:r w:rsidR="00C04B9A">
        <w:rPr>
          <w:rFonts w:cs="Times New Roman"/>
        </w:rPr>
        <w:t xml:space="preserve">das </w:t>
      </w:r>
      <w:r w:rsidRPr="007E4262">
        <w:rPr>
          <w:rFonts w:cs="Times New Roman"/>
        </w:rPr>
        <w:t xml:space="preserve">velocidades das partículas no meio </w:t>
      </w:r>
      <w:r w:rsidR="00C04B9A">
        <w:rPr>
          <w:rFonts w:cs="Times New Roman"/>
        </w:rPr>
        <w:t xml:space="preserve">por </w:t>
      </w:r>
      <w:r w:rsidR="007C6EEA" w:rsidRPr="007E4262">
        <w:rPr>
          <w:rFonts w:cs="Times New Roman"/>
        </w:rPr>
        <w:t xml:space="preserve">onde </w:t>
      </w:r>
      <w:r w:rsidRPr="007E4262">
        <w:rPr>
          <w:rFonts w:cs="Times New Roman"/>
        </w:rPr>
        <w:t>a onda se propaga. Por exemplo, pode</w:t>
      </w:r>
      <w:r w:rsidR="00C04B9A">
        <w:rPr>
          <w:rFonts w:cs="Times New Roman"/>
        </w:rPr>
        <w:t>-se</w:t>
      </w:r>
      <w:r w:rsidRPr="007E4262">
        <w:rPr>
          <w:rFonts w:cs="Times New Roman"/>
        </w:rPr>
        <w:t xml:space="preserve"> modelar uma onda com amplitude limitada que percorre um meio homogêneo sem perdas no processo</w:t>
      </w:r>
      <w:r w:rsidR="00C04B9A">
        <w:rPr>
          <w:rFonts w:cs="Times New Roman"/>
        </w:rPr>
        <w:t>,</w:t>
      </w:r>
      <w:r w:rsidRPr="007E4262">
        <w:rPr>
          <w:rFonts w:cs="Times New Roman"/>
        </w:rPr>
        <w:t xml:space="preserve"> usando a velocidade acústica das partículas</w:t>
      </w:r>
      <w:r w:rsidR="008B676F" w:rsidRPr="007E4262">
        <w:rPr>
          <w:rFonts w:cs="Times New Roman"/>
        </w:rPr>
        <w:t xml:space="preserve"> </w:t>
      </w:r>
      <w:r w:rsidR="00C93331" w:rsidRPr="007E4262">
        <w:rPr>
          <w:rFonts w:cs="Times New Roman"/>
        </w:rPr>
        <w:t>(</w:t>
      </w:r>
      <m:oMath>
        <m:r>
          <m:rPr>
            <m:sty m:val="bi"/>
          </m:rPr>
          <w:rPr>
            <w:rFonts w:ascii="Cambria Math" w:hAnsi="Cambria Math" w:cs="Times New Roman"/>
          </w:rPr>
          <m:t>u</m:t>
        </m:r>
      </m:oMath>
      <w:r w:rsidR="00C93331" w:rsidRPr="007E4262">
        <w:rPr>
          <w:rFonts w:cs="Times New Roman"/>
        </w:rPr>
        <w:t>)</w:t>
      </w:r>
      <w:r w:rsidRPr="007E4262">
        <w:rPr>
          <w:rFonts w:cs="Times New Roman"/>
        </w:rPr>
        <w:t>, a pressão acústica</w:t>
      </w:r>
      <w:r w:rsidR="008B676F" w:rsidRPr="007E4262">
        <w:rPr>
          <w:rFonts w:cs="Times New Roman"/>
        </w:rPr>
        <w:t xml:space="preserve"> </w:t>
      </w:r>
      <w:r w:rsidR="00C93331" w:rsidRPr="007E4262">
        <w:rPr>
          <w:rFonts w:cs="Times New Roman"/>
        </w:rPr>
        <w:t>(</w:t>
      </w:r>
      <m:oMath>
        <m:r>
          <w:rPr>
            <w:rFonts w:ascii="Cambria Math" w:hAnsi="Cambria Math" w:cs="Times New Roman"/>
          </w:rPr>
          <m:t>p</m:t>
        </m:r>
      </m:oMath>
      <w:r w:rsidR="00C93331" w:rsidRPr="007E4262">
        <w:rPr>
          <w:rFonts w:cs="Times New Roman"/>
        </w:rPr>
        <w:t>)</w:t>
      </w:r>
      <w:r w:rsidRPr="007E4262">
        <w:rPr>
          <w:rFonts w:cs="Times New Roman"/>
        </w:rPr>
        <w:t>, a densidade acústica</w:t>
      </w:r>
      <w:r w:rsidR="008B676F" w:rsidRPr="007E4262">
        <w:rPr>
          <w:rFonts w:cs="Times New Roman"/>
        </w:rPr>
        <w:t xml:space="preserve"> </w:t>
      </w:r>
      <w:r w:rsidR="00C93331" w:rsidRPr="007E4262">
        <w:rPr>
          <w:rFonts w:cs="Times New Roman"/>
        </w:rPr>
        <w:t>(</w:t>
      </w:r>
      <m:oMath>
        <m:r>
          <w:rPr>
            <w:rFonts w:ascii="Cambria Math" w:hAnsi="Cambria Math" w:cs="Times New Roman"/>
          </w:rPr>
          <m:t>ρ</m:t>
        </m:r>
      </m:oMath>
      <w:r w:rsidR="00C93331" w:rsidRPr="007E4262">
        <w:rPr>
          <w:rFonts w:cs="Times New Roman"/>
        </w:rPr>
        <w:t>)</w:t>
      </w:r>
      <w:r w:rsidRPr="007E4262">
        <w:rPr>
          <w:rFonts w:cs="Times New Roman"/>
        </w:rPr>
        <w:t>, a densidade ambiente</w:t>
      </w:r>
      <w:r w:rsidR="008B676F" w:rsidRPr="007E4262">
        <w:rPr>
          <w:rFonts w:cs="Times New Roman"/>
        </w:rPr>
        <w:t xml:space="preserve"> </w:t>
      </w:r>
      <w:r w:rsidR="00C93331" w:rsidRPr="007E4262">
        <w:rPr>
          <w:rFonts w:cs="Times New Roman"/>
        </w:rPr>
        <w:t>(</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oMath>
      <w:r w:rsidR="00C93331" w:rsidRPr="007E4262">
        <w:rPr>
          <w:rFonts w:cs="Times New Roman"/>
        </w:rPr>
        <w:t>)</w:t>
      </w:r>
      <w:r w:rsidRPr="007E4262">
        <w:rPr>
          <w:rFonts w:cs="Times New Roman"/>
        </w:rPr>
        <w:t>, a velocidade isentrópica do som</w:t>
      </w:r>
      <w:r w:rsidR="008B676F" w:rsidRPr="007E4262">
        <w:rPr>
          <w:rFonts w:cs="Times New Roman"/>
        </w:rPr>
        <w:t xml:space="preserve"> </w:t>
      </w:r>
      <w:r w:rsidR="00C93331" w:rsidRPr="007E4262">
        <w:rPr>
          <w:rFonts w:cs="Times New Roman"/>
        </w:rPr>
        <w:t>(</w:t>
      </w: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oMath>
      <w:r w:rsidR="00C93331" w:rsidRPr="007E4262">
        <w:rPr>
          <w:rFonts w:cs="Times New Roman"/>
        </w:rPr>
        <w:t>)</w:t>
      </w:r>
      <w:r w:rsidRPr="007E4262">
        <w:rPr>
          <w:rFonts w:cs="Times New Roman"/>
        </w:rPr>
        <w:t xml:space="preserve"> de modo que as equações físicas respeitem as seguintes equações parciais</w:t>
      </w:r>
      <w:r w:rsidR="00C04B9A">
        <w:rPr>
          <w:rFonts w:cs="Times New Roman"/>
        </w:rPr>
        <w:t>:</w:t>
      </w:r>
    </w:p>
    <w:p w:rsidR="002E19FE" w:rsidRPr="007E4262" w:rsidRDefault="00A87191" w:rsidP="00ED6D0B">
      <w:pPr>
        <w:shd w:val="clear" w:color="auto" w:fill="FFFFFF"/>
        <w:spacing w:after="120" w:line="360" w:lineRule="auto"/>
        <w:jc w:val="both"/>
        <w:rPr>
          <w:rFonts w:cs="Times New Roman"/>
        </w:rPr>
      </w:pPr>
      <m:oMathPara>
        <m:oMath>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u</m:t>
                    </m:r>
                  </m:num>
                  <m:den>
                    <m:r>
                      <w:rPr>
                        <w:rFonts w:ascii="Cambria Math" w:hAnsi="Cambria Math" w:cs="Times New Roman"/>
                      </w:rPr>
                      <m:t>∂t</m:t>
                    </m:r>
                  </m:den>
                </m:f>
                <m:r>
                  <w:rPr>
                    <w:rFonts w:ascii="Cambria Math" w:hAnsi="Cambria Math" w:cs="Times New Roman"/>
                  </w:rPr>
                  <m:t>=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den>
                </m:f>
                <m:r>
                  <m:rPr>
                    <m:sty m:val="p"/>
                  </m:rPr>
                  <w:rPr>
                    <w:rFonts w:ascii="Cambria Math" w:hAnsi="Cambria Math" w:cs="Times New Roman"/>
                  </w:rPr>
                  <m:t>∇</m:t>
                </m:r>
                <m:r>
                  <w:rPr>
                    <w:rFonts w:ascii="Cambria Math" w:hAnsi="Cambria Math" w:cs="Times New Roman"/>
                  </w:rPr>
                  <m:t>p</m:t>
                </m:r>
              </m:e>
            </m:mr>
            <m:mr>
              <m:e>
                <m:f>
                  <m:fPr>
                    <m:ctrlPr>
                      <w:rPr>
                        <w:rFonts w:ascii="Cambria Math" w:hAnsi="Cambria Math"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r>
                  <m:rPr>
                    <m:sty m:val="p"/>
                  </m:rPr>
                  <w:rPr>
                    <w:rFonts w:ascii="Cambria Math" w:hAnsi="Cambria Math" w:cs="Times New Roman"/>
                  </w:rPr>
                  <m:t>∇⋅</m:t>
                </m:r>
                <m:r>
                  <m:rPr>
                    <m:sty m:val="bi"/>
                  </m:rPr>
                  <w:rPr>
                    <w:rFonts w:ascii="Cambria Math" w:hAnsi="Cambria Math" w:cs="Times New Roman"/>
                  </w:rPr>
                  <m:t>u</m:t>
                </m:r>
              </m:e>
            </m:mr>
            <m:mr>
              <m:e>
                <m:r>
                  <w:rPr>
                    <w:rFonts w:ascii="Cambria Math" w:hAnsi="Cambria Math" w:cs="Times New Roman"/>
                  </w:rPr>
                  <m:t>p=</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ρ</m:t>
                </m:r>
              </m:e>
            </m:mr>
          </m:m>
        </m:oMath>
      </m:oMathPara>
    </w:p>
    <w:p w:rsidR="00EB4391" w:rsidRPr="007E4262" w:rsidRDefault="002E19FE" w:rsidP="00ED6D0B">
      <w:pPr>
        <w:shd w:val="clear" w:color="auto" w:fill="FFFFFF"/>
        <w:spacing w:after="120" w:line="360" w:lineRule="auto"/>
        <w:ind w:firstLine="709"/>
        <w:jc w:val="both"/>
        <w:rPr>
          <w:rFonts w:cs="Times New Roman"/>
        </w:rPr>
      </w:pPr>
      <w:r w:rsidRPr="007E4262">
        <w:rPr>
          <w:rFonts w:cs="Times New Roman"/>
        </w:rPr>
        <w:t>Combinando essa equação</w:t>
      </w:r>
      <w:r w:rsidR="00C04B9A">
        <w:rPr>
          <w:rFonts w:cs="Times New Roman"/>
        </w:rPr>
        <w:t>,</w:t>
      </w:r>
      <w:r w:rsidRPr="007E4262">
        <w:rPr>
          <w:rFonts w:cs="Times New Roman"/>
        </w:rPr>
        <w:t xml:space="preserve"> obt</w:t>
      </w:r>
      <w:r w:rsidR="00C04B9A">
        <w:rPr>
          <w:rFonts w:cs="Times New Roman"/>
        </w:rPr>
        <w:t>é</w:t>
      </w:r>
      <w:r w:rsidRPr="007E4262">
        <w:rPr>
          <w:rFonts w:cs="Times New Roman"/>
        </w:rPr>
        <w:t>m</w:t>
      </w:r>
      <w:r w:rsidR="00C04B9A">
        <w:rPr>
          <w:rFonts w:cs="Times New Roman"/>
        </w:rPr>
        <w:t>-se</w:t>
      </w:r>
      <w:r w:rsidRPr="007E4262">
        <w:rPr>
          <w:rFonts w:cs="Times New Roman"/>
        </w:rPr>
        <w:t xml:space="preserve"> a equação de onda, já apresentada anteriormente</w:t>
      </w:r>
      <w:r w:rsidR="00D457D8" w:rsidRPr="007E4262">
        <w:rPr>
          <w:rFonts w:cs="Times New Roman"/>
        </w:rPr>
        <w:t>, em sua forma homogênea (sem o termo forçante)</w:t>
      </w:r>
      <w:r w:rsidRPr="007E4262">
        <w:rPr>
          <w:rFonts w:cs="Times New Roman"/>
        </w:rPr>
        <w:t>.</w:t>
      </w:r>
    </w:p>
    <w:p w:rsidR="00D457D8" w:rsidRPr="007E4262" w:rsidRDefault="00A87191" w:rsidP="00ED6D0B">
      <w:pPr>
        <w:spacing w:after="120" w:line="360" w:lineRule="auto"/>
        <w:jc w:val="both"/>
        <w:rPr>
          <w:rFonts w:eastAsiaTheme="minorEastAsia" w:cs="Times New Roman"/>
          <w:i/>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d>
                <m:dPr>
                  <m:ctrlPr>
                    <w:rPr>
                      <w:rFonts w:ascii="Cambria Math" w:eastAsiaTheme="minorEastAsia" w:hAnsi="Cambria Math" w:cs="Times New Roman"/>
                      <w:i/>
                    </w:rPr>
                  </m:ctrlPr>
                </m:dPr>
                <m:e>
                  <m:r>
                    <m:rPr>
                      <m:sty m:val="bi"/>
                    </m:rPr>
                    <w:rPr>
                      <w:rFonts w:ascii="Cambria Math" w:eastAsiaTheme="minorEastAsia" w:hAnsi="Cambria Math" w:cs="Times New Roman"/>
                    </w:rPr>
                    <m:t>r</m:t>
                  </m:r>
                </m:e>
              </m:d>
            </m:den>
          </m:f>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lang w:val="en-US"/>
                    </w:rPr>
                    <m:t>∂</m:t>
                  </m:r>
                </m:e>
                <m:sup>
                  <m:r>
                    <w:rPr>
                      <w:rFonts w:ascii="Cambria Math" w:eastAsiaTheme="minorEastAsia" w:hAnsi="Cambria Math" w:cs="Times New Roman"/>
                    </w:rPr>
                    <m:t>2</m:t>
                  </m:r>
                </m:sup>
              </m:sSup>
            </m:num>
            <m:den>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 xml:space="preserve"> p</m:t>
          </m:r>
          <m:d>
            <m:dPr>
              <m:ctrlPr>
                <w:rPr>
                  <w:rFonts w:ascii="Cambria Math" w:eastAsiaTheme="minorEastAsia" w:hAnsi="Cambria Math" w:cs="Times New Roman"/>
                  <w:i/>
                </w:rPr>
              </m:ctrlPr>
            </m:dPr>
            <m:e>
              <m:r>
                <m:rPr>
                  <m:sty m:val="bi"/>
                </m:rPr>
                <w:rPr>
                  <w:rFonts w:ascii="Cambria Math" w:eastAsiaTheme="minorEastAsia" w:hAnsi="Cambria Math" w:cs="Times New Roman"/>
                </w:rPr>
                <m:t>r</m:t>
              </m:r>
              <m:r>
                <w:rPr>
                  <w:rFonts w:ascii="Cambria Math" w:eastAsiaTheme="minorEastAsia" w:hAnsi="Cambria Math" w:cs="Times New Roman"/>
                </w:rPr>
                <m:t>,t</m:t>
              </m:r>
            </m:e>
          </m:d>
          <m:r>
            <w:rPr>
              <w:rFonts w:ascii="Cambria Math" w:eastAsiaTheme="minorEastAsia" w:hAnsi="Cambria Math" w:cs="Times New Roman"/>
            </w:rPr>
            <m:t>= 0</m:t>
          </m:r>
        </m:oMath>
      </m:oMathPara>
    </w:p>
    <w:p w:rsidR="002E19FE" w:rsidRPr="007E4262" w:rsidRDefault="002E19FE" w:rsidP="00ED6D0B">
      <w:pPr>
        <w:shd w:val="clear" w:color="auto" w:fill="FFFFFF"/>
        <w:spacing w:after="120" w:line="360" w:lineRule="auto"/>
        <w:ind w:firstLine="709"/>
        <w:jc w:val="both"/>
        <w:rPr>
          <w:rFonts w:cs="Times New Roman"/>
        </w:rPr>
      </w:pPr>
      <w:r w:rsidRPr="007E4262">
        <w:rPr>
          <w:rFonts w:cs="Times New Roman"/>
        </w:rPr>
        <w:lastRenderedPageBreak/>
        <w:t>E</w:t>
      </w:r>
      <w:r w:rsidR="007C6EEA" w:rsidRPr="007E4262">
        <w:rPr>
          <w:rFonts w:cs="Times New Roman"/>
        </w:rPr>
        <w:t>mbora as duas formulações descre</w:t>
      </w:r>
      <w:r w:rsidRPr="007E4262">
        <w:rPr>
          <w:rFonts w:cs="Times New Roman"/>
        </w:rPr>
        <w:t>vam a propagação de onda, a primeira formulação é mais vantajosa, seja por razões numéricas, seja por questões de modelagem.</w:t>
      </w:r>
    </w:p>
    <w:p w:rsidR="002E19FE" w:rsidRPr="007E4262" w:rsidRDefault="002E19FE" w:rsidP="00ED6D0B">
      <w:pPr>
        <w:shd w:val="clear" w:color="auto" w:fill="FFFFFF"/>
        <w:spacing w:after="120" w:line="360" w:lineRule="auto"/>
        <w:ind w:firstLine="709"/>
        <w:jc w:val="both"/>
        <w:rPr>
          <w:rFonts w:cs="Times New Roman"/>
        </w:rPr>
      </w:pPr>
      <w:r w:rsidRPr="007E4262">
        <w:rPr>
          <w:rFonts w:cs="Times New Roman"/>
        </w:rPr>
        <w:t>Partindo das EDP de primeira ordem</w:t>
      </w:r>
      <w:r w:rsidR="00C04B9A">
        <w:rPr>
          <w:rFonts w:cs="Times New Roman"/>
        </w:rPr>
        <w:t>,</w:t>
      </w:r>
      <w:r w:rsidRPr="007E4262">
        <w:rPr>
          <w:rFonts w:cs="Times New Roman"/>
        </w:rPr>
        <w:t xml:space="preserve"> pode</w:t>
      </w:r>
      <w:r w:rsidR="00C04B9A">
        <w:rPr>
          <w:rFonts w:cs="Times New Roman"/>
        </w:rPr>
        <w:t>-se</w:t>
      </w:r>
      <w:r w:rsidRPr="007E4262">
        <w:rPr>
          <w:rFonts w:cs="Times New Roman"/>
        </w:rPr>
        <w:t xml:space="preserve"> modific</w:t>
      </w:r>
      <w:r w:rsidR="00C04B9A">
        <w:rPr>
          <w:rFonts w:cs="Times New Roman"/>
        </w:rPr>
        <w:t>á</w:t>
      </w:r>
      <w:r w:rsidRPr="007E4262">
        <w:rPr>
          <w:rFonts w:cs="Times New Roman"/>
        </w:rPr>
        <w:t>-las ligeiramente acrescentando efeitos mais complexos na propagação de onda, como</w:t>
      </w:r>
      <w:r w:rsidR="00C04B9A">
        <w:rPr>
          <w:rFonts w:cs="Times New Roman"/>
        </w:rPr>
        <w:t>,</w:t>
      </w:r>
      <w:r w:rsidRPr="007E4262">
        <w:rPr>
          <w:rFonts w:cs="Times New Roman"/>
        </w:rPr>
        <w:t xml:space="preserve"> por exemplo</w:t>
      </w:r>
      <w:r w:rsidR="008B34A2" w:rsidRPr="007E4262">
        <w:rPr>
          <w:rFonts w:cs="Times New Roman"/>
        </w:rPr>
        <w:t>,</w:t>
      </w:r>
      <w:r w:rsidRPr="007E4262">
        <w:rPr>
          <w:rFonts w:cs="Times New Roman"/>
        </w:rPr>
        <w:t xml:space="preserve"> meios heterogêneos, absorção da energia e não linearidade</w:t>
      </w:r>
      <w:r w:rsidR="00C04B9A">
        <w:rPr>
          <w:rFonts w:cs="Times New Roman"/>
        </w:rPr>
        <w:t>, r</w:t>
      </w:r>
      <w:r w:rsidRPr="007E4262">
        <w:rPr>
          <w:rFonts w:cs="Times New Roman"/>
        </w:rPr>
        <w:t>esultando nas seguintes equações</w:t>
      </w:r>
      <w:r w:rsidR="00C04B9A">
        <w:rPr>
          <w:rFonts w:cs="Times New Roman"/>
        </w:rPr>
        <w:t>:</w:t>
      </w:r>
    </w:p>
    <w:p w:rsidR="008B34A2" w:rsidRPr="007E4262" w:rsidRDefault="00A87191" w:rsidP="00ED6D0B">
      <w:pPr>
        <w:shd w:val="clear" w:color="auto" w:fill="FFFFFF"/>
        <w:spacing w:after="120" w:line="360" w:lineRule="auto"/>
        <w:jc w:val="both"/>
        <w:rPr>
          <w:rFonts w:cs="Times New Roman"/>
        </w:rPr>
      </w:pPr>
      <m:oMathPara>
        <m:oMath>
          <m:m>
            <m:mPr>
              <m:mcs>
                <m:mc>
                  <m:mcPr>
                    <m:count m:val="1"/>
                    <m:mcJc m:val="center"/>
                  </m:mcPr>
                </m:mc>
              </m:mcs>
              <m:ctrlPr>
                <w:rPr>
                  <w:rFonts w:ascii="Cambria Math" w:hAnsi="Cambria Math" w:cs="Times New Roman"/>
                  <w:i/>
                </w:rPr>
              </m:ctrlPr>
            </m:mPr>
            <m:mr>
              <m:e>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u</m:t>
                    </m:r>
                  </m:num>
                  <m:den>
                    <m:r>
                      <w:rPr>
                        <w:rFonts w:ascii="Cambria Math" w:hAnsi="Cambria Math" w:cs="Times New Roman"/>
                      </w:rPr>
                      <m:t>∂t</m:t>
                    </m:r>
                  </m:den>
                </m:f>
                <m:r>
                  <w:rPr>
                    <w:rFonts w:ascii="Cambria Math" w:hAnsi="Cambria Math" w:cs="Times New Roman"/>
                  </w:rPr>
                  <m:t>=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den>
                </m:f>
                <m:r>
                  <m:rPr>
                    <m:sty m:val="p"/>
                  </m:rPr>
                  <w:rPr>
                    <w:rFonts w:ascii="Cambria Math" w:hAnsi="Cambria Math" w:cs="Times New Roman"/>
                  </w:rPr>
                  <m:t>∇</m:t>
                </m:r>
                <m:r>
                  <w:rPr>
                    <w:rFonts w:ascii="Cambria Math" w:hAnsi="Cambria Math" w:cs="Times New Roman"/>
                  </w:rPr>
                  <m:t>p</m:t>
                </m:r>
              </m:e>
            </m:mr>
            <m:mr>
              <m:e>
                <m:f>
                  <m:fPr>
                    <m:ctrlPr>
                      <w:rPr>
                        <w:rFonts w:ascii="Cambria Math" w:hAnsi="Cambria Math"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Cambria Math" w:cs="Times New Roman"/>
                  </w:rPr>
                  <m:t>= -</m:t>
                </m:r>
                <m:d>
                  <m:dPr>
                    <m:ctrlPr>
                      <w:rPr>
                        <w:rFonts w:ascii="Cambria Math" w:hAnsi="Cambria Math" w:cs="Times New Roman"/>
                        <w:i/>
                      </w:rPr>
                    </m:ctrlPr>
                  </m:dPr>
                  <m:e>
                    <m:r>
                      <w:rPr>
                        <w:rFonts w:ascii="Cambria Math" w:hAnsi="Cambria Math" w:cs="Times New Roman"/>
                      </w:rPr>
                      <m:t>2ρ+</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ctrlPr>
                      <w:rPr>
                        <w:rFonts w:ascii="Cambria Math" w:hAnsi="Cambria Math" w:cs="Times New Roman"/>
                      </w:rPr>
                    </m:ctrlPr>
                  </m:e>
                </m:d>
                <m:r>
                  <m:rPr>
                    <m:sty m:val="p"/>
                  </m:rPr>
                  <w:rPr>
                    <w:rFonts w:ascii="Cambria Math" w:hAnsi="Cambria Math" w:cs="Times New Roman"/>
                  </w:rPr>
                  <m:t>∇⋅</m:t>
                </m:r>
                <m:r>
                  <m:rPr>
                    <m:sty m:val="bi"/>
                  </m:rPr>
                  <w:rPr>
                    <w:rFonts w:ascii="Cambria Math" w:hAnsi="Cambria Math" w:cs="Times New Roman"/>
                  </w:rPr>
                  <m:t>u-u</m:t>
                </m:r>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r>
                  <m:rPr>
                    <m:sty m:val="b"/>
                  </m:rPr>
                  <w:rPr>
                    <w:rFonts w:ascii="Cambria Math" w:hAnsi="Cambria Math" w:cs="Times New Roman"/>
                  </w:rPr>
                  <m:t xml:space="preserve">  </m:t>
                </m:r>
              </m:e>
            </m:mr>
            <m:mr>
              <m:e>
                <m:r>
                  <w:rPr>
                    <w:rFonts w:ascii="Cambria Math" w:hAnsi="Cambria Math" w:cs="Times New Roman"/>
                  </w:rPr>
                  <m:t>p=</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ρ+</m:t>
                    </m:r>
                    <m:r>
                      <m:rPr>
                        <m:sty m:val="bi"/>
                      </m:rPr>
                      <w:rPr>
                        <w:rFonts w:ascii="Cambria Math" w:hAnsi="Cambria Math" w:cs="Times New Roman"/>
                      </w:rPr>
                      <m:t>d⋅</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2A</m:t>
                        </m:r>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2</m:t>
                            </m:r>
                          </m:sup>
                        </m:sSup>
                      </m:num>
                      <m:den>
                        <m:sSub>
                          <m:sSubPr>
                            <m:ctrlPr>
                              <w:rPr>
                                <w:rFonts w:ascii="Cambria Math" w:hAnsi="Cambria Math" w:cs="Times New Roman"/>
                              </w:rPr>
                            </m:ctrlPr>
                          </m:sSubPr>
                          <m:e>
                            <m:r>
                              <m:rPr>
                                <m:sty m:val="p"/>
                              </m:rPr>
                              <w:rPr>
                                <w:rFonts w:ascii="Cambria Math" w:hAnsi="Cambria Math" w:cs="Times New Roman"/>
                              </w:rPr>
                              <m:t>ρ</m:t>
                            </m:r>
                            <m:ctrlPr>
                              <w:rPr>
                                <w:rFonts w:ascii="Cambria Math" w:hAnsi="Cambria Math" w:cs="Times New Roman"/>
                                <w:i/>
                              </w:rPr>
                            </m:ctrlPr>
                          </m:e>
                          <m:sub>
                            <m:r>
                              <w:rPr>
                                <w:rFonts w:ascii="Cambria Math" w:hAnsi="Cambria Math" w:cs="Times New Roman"/>
                              </w:rPr>
                              <m:t>0</m:t>
                            </m:r>
                          </m:sub>
                        </m:sSub>
                      </m:den>
                    </m:f>
                    <m:r>
                      <w:rPr>
                        <w:rFonts w:ascii="Cambria Math" w:hAnsi="Cambria Math" w:cs="Times New Roman"/>
                      </w:rPr>
                      <m:t>-Lρ</m:t>
                    </m:r>
                  </m:e>
                </m:d>
              </m:e>
            </m:mr>
            <m:mr>
              <m:e>
                <m:r>
                  <w:rPr>
                    <w:rFonts w:ascii="Cambria Math" w:hAnsi="Cambria Math" w:cs="Times New Roman"/>
                  </w:rPr>
                  <m:t>L=τ</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∂t</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t>
                        </m:r>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e>
                    </m:d>
                  </m:e>
                  <m:sup>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2</m:t>
                        </m:r>
                      </m:den>
                    </m:f>
                    <m:r>
                      <w:rPr>
                        <w:rFonts w:ascii="Cambria Math" w:hAnsi="Cambria Math" w:cs="Times New Roman"/>
                      </w:rPr>
                      <m:t>-1</m:t>
                    </m:r>
                  </m:sup>
                </m:sSup>
                <m:r>
                  <w:rPr>
                    <w:rFonts w:ascii="Cambria Math" w:hAnsi="Cambria Math" w:cs="Times New Roman"/>
                  </w:rPr>
                  <m:t>+η</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t>
                        </m:r>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e>
                    </m:d>
                  </m:e>
                  <m:sup>
                    <m:f>
                      <m:fPr>
                        <m:ctrlPr>
                          <w:rPr>
                            <w:rFonts w:ascii="Cambria Math" w:hAnsi="Cambria Math" w:cs="Times New Roman"/>
                            <w:i/>
                          </w:rPr>
                        </m:ctrlPr>
                      </m:fPr>
                      <m:num>
                        <m:r>
                          <w:rPr>
                            <w:rFonts w:ascii="Cambria Math" w:hAnsi="Cambria Math" w:cs="Times New Roman"/>
                          </w:rPr>
                          <m:t>y+1</m:t>
                        </m:r>
                      </m:num>
                      <m:den>
                        <m:r>
                          <w:rPr>
                            <w:rFonts w:ascii="Cambria Math" w:hAnsi="Cambria Math" w:cs="Times New Roman"/>
                          </w:rPr>
                          <m:t>2</m:t>
                        </m:r>
                      </m:den>
                    </m:f>
                    <m:r>
                      <w:rPr>
                        <w:rFonts w:ascii="Cambria Math" w:hAnsi="Cambria Math" w:cs="Times New Roman"/>
                      </w:rPr>
                      <m:t>-1</m:t>
                    </m:r>
                  </m:sup>
                </m:sSup>
              </m:e>
            </m:mr>
            <m:mr>
              <m:e>
                <m:r>
                  <w:rPr>
                    <w:rFonts w:ascii="Cambria Math" w:hAnsi="Cambria Math" w:cs="Times New Roman"/>
                  </w:rPr>
                  <m:t>τ=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y-1</m:t>
                    </m:r>
                  </m:sup>
                </m:sSubSup>
              </m:e>
            </m:mr>
            <m:mr>
              <m:e>
                <m:r>
                  <w:rPr>
                    <w:rFonts w:ascii="Cambria Math" w:hAnsi="Cambria Math" w:cs="Times New Roman"/>
                  </w:rPr>
                  <m:t>η=2</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0</m:t>
                    </m:r>
                  </m:sub>
                </m:sSub>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πy</m:t>
                            </m:r>
                          </m:num>
                          <m:den>
                            <m:r>
                              <w:rPr>
                                <w:rFonts w:ascii="Cambria Math" w:hAnsi="Cambria Math" w:cs="Times New Roman"/>
                              </w:rPr>
                              <m:t>2</m:t>
                            </m:r>
                          </m:den>
                        </m:f>
                      </m:e>
                    </m:d>
                  </m:e>
                </m:func>
              </m:e>
            </m:mr>
          </m:m>
        </m:oMath>
      </m:oMathPara>
    </w:p>
    <w:p w:rsidR="002E19FE" w:rsidRPr="007E4262" w:rsidRDefault="002E19FE" w:rsidP="00ED6D0B">
      <w:pPr>
        <w:shd w:val="clear" w:color="auto" w:fill="FFFFFF"/>
        <w:spacing w:after="120" w:line="360" w:lineRule="auto"/>
        <w:ind w:firstLine="708"/>
        <w:jc w:val="both"/>
        <w:rPr>
          <w:rFonts w:cs="Times New Roman"/>
        </w:rPr>
      </w:pPr>
      <w:r w:rsidRPr="007E4262">
        <w:rPr>
          <w:rFonts w:cs="Times New Roman"/>
        </w:rPr>
        <w:t>Com es</w:t>
      </w:r>
      <w:r w:rsidR="00AF02D5">
        <w:rPr>
          <w:rFonts w:cs="Times New Roman"/>
        </w:rPr>
        <w:t>s</w:t>
      </w:r>
      <w:r w:rsidRPr="007E4262">
        <w:rPr>
          <w:rFonts w:cs="Times New Roman"/>
        </w:rPr>
        <w:t>a formulação</w:t>
      </w:r>
      <w:r w:rsidR="00AF02D5">
        <w:rPr>
          <w:rFonts w:cs="Times New Roman"/>
        </w:rPr>
        <w:t>,</w:t>
      </w:r>
      <w:r w:rsidRPr="007E4262">
        <w:rPr>
          <w:rFonts w:cs="Times New Roman"/>
        </w:rPr>
        <w:t xml:space="preserve"> surgem 5 novos termos</w:t>
      </w:r>
      <w:r w:rsidR="00AF02D5">
        <w:rPr>
          <w:rFonts w:cs="Times New Roman"/>
        </w:rPr>
        <w:t>:</w:t>
      </w:r>
    </w:p>
    <w:p w:rsidR="002E19FE" w:rsidRPr="007E4262" w:rsidRDefault="00AF02D5" w:rsidP="00ED6D0B">
      <w:pPr>
        <w:pStyle w:val="PargrafodaLista"/>
        <w:numPr>
          <w:ilvl w:val="0"/>
          <w:numId w:val="9"/>
        </w:numPr>
        <w:shd w:val="clear" w:color="auto" w:fill="FFFFFF"/>
        <w:spacing w:after="120" w:line="360" w:lineRule="auto"/>
        <w:ind w:left="0" w:firstLine="426"/>
        <w:jc w:val="both"/>
        <w:rPr>
          <w:rFonts w:cs="Times New Roman"/>
        </w:rPr>
      </w:pPr>
      <w:r>
        <w:rPr>
          <w:rFonts w:cs="Times New Roman"/>
        </w:rPr>
        <w:t>o</w:t>
      </w:r>
      <w:r w:rsidR="002E19FE" w:rsidRPr="007E4262">
        <w:rPr>
          <w:rFonts w:cs="Times New Roman"/>
        </w:rPr>
        <w:t xml:space="preserve"> termo </w:t>
      </w:r>
      <m:oMath>
        <m:r>
          <m:rPr>
            <m:sty m:val="bi"/>
          </m:rPr>
          <w:rPr>
            <w:rFonts w:ascii="Cambria Math" w:hAnsi="Cambria Math" w:cs="Times New Roman"/>
          </w:rPr>
          <m:t>d⋅</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oMath>
      <w:r w:rsidR="002E19FE" w:rsidRPr="007E4262">
        <w:rPr>
          <w:rFonts w:cs="Times New Roman"/>
        </w:rPr>
        <w:t xml:space="preserve"> indica o efeito que o</w:t>
      </w:r>
      <w:r w:rsidR="00BD7DFA" w:rsidRPr="007E4262">
        <w:rPr>
          <w:rFonts w:cs="Times New Roman"/>
        </w:rPr>
        <w:t>s</w:t>
      </w:r>
      <w:r w:rsidR="002E19FE" w:rsidRPr="007E4262">
        <w:rPr>
          <w:rFonts w:cs="Times New Roman"/>
        </w:rPr>
        <w:t xml:space="preserve"> deslocamento</w:t>
      </w:r>
      <w:r w:rsidR="00BD7DFA" w:rsidRPr="007E4262">
        <w:rPr>
          <w:rFonts w:cs="Times New Roman"/>
        </w:rPr>
        <w:t>s</w:t>
      </w:r>
      <w:r w:rsidR="002E19FE" w:rsidRPr="007E4262">
        <w:rPr>
          <w:rFonts w:cs="Times New Roman"/>
        </w:rPr>
        <w:t xml:space="preserve"> da</w:t>
      </w:r>
      <w:r w:rsidR="0024694B" w:rsidRPr="007E4262">
        <w:rPr>
          <w:rFonts w:cs="Times New Roman"/>
        </w:rPr>
        <w:t>s</w:t>
      </w:r>
      <w:r w:rsidR="002E19FE" w:rsidRPr="007E4262">
        <w:rPr>
          <w:rFonts w:cs="Times New Roman"/>
        </w:rPr>
        <w:t xml:space="preserve"> partículas causa</w:t>
      </w:r>
      <w:r w:rsidR="0024694B" w:rsidRPr="007E4262">
        <w:rPr>
          <w:rFonts w:cs="Times New Roman"/>
        </w:rPr>
        <w:t>m</w:t>
      </w:r>
      <w:r w:rsidR="002E19FE" w:rsidRPr="007E4262">
        <w:rPr>
          <w:rFonts w:cs="Times New Roman"/>
        </w:rPr>
        <w:t xml:space="preserve"> na propagação da onda, </w:t>
      </w:r>
      <w:r w:rsidR="00DF3215" w:rsidRPr="007E4262">
        <w:rPr>
          <w:rFonts w:cs="Times New Roman"/>
        </w:rPr>
        <w:t xml:space="preserve">embora o </w:t>
      </w:r>
      <w:r w:rsidR="002E19FE" w:rsidRPr="007E4262">
        <w:rPr>
          <w:rFonts w:cs="Times New Roman"/>
        </w:rPr>
        <w:t xml:space="preserve">termo </w:t>
      </w:r>
      <w:r w:rsidR="00DF3215" w:rsidRPr="007E4262">
        <w:rPr>
          <w:rFonts w:cs="Times New Roman"/>
        </w:rPr>
        <w:t>seja</w:t>
      </w:r>
      <w:r w:rsidR="002E19FE" w:rsidRPr="007E4262">
        <w:rPr>
          <w:rFonts w:cs="Times New Roman"/>
        </w:rPr>
        <w:t xml:space="preserve"> influente </w:t>
      </w:r>
      <w:r w:rsidR="00DF3215" w:rsidRPr="007E4262">
        <w:rPr>
          <w:rFonts w:cs="Times New Roman"/>
        </w:rPr>
        <w:t>no sistema</w:t>
      </w:r>
      <w:r w:rsidR="00174833" w:rsidRPr="007E4262">
        <w:rPr>
          <w:rFonts w:cs="Times New Roman"/>
        </w:rPr>
        <w:t>,</w:t>
      </w:r>
      <w:r w:rsidR="00DF3215" w:rsidRPr="007E4262">
        <w:rPr>
          <w:rFonts w:cs="Times New Roman"/>
        </w:rPr>
        <w:t xml:space="preserve"> ele </w:t>
      </w:r>
      <w:r w:rsidR="002E19FE" w:rsidRPr="007E4262">
        <w:rPr>
          <w:rFonts w:cs="Times New Roman"/>
        </w:rPr>
        <w:t xml:space="preserve">pode ser "ignorado" quando </w:t>
      </w:r>
      <w:r>
        <w:rPr>
          <w:rFonts w:cs="Times New Roman"/>
        </w:rPr>
        <w:t xml:space="preserve">se </w:t>
      </w:r>
      <w:r w:rsidR="002E19FE" w:rsidRPr="007E4262">
        <w:rPr>
          <w:rFonts w:cs="Times New Roman"/>
        </w:rPr>
        <w:t>resolve</w:t>
      </w:r>
      <w:r>
        <w:rPr>
          <w:rFonts w:cs="Times New Roman"/>
        </w:rPr>
        <w:t>m</w:t>
      </w:r>
      <w:r w:rsidR="002E19FE" w:rsidRPr="007E4262">
        <w:rPr>
          <w:rFonts w:cs="Times New Roman"/>
        </w:rPr>
        <w:t xml:space="preserve"> as equações II e III simultaneamente, pois </w:t>
      </w:r>
      <w:r w:rsidR="00174833" w:rsidRPr="007E4262">
        <w:rPr>
          <w:rFonts w:cs="Times New Roman"/>
        </w:rPr>
        <w:t xml:space="preserve">ele se </w:t>
      </w:r>
      <w:r w:rsidR="002E19FE" w:rsidRPr="007E4262">
        <w:rPr>
          <w:rFonts w:cs="Times New Roman"/>
        </w:rPr>
        <w:t xml:space="preserve">anula com o termo </w:t>
      </w:r>
      <m:oMath>
        <m:r>
          <m:rPr>
            <m:sty m:val="bi"/>
          </m:rPr>
          <w:rPr>
            <w:rFonts w:ascii="Cambria Math" w:hAnsi="Cambria Math" w:cs="Times New Roman"/>
          </w:rPr>
          <m:t>u</m:t>
        </m:r>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oMath>
      <w:r>
        <w:rPr>
          <w:rFonts w:cs="Times New Roman"/>
        </w:rPr>
        <w:t>;</w:t>
      </w:r>
    </w:p>
    <w:p w:rsidR="002E19FE" w:rsidRPr="007E4262" w:rsidRDefault="002E19FE" w:rsidP="00ED6D0B">
      <w:pPr>
        <w:pStyle w:val="PargrafodaLista"/>
        <w:numPr>
          <w:ilvl w:val="0"/>
          <w:numId w:val="9"/>
        </w:numPr>
        <w:shd w:val="clear" w:color="auto" w:fill="FFFFFF"/>
        <w:spacing w:after="120" w:line="360" w:lineRule="auto"/>
        <w:ind w:left="0" w:firstLine="426"/>
        <w:jc w:val="both"/>
        <w:rPr>
          <w:rFonts w:cs="Times New Roman"/>
        </w:rPr>
      </w:pPr>
      <m:oMath>
        <m:r>
          <w:rPr>
            <w:rFonts w:ascii="Cambria Math" w:hAnsi="Cambria Math" w:cs="Times New Roman"/>
          </w:rPr>
          <m:t>Lρ</m:t>
        </m:r>
      </m:oMath>
      <w:r w:rsidR="00335995" w:rsidRPr="007E4262">
        <w:rPr>
          <w:rFonts w:cs="Times New Roman"/>
        </w:rPr>
        <w:t xml:space="preserve"> </w:t>
      </w:r>
      <w:r w:rsidRPr="007E4262">
        <w:rPr>
          <w:rFonts w:cs="Times New Roman"/>
        </w:rPr>
        <w:t xml:space="preserve">é a parcela que mais influencia a propagação da onda, </w:t>
      </w:r>
      <m:oMath>
        <m:r>
          <w:rPr>
            <w:rFonts w:ascii="Cambria Math" w:hAnsi="Cambria Math" w:cs="Times New Roman"/>
          </w:rPr>
          <m:t>L</m:t>
        </m:r>
      </m:oMath>
      <w:r w:rsidRPr="007E4262">
        <w:rPr>
          <w:rFonts w:cs="Times New Roman"/>
        </w:rPr>
        <w:t xml:space="preserve"> é um operador linear integral-derivativo </w:t>
      </w:r>
      <w:r w:rsidR="004C7190" w:rsidRPr="007E4262">
        <w:rPr>
          <w:rFonts w:cs="Times New Roman"/>
        </w:rPr>
        <w:t>composto por duas operações que</w:t>
      </w:r>
      <w:r w:rsidRPr="007E4262">
        <w:rPr>
          <w:rFonts w:cs="Times New Roman"/>
        </w:rPr>
        <w:t xml:space="preserve"> descreve</w:t>
      </w:r>
      <w:r w:rsidR="004C7190" w:rsidRPr="007E4262">
        <w:rPr>
          <w:rFonts w:cs="Times New Roman"/>
        </w:rPr>
        <w:t>m</w:t>
      </w:r>
      <w:r w:rsidRPr="007E4262">
        <w:rPr>
          <w:rFonts w:cs="Times New Roman"/>
        </w:rPr>
        <w:t xml:space="preserve"> a absorção acústica e a dispersão. Es</w:t>
      </w:r>
      <w:r w:rsidR="00AF02D5">
        <w:rPr>
          <w:rFonts w:cs="Times New Roman"/>
        </w:rPr>
        <w:t>s</w:t>
      </w:r>
      <w:r w:rsidRPr="007E4262">
        <w:rPr>
          <w:rFonts w:cs="Times New Roman"/>
        </w:rPr>
        <w:t xml:space="preserve">es dois </w:t>
      </w:r>
      <w:r w:rsidR="00222757" w:rsidRPr="007E4262">
        <w:rPr>
          <w:rFonts w:cs="Times New Roman"/>
        </w:rPr>
        <w:t xml:space="preserve">efeitos </w:t>
      </w:r>
      <w:r w:rsidRPr="007E4262">
        <w:rPr>
          <w:rFonts w:cs="Times New Roman"/>
        </w:rPr>
        <w:t xml:space="preserve">seguem lei de potência em frequência </w:t>
      </w:r>
      <m:oMath>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sSup>
          <m:sSupPr>
            <m:ctrlPr>
              <w:rPr>
                <w:rFonts w:ascii="Cambria Math" w:hAnsi="Cambria Math" w:cs="Times New Roman"/>
                <w:i/>
              </w:rPr>
            </m:ctrlPr>
          </m:sSupPr>
          <m:e>
            <m:r>
              <w:rPr>
                <w:rFonts w:ascii="Cambria Math" w:hAnsi="Cambria Math" w:cs="Times New Roman"/>
              </w:rPr>
              <m:t>ω</m:t>
            </m:r>
          </m:e>
          <m:sup>
            <m:r>
              <w:rPr>
                <w:rFonts w:ascii="Cambria Math" w:hAnsi="Cambria Math" w:cs="Times New Roman"/>
              </w:rPr>
              <m:t>y</m:t>
            </m:r>
          </m:sup>
        </m:sSup>
      </m:oMath>
      <w:r w:rsidR="00335995" w:rsidRPr="007E4262">
        <w:rPr>
          <w:rFonts w:cs="Times New Roman"/>
        </w:rPr>
        <w:t>)</w:t>
      </w:r>
      <w:r w:rsidRPr="007E4262">
        <w:rPr>
          <w:rFonts w:cs="Times New Roman"/>
        </w:rPr>
        <w:t xml:space="preserve"> e precisam estar </w:t>
      </w:r>
      <w:r w:rsidR="00BD7DFA" w:rsidRPr="007E4262">
        <w:rPr>
          <w:rFonts w:cs="Times New Roman"/>
        </w:rPr>
        <w:t xml:space="preserve">ambos presentes </w:t>
      </w:r>
      <w:r w:rsidRPr="007E4262">
        <w:rPr>
          <w:rFonts w:cs="Times New Roman"/>
        </w:rPr>
        <w:t>po</w:t>
      </w:r>
      <w:r w:rsidR="00BD7DFA" w:rsidRPr="007E4262">
        <w:rPr>
          <w:rFonts w:cs="Times New Roman"/>
        </w:rPr>
        <w:t>r</w:t>
      </w:r>
      <w:r w:rsidRPr="007E4262">
        <w:rPr>
          <w:rFonts w:cs="Times New Roman"/>
        </w:rPr>
        <w:t xml:space="preserve"> </w:t>
      </w:r>
      <w:r w:rsidR="00BD7DFA" w:rsidRPr="007E4262">
        <w:rPr>
          <w:rFonts w:cs="Times New Roman"/>
        </w:rPr>
        <w:t>razões</w:t>
      </w:r>
      <w:r w:rsidRPr="007E4262">
        <w:rPr>
          <w:rFonts w:cs="Times New Roman"/>
        </w:rPr>
        <w:t xml:space="preserve"> de causalidade</w:t>
      </w:r>
      <w:r w:rsidR="00AF02D5">
        <w:rPr>
          <w:rFonts w:cs="Times New Roman"/>
        </w:rPr>
        <w:t>;</w:t>
      </w:r>
    </w:p>
    <w:p w:rsidR="002E19FE" w:rsidRPr="007E4262" w:rsidRDefault="00AF02D5" w:rsidP="00ED6D0B">
      <w:pPr>
        <w:pStyle w:val="PargrafodaLista"/>
        <w:numPr>
          <w:ilvl w:val="0"/>
          <w:numId w:val="9"/>
        </w:numPr>
        <w:shd w:val="clear" w:color="auto" w:fill="FFFFFF"/>
        <w:spacing w:after="120" w:line="360" w:lineRule="auto"/>
        <w:ind w:left="0" w:firstLine="426"/>
        <w:jc w:val="both"/>
        <w:rPr>
          <w:rFonts w:cs="Times New Roman"/>
        </w:rPr>
      </w:pPr>
      <w:r>
        <w:rPr>
          <w:rFonts w:cs="Times New Roman"/>
        </w:rPr>
        <w:t>o</w:t>
      </w:r>
      <w:r w:rsidR="002E19FE" w:rsidRPr="007E4262">
        <w:rPr>
          <w:rFonts w:cs="Times New Roman"/>
        </w:rPr>
        <w:t>s parâmetros</w:t>
      </w:r>
      <w:r w:rsidR="00F0088D" w:rsidRPr="007E4262">
        <w:rPr>
          <w:rFonts w:cs="Times New Roman"/>
        </w:rPr>
        <w:t xml:space="preserve">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0</m:t>
            </m:r>
          </m:sub>
        </m:sSub>
      </m:oMath>
      <w:r w:rsidR="002E19FE" w:rsidRPr="007E4262">
        <w:rPr>
          <w:rFonts w:cs="Times New Roman"/>
        </w:rPr>
        <w:t xml:space="preserve"> (fator da lei potência) e </w:t>
      </w:r>
      <m:oMath>
        <m:r>
          <w:rPr>
            <w:rFonts w:ascii="Cambria Math" w:hAnsi="Cambria Math" w:cs="Times New Roman"/>
          </w:rPr>
          <m:t>y</m:t>
        </m:r>
      </m:oMath>
      <w:r w:rsidR="001C6060" w:rsidRPr="007E4262">
        <w:rPr>
          <w:rFonts w:cs="Times New Roman"/>
        </w:rPr>
        <w:t xml:space="preserve"> </w:t>
      </w:r>
      <w:r w:rsidR="002E19FE" w:rsidRPr="007E4262">
        <w:rPr>
          <w:rFonts w:cs="Times New Roman"/>
        </w:rPr>
        <w:t>(expoente da lei de potência) devem respeitar determin</w:t>
      </w:r>
      <w:r w:rsidR="001C6060" w:rsidRPr="007E4262">
        <w:rPr>
          <w:rFonts w:cs="Times New Roman"/>
        </w:rPr>
        <w:t xml:space="preserve">adas condições </w:t>
      </w:r>
      <w:r w:rsidR="00BA3CE9" w:rsidRPr="007E4262">
        <w:rPr>
          <w:rFonts w:cs="Times New Roman"/>
        </w:rPr>
        <w:t>para serem vá</w:t>
      </w:r>
      <w:r w:rsidR="00222757" w:rsidRPr="007E4262">
        <w:rPr>
          <w:rFonts w:cs="Times New Roman"/>
        </w:rPr>
        <w:t>lidos</w:t>
      </w:r>
      <w:r w:rsidR="00750F0F" w:rsidRPr="007E4262">
        <w:rPr>
          <w:rFonts w:cs="Times New Roman"/>
        </w:rPr>
        <w:t xml:space="preserve"> </w:t>
      </w:r>
      <w:r w:rsidR="001C6060" w:rsidRPr="00975919">
        <w:rPr>
          <w:rFonts w:cs="Times New Roman"/>
          <w:color w:val="FF0000"/>
        </w:rPr>
        <w:t>[#6</w:t>
      </w:r>
      <w:r w:rsidR="002E19FE" w:rsidRPr="00975919">
        <w:rPr>
          <w:rFonts w:cs="Times New Roman"/>
          <w:color w:val="FF0000"/>
        </w:rPr>
        <w:t>]</w:t>
      </w:r>
      <w:r w:rsidR="002E19FE" w:rsidRPr="007E4262">
        <w:rPr>
          <w:rFonts w:cs="Times New Roman"/>
        </w:rPr>
        <w:t>, o que geralmente ocorre em tecidos biológicos.</w:t>
      </w:r>
    </w:p>
    <w:p w:rsidR="002E19FE" w:rsidRPr="007E4262" w:rsidRDefault="00AF02D5" w:rsidP="00ED6D0B">
      <w:pPr>
        <w:pStyle w:val="PargrafodaLista"/>
        <w:numPr>
          <w:ilvl w:val="0"/>
          <w:numId w:val="9"/>
        </w:numPr>
        <w:shd w:val="clear" w:color="auto" w:fill="FFFFFF"/>
        <w:spacing w:after="120" w:line="360" w:lineRule="auto"/>
        <w:ind w:left="0" w:firstLine="426"/>
        <w:jc w:val="both"/>
        <w:rPr>
          <w:rFonts w:cs="Times New Roman"/>
        </w:rPr>
      </w:pPr>
      <w:r>
        <w:rPr>
          <w:rFonts w:cs="Times New Roman"/>
        </w:rPr>
        <w:t>o</w:t>
      </w:r>
      <w:r w:rsidR="002E19FE" w:rsidRPr="007E4262">
        <w:rPr>
          <w:rFonts w:cs="Times New Roman"/>
        </w:rPr>
        <w:t xml:space="preserve"> termo </w:t>
      </w:r>
      <m:oMath>
        <m:r>
          <w:rPr>
            <w:rFonts w:ascii="Cambria Math" w:hAnsi="Cambria Math" w:cs="Times New Roman"/>
          </w:rPr>
          <m:t>-</m:t>
        </m:r>
        <m:d>
          <m:dPr>
            <m:ctrlPr>
              <w:rPr>
                <w:rFonts w:ascii="Cambria Math" w:hAnsi="Cambria Math" w:cs="Times New Roman"/>
                <w:i/>
              </w:rPr>
            </m:ctrlPr>
          </m:dPr>
          <m:e>
            <m:r>
              <w:rPr>
                <w:rFonts w:ascii="Cambria Math" w:hAnsi="Cambria Math" w:cs="Times New Roman"/>
              </w:rPr>
              <m:t>2ρ</m:t>
            </m:r>
          </m:e>
        </m:d>
        <m:r>
          <w:rPr>
            <w:rFonts w:ascii="Cambria Math" w:hAnsi="Cambria Math" w:cs="Times New Roman"/>
          </w:rPr>
          <m:t xml:space="preserve"> </m:t>
        </m:r>
        <m:r>
          <m:rPr>
            <m:sty m:val="p"/>
          </m:rPr>
          <w:rPr>
            <w:rFonts w:ascii="Cambria Math" w:hAnsi="Cambria Math" w:cs="Times New Roman"/>
          </w:rPr>
          <m:t>∇⋅</m:t>
        </m:r>
        <m:r>
          <m:rPr>
            <m:sty m:val="bi"/>
          </m:rPr>
          <w:rPr>
            <w:rFonts w:ascii="Cambria Math" w:hAnsi="Cambria Math" w:cs="Times New Roman"/>
          </w:rPr>
          <m:t>u</m:t>
        </m:r>
      </m:oMath>
      <w:r w:rsidR="002E19FE" w:rsidRPr="007E4262">
        <w:rPr>
          <w:rFonts w:cs="Times New Roman"/>
        </w:rPr>
        <w:t xml:space="preserve"> </w:t>
      </w:r>
      <w:r w:rsidR="0085524A" w:rsidRPr="007E4262">
        <w:rPr>
          <w:rFonts w:cs="Times New Roman"/>
        </w:rPr>
        <w:t xml:space="preserve">considera </w:t>
      </w:r>
      <w:r w:rsidR="002E19FE" w:rsidRPr="007E4262">
        <w:rPr>
          <w:rFonts w:cs="Times New Roman"/>
        </w:rPr>
        <w:t>a não lineari</w:t>
      </w:r>
      <w:r w:rsidR="0085524A" w:rsidRPr="007E4262">
        <w:rPr>
          <w:rFonts w:cs="Times New Roman"/>
        </w:rPr>
        <w:t>dad</w:t>
      </w:r>
      <w:r w:rsidR="002E19FE" w:rsidRPr="007E4262">
        <w:rPr>
          <w:rFonts w:cs="Times New Roman"/>
        </w:rPr>
        <w:t xml:space="preserve">e convexa </w:t>
      </w:r>
      <w:r w:rsidR="004C7190" w:rsidRPr="007E4262">
        <w:rPr>
          <w:rFonts w:cs="Times New Roman"/>
        </w:rPr>
        <w:t>entre a</w:t>
      </w:r>
      <w:r w:rsidR="002E19FE" w:rsidRPr="007E4262">
        <w:rPr>
          <w:rFonts w:cs="Times New Roman"/>
        </w:rPr>
        <w:t xml:space="preserve"> velocidade da</w:t>
      </w:r>
      <w:r w:rsidR="00C9510E" w:rsidRPr="007E4262">
        <w:rPr>
          <w:rFonts w:cs="Times New Roman"/>
        </w:rPr>
        <w:t>s</w:t>
      </w:r>
      <w:r w:rsidR="002E19FE" w:rsidRPr="007E4262">
        <w:rPr>
          <w:rFonts w:cs="Times New Roman"/>
        </w:rPr>
        <w:t xml:space="preserve"> partícula</w:t>
      </w:r>
      <w:r w:rsidR="00C9510E" w:rsidRPr="007E4262">
        <w:rPr>
          <w:rFonts w:cs="Times New Roman"/>
        </w:rPr>
        <w:t xml:space="preserve">s </w:t>
      </w:r>
      <w:r w:rsidR="004C7190" w:rsidRPr="007E4262">
        <w:rPr>
          <w:rFonts w:cs="Times New Roman"/>
        </w:rPr>
        <w:t xml:space="preserve">e </w:t>
      </w:r>
      <w:r w:rsidR="002E19FE" w:rsidRPr="007E4262">
        <w:rPr>
          <w:rFonts w:cs="Times New Roman"/>
        </w:rPr>
        <w:t>a velocidade da onda</w:t>
      </w:r>
      <w:r>
        <w:rPr>
          <w:rFonts w:cs="Times New Roman"/>
        </w:rPr>
        <w:t xml:space="preserve"> e</w:t>
      </w:r>
    </w:p>
    <w:p w:rsidR="002E19FE" w:rsidRPr="007E4262" w:rsidRDefault="00AF02D5" w:rsidP="00ED6D0B">
      <w:pPr>
        <w:pStyle w:val="PargrafodaLista"/>
        <w:numPr>
          <w:ilvl w:val="0"/>
          <w:numId w:val="9"/>
        </w:numPr>
        <w:shd w:val="clear" w:color="auto" w:fill="FFFFFF"/>
        <w:spacing w:after="120" w:line="360" w:lineRule="auto"/>
        <w:ind w:left="0" w:firstLine="426"/>
        <w:jc w:val="both"/>
        <w:rPr>
          <w:rFonts w:cs="Times New Roman"/>
        </w:rPr>
      </w:pPr>
      <w:r>
        <w:rPr>
          <w:rFonts w:cs="Times New Roman"/>
        </w:rPr>
        <w:t>p</w:t>
      </w:r>
      <w:r w:rsidR="002E19FE" w:rsidRPr="007E4262">
        <w:rPr>
          <w:rFonts w:cs="Times New Roman"/>
        </w:rPr>
        <w:t xml:space="preserve">or fim, </w:t>
      </w:r>
      <m:oMath>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2A</m:t>
            </m:r>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2</m:t>
                </m:r>
              </m:sup>
            </m:sSup>
          </m:num>
          <m:den>
            <m:sSub>
              <m:sSubPr>
                <m:ctrlPr>
                  <w:rPr>
                    <w:rFonts w:ascii="Cambria Math" w:hAnsi="Cambria Math" w:cs="Times New Roman"/>
                  </w:rPr>
                </m:ctrlPr>
              </m:sSubPr>
              <m:e>
                <m:r>
                  <m:rPr>
                    <m:sty m:val="p"/>
                  </m:rPr>
                  <w:rPr>
                    <w:rFonts w:ascii="Cambria Math" w:hAnsi="Cambria Math" w:cs="Times New Roman"/>
                  </w:rPr>
                  <m:t>ρ</m:t>
                </m:r>
                <m:ctrlPr>
                  <w:rPr>
                    <w:rFonts w:ascii="Cambria Math" w:hAnsi="Cambria Math" w:cs="Times New Roman"/>
                    <w:i/>
                  </w:rPr>
                </m:ctrlPr>
              </m:e>
              <m:sub>
                <m:r>
                  <w:rPr>
                    <w:rFonts w:ascii="Cambria Math" w:hAnsi="Cambria Math" w:cs="Times New Roman"/>
                  </w:rPr>
                  <m:t>0</m:t>
                </m:r>
              </m:sub>
            </m:sSub>
          </m:den>
        </m:f>
      </m:oMath>
      <w:r w:rsidR="002E19FE" w:rsidRPr="007E4262">
        <w:rPr>
          <w:rFonts w:cs="Times New Roman"/>
        </w:rPr>
        <w:t xml:space="preserve"> é um </w:t>
      </w:r>
      <w:r w:rsidR="000B585C" w:rsidRPr="007E4262">
        <w:rPr>
          <w:rFonts w:cs="Times New Roman"/>
        </w:rPr>
        <w:t>parâmetro não linear que relaciona a velocidade do som c</w:t>
      </w:r>
      <w:r w:rsidR="009D035A" w:rsidRPr="007E4262">
        <w:rPr>
          <w:rFonts w:cs="Times New Roman"/>
        </w:rPr>
        <w:t>om o efeito de amplitude finita</w:t>
      </w:r>
      <w:r w:rsidR="000B585C" w:rsidRPr="007E4262">
        <w:rPr>
          <w:rFonts w:cs="Times New Roman"/>
        </w:rPr>
        <w:t>.</w:t>
      </w:r>
    </w:p>
    <w:p w:rsidR="002E19FE" w:rsidRPr="007E4262" w:rsidRDefault="002E19FE" w:rsidP="00ED6D0B">
      <w:pPr>
        <w:shd w:val="clear" w:color="auto" w:fill="FFFFFF"/>
        <w:spacing w:after="120" w:line="360" w:lineRule="auto"/>
        <w:ind w:firstLine="708"/>
        <w:jc w:val="both"/>
        <w:rPr>
          <w:rFonts w:cs="Times New Roman"/>
        </w:rPr>
      </w:pPr>
      <w:r w:rsidRPr="007E4262">
        <w:rPr>
          <w:rFonts w:cs="Times New Roman"/>
        </w:rPr>
        <w:t>Além des</w:t>
      </w:r>
      <w:r w:rsidR="00AF02D5">
        <w:rPr>
          <w:rFonts w:cs="Times New Roman"/>
        </w:rPr>
        <w:t>s</w:t>
      </w:r>
      <w:r w:rsidRPr="007E4262">
        <w:rPr>
          <w:rFonts w:cs="Times New Roman"/>
        </w:rPr>
        <w:t>es termos, pode</w:t>
      </w:r>
      <w:r w:rsidR="00AF02D5">
        <w:rPr>
          <w:rFonts w:cs="Times New Roman"/>
        </w:rPr>
        <w:t>m-se</w:t>
      </w:r>
      <w:r w:rsidRPr="007E4262">
        <w:rPr>
          <w:rFonts w:cs="Times New Roman"/>
        </w:rPr>
        <w:t xml:space="preserve"> acrescentar </w:t>
      </w:r>
      <w:r w:rsidR="00BA3CE9" w:rsidRPr="007E4262">
        <w:rPr>
          <w:rFonts w:cs="Times New Roman"/>
        </w:rPr>
        <w:t>as</w:t>
      </w:r>
      <w:r w:rsidRPr="007E4262">
        <w:rPr>
          <w:rFonts w:cs="Times New Roman"/>
        </w:rPr>
        <w:t xml:space="preserve"> forçante</w:t>
      </w:r>
      <w:r w:rsidR="00BA3CE9" w:rsidRPr="007E4262">
        <w:rPr>
          <w:rFonts w:cs="Times New Roman"/>
        </w:rPr>
        <w:t>s</w:t>
      </w:r>
      <w:r w:rsidRPr="007E4262">
        <w:rPr>
          <w:rFonts w:cs="Times New Roman"/>
        </w:rPr>
        <w:t xml:space="preserve"> </w:t>
      </w:r>
      <m:oMath>
        <m:sSub>
          <m:sSubPr>
            <m:ctrlPr>
              <w:rPr>
                <w:rFonts w:ascii="Cambria Math" w:hAnsi="Cambria Math" w:cs="Times New Roman"/>
                <w:i/>
              </w:rPr>
            </m:ctrlPr>
          </m:sSubPr>
          <m:e>
            <m:r>
              <m:rPr>
                <m:sty m:val="bi"/>
              </m:rPr>
              <w:rPr>
                <w:rFonts w:ascii="Cambria Math" w:hAnsi="Cambria Math" w:cs="Times New Roman"/>
              </w:rPr>
              <m:t>S</m:t>
            </m:r>
            <m:ctrlPr>
              <w:rPr>
                <w:rFonts w:ascii="Cambria Math" w:hAnsi="Cambria Math" w:cs="Times New Roman"/>
                <w:b/>
                <w:i/>
              </w:rPr>
            </m:ctrlPr>
          </m:e>
          <m:sub>
            <m:r>
              <w:rPr>
                <w:rFonts w:ascii="Cambria Math" w:hAnsi="Cambria Math" w:cs="Times New Roman"/>
              </w:rPr>
              <m:t>f</m:t>
            </m:r>
          </m:sub>
        </m:sSub>
      </m:oMath>
      <w:r w:rsidRPr="007E4262">
        <w:rPr>
          <w:rFonts w:cs="Times New Roman"/>
        </w:rPr>
        <w:t xml:space="preserve">(forçante de força) na equação </w:t>
      </w:r>
      <w:r w:rsidR="007028D3" w:rsidRPr="007E4262">
        <w:rPr>
          <w:rFonts w:cs="Times New Roman"/>
        </w:rPr>
        <w:t>I</w:t>
      </w:r>
      <w:r w:rsidRPr="007E4262">
        <w:rPr>
          <w:rFonts w:cs="Times New Roman"/>
        </w:rPr>
        <w:t xml:space="preserve"> e </w:t>
      </w:r>
      <m:oMath>
        <m:sSub>
          <m:sSubPr>
            <m:ctrlPr>
              <w:rPr>
                <w:rFonts w:ascii="Cambria Math" w:hAnsi="Cambria Math" w:cs="Times New Roman"/>
                <w:i/>
              </w:rPr>
            </m:ctrlPr>
          </m:sSubPr>
          <m:e>
            <m:r>
              <m:rPr>
                <m:sty m:val="bi"/>
              </m:rPr>
              <w:rPr>
                <w:rFonts w:ascii="Cambria Math" w:hAnsi="Cambria Math" w:cs="Times New Roman"/>
              </w:rPr>
              <m:t>S</m:t>
            </m:r>
            <m:ctrlPr>
              <w:rPr>
                <w:rFonts w:ascii="Cambria Math" w:hAnsi="Cambria Math" w:cs="Times New Roman"/>
                <w:b/>
                <w:i/>
              </w:rPr>
            </m:ctrlPr>
          </m:e>
          <m:sub>
            <m:r>
              <w:rPr>
                <w:rFonts w:ascii="Cambria Math" w:hAnsi="Cambria Math" w:cs="Times New Roman"/>
              </w:rPr>
              <m:t>M</m:t>
            </m:r>
          </m:sub>
        </m:sSub>
      </m:oMath>
      <w:r w:rsidR="007028D3" w:rsidRPr="007E4262">
        <w:rPr>
          <w:rFonts w:cs="Times New Roman"/>
        </w:rPr>
        <w:t xml:space="preserve"> </w:t>
      </w:r>
      <w:r w:rsidRPr="007E4262">
        <w:rPr>
          <w:rFonts w:cs="Times New Roman"/>
        </w:rPr>
        <w:t xml:space="preserve">(forçante de massa) na equação </w:t>
      </w:r>
      <w:r w:rsidR="007028D3" w:rsidRPr="007E4262">
        <w:rPr>
          <w:rFonts w:cs="Times New Roman"/>
        </w:rPr>
        <w:t>II</w:t>
      </w:r>
      <w:r w:rsidRPr="007E4262">
        <w:rPr>
          <w:rFonts w:cs="Times New Roman"/>
        </w:rPr>
        <w:t>.</w:t>
      </w:r>
    </w:p>
    <w:p w:rsidR="00E45589" w:rsidRPr="007E4262" w:rsidRDefault="00E45589" w:rsidP="00ED6D0B">
      <w:pPr>
        <w:tabs>
          <w:tab w:val="left" w:pos="6441"/>
        </w:tabs>
        <w:spacing w:after="120" w:line="360" w:lineRule="auto"/>
        <w:jc w:val="both"/>
        <w:rPr>
          <w:rFonts w:eastAsiaTheme="minorEastAsia" w:cs="Times New Roman"/>
        </w:rPr>
      </w:pPr>
    </w:p>
    <w:p w:rsidR="009675A0" w:rsidRPr="007E4262" w:rsidRDefault="00271449" w:rsidP="00ED6D0B">
      <w:pPr>
        <w:pStyle w:val="Ttulo3"/>
        <w:spacing w:after="120" w:line="360" w:lineRule="auto"/>
        <w:rPr>
          <w:rFonts w:eastAsiaTheme="minorEastAsia" w:cs="Times New Roman"/>
        </w:rPr>
      </w:pPr>
      <w:bookmarkStart w:id="9" w:name="_Toc451717429"/>
      <w:r w:rsidRPr="007E4262">
        <w:rPr>
          <w:rFonts w:eastAsiaTheme="minorEastAsia" w:cs="Times New Roman"/>
        </w:rPr>
        <w:t xml:space="preserve">Método pseudo espectral </w:t>
      </w:r>
      <w:r w:rsidRPr="00AF02D5">
        <w:rPr>
          <w:rFonts w:eastAsiaTheme="minorEastAsia" w:cs="Times New Roman"/>
          <w:i/>
        </w:rPr>
        <w:t>k-space</w:t>
      </w:r>
      <w:r w:rsidRPr="007E4262">
        <w:rPr>
          <w:rFonts w:eastAsiaTheme="minorEastAsia" w:cs="Times New Roman"/>
        </w:rPr>
        <w:t xml:space="preserve"> e outras ferramentas numéricas</w:t>
      </w:r>
      <w:bookmarkEnd w:id="9"/>
    </w:p>
    <w:p w:rsidR="00E61118" w:rsidRPr="007E4262" w:rsidRDefault="00E61118" w:rsidP="00ED6D0B">
      <w:pPr>
        <w:spacing w:after="120" w:line="360" w:lineRule="auto"/>
        <w:ind w:firstLine="708"/>
        <w:jc w:val="both"/>
        <w:rPr>
          <w:rFonts w:eastAsiaTheme="minorEastAsia" w:cs="Times New Roman"/>
        </w:rPr>
      </w:pPr>
      <w:r w:rsidRPr="007E4262">
        <w:rPr>
          <w:rFonts w:eastAsiaTheme="minorEastAsia" w:cs="Times New Roman"/>
        </w:rPr>
        <w:t>Existem muitos modos de resolver numericamente um sistema de equações diferenciais parciais. O melhor método para resolvê-lo</w:t>
      </w:r>
      <w:r w:rsidR="004C7190" w:rsidRPr="007E4262">
        <w:rPr>
          <w:rFonts w:eastAsiaTheme="minorEastAsia" w:cs="Times New Roman"/>
        </w:rPr>
        <w:t>s depende de muitos fatore</w:t>
      </w:r>
      <w:r w:rsidR="00C845EE">
        <w:rPr>
          <w:rFonts w:eastAsiaTheme="minorEastAsia" w:cs="Times New Roman"/>
        </w:rPr>
        <w:t>s</w:t>
      </w:r>
      <w:r w:rsidR="004C7190" w:rsidRPr="007E4262">
        <w:rPr>
          <w:rFonts w:eastAsiaTheme="minorEastAsia" w:cs="Times New Roman"/>
        </w:rPr>
        <w:t xml:space="preserve"> como</w:t>
      </w:r>
      <w:r w:rsidR="00C845EE">
        <w:rPr>
          <w:rFonts w:eastAsiaTheme="minorEastAsia" w:cs="Times New Roman"/>
        </w:rPr>
        <w:t>,</w:t>
      </w:r>
      <w:r w:rsidR="004C7190" w:rsidRPr="007E4262">
        <w:rPr>
          <w:rFonts w:eastAsiaTheme="minorEastAsia" w:cs="Times New Roman"/>
        </w:rPr>
        <w:t xml:space="preserve"> por exemplo</w:t>
      </w:r>
      <w:r w:rsidR="00C845EE">
        <w:rPr>
          <w:rFonts w:eastAsiaTheme="minorEastAsia" w:cs="Times New Roman"/>
        </w:rPr>
        <w:t>,</w:t>
      </w:r>
      <w:r w:rsidRPr="007E4262">
        <w:rPr>
          <w:rFonts w:eastAsiaTheme="minorEastAsia" w:cs="Times New Roman"/>
        </w:rPr>
        <w:t xml:space="preserve"> o tamanho do domínio, as propriedades do</w:t>
      </w:r>
      <w:r w:rsidR="001E3039" w:rsidRPr="007E4262">
        <w:rPr>
          <w:rFonts w:eastAsiaTheme="minorEastAsia" w:cs="Times New Roman"/>
        </w:rPr>
        <w:t>s</w:t>
      </w:r>
      <w:r w:rsidRPr="007E4262">
        <w:rPr>
          <w:rFonts w:eastAsiaTheme="minorEastAsia" w:cs="Times New Roman"/>
        </w:rPr>
        <w:t xml:space="preserve"> objeto</w:t>
      </w:r>
      <w:r w:rsidR="001E3039" w:rsidRPr="007E4262">
        <w:rPr>
          <w:rFonts w:eastAsiaTheme="minorEastAsia" w:cs="Times New Roman"/>
        </w:rPr>
        <w:t>s</w:t>
      </w:r>
      <w:r w:rsidR="004C7190" w:rsidRPr="007E4262">
        <w:rPr>
          <w:rFonts w:eastAsiaTheme="minorEastAsia" w:cs="Times New Roman"/>
        </w:rPr>
        <w:t>,</w:t>
      </w:r>
      <w:r w:rsidRPr="007E4262">
        <w:rPr>
          <w:rFonts w:eastAsiaTheme="minorEastAsia" w:cs="Times New Roman"/>
        </w:rPr>
        <w:t xml:space="preserve"> as condições de contorno e as forçantes do sistema.</w:t>
      </w:r>
    </w:p>
    <w:p w:rsidR="00E61118" w:rsidRPr="007E4262" w:rsidRDefault="00E61118" w:rsidP="00ED6D0B">
      <w:pPr>
        <w:spacing w:after="120" w:line="360" w:lineRule="auto"/>
        <w:ind w:firstLine="708"/>
        <w:jc w:val="both"/>
        <w:rPr>
          <w:rFonts w:eastAsiaTheme="minorEastAsia" w:cs="Times New Roman"/>
        </w:rPr>
      </w:pPr>
      <w:r w:rsidRPr="007E4262">
        <w:rPr>
          <w:rFonts w:eastAsiaTheme="minorEastAsia" w:cs="Times New Roman"/>
        </w:rPr>
        <w:t>Os métodos</w:t>
      </w:r>
      <w:r w:rsidR="00C845EE">
        <w:rPr>
          <w:rFonts w:eastAsiaTheme="minorEastAsia" w:cs="Times New Roman"/>
        </w:rPr>
        <w:t>,</w:t>
      </w:r>
      <w:r w:rsidRPr="007E4262">
        <w:rPr>
          <w:rFonts w:eastAsiaTheme="minorEastAsia" w:cs="Times New Roman"/>
        </w:rPr>
        <w:t xml:space="preserve"> baseados em diferenças e elementos finitos</w:t>
      </w:r>
      <w:r w:rsidRPr="007E4262">
        <w:rPr>
          <w:rFonts w:eastAsiaTheme="minorEastAsia" w:cs="Times New Roman"/>
          <w:b/>
        </w:rPr>
        <w:t xml:space="preserve"> </w:t>
      </w:r>
      <w:r w:rsidRPr="007E4262">
        <w:rPr>
          <w:rFonts w:eastAsiaTheme="minorEastAsia" w:cs="Times New Roman"/>
        </w:rPr>
        <w:t>em geral</w:t>
      </w:r>
      <w:r w:rsidR="00C845EE">
        <w:rPr>
          <w:rFonts w:eastAsiaTheme="minorEastAsia" w:cs="Times New Roman"/>
        </w:rPr>
        <w:t>,</w:t>
      </w:r>
      <w:r w:rsidRPr="007E4262">
        <w:rPr>
          <w:rFonts w:eastAsiaTheme="minorEastAsia" w:cs="Times New Roman"/>
        </w:rPr>
        <w:t xml:space="preserve"> exigem 10 </w:t>
      </w:r>
      <w:r w:rsidR="001E3039" w:rsidRPr="007E4262">
        <w:rPr>
          <w:rFonts w:eastAsiaTheme="minorEastAsia" w:cs="Times New Roman"/>
          <w:i/>
        </w:rPr>
        <w:t>grid points</w:t>
      </w:r>
      <w:r w:rsidR="001E3039" w:rsidRPr="007E4262">
        <w:rPr>
          <w:rFonts w:eastAsiaTheme="minorEastAsia" w:cs="Times New Roman"/>
        </w:rPr>
        <w:t xml:space="preserve"> por</w:t>
      </w:r>
      <w:r w:rsidRPr="007E4262">
        <w:rPr>
          <w:rFonts w:eastAsiaTheme="minorEastAsia" w:cs="Times New Roman"/>
        </w:rPr>
        <w:t xml:space="preserve"> comprimento de onda, caso </w:t>
      </w:r>
      <w:r w:rsidR="009675A0" w:rsidRPr="007E4262">
        <w:rPr>
          <w:rFonts w:eastAsiaTheme="minorEastAsia" w:cs="Times New Roman"/>
        </w:rPr>
        <w:t>contrário</w:t>
      </w:r>
      <w:r w:rsidRPr="007E4262">
        <w:rPr>
          <w:rFonts w:eastAsiaTheme="minorEastAsia" w:cs="Times New Roman"/>
        </w:rPr>
        <w:t xml:space="preserve"> a precisão do algoritmo é insuficiente. Se </w:t>
      </w:r>
      <w:r w:rsidR="00C845EE">
        <w:rPr>
          <w:rFonts w:eastAsiaTheme="minorEastAsia" w:cs="Times New Roman"/>
        </w:rPr>
        <w:t xml:space="preserve">se </w:t>
      </w:r>
      <w:r w:rsidRPr="007E4262">
        <w:rPr>
          <w:rFonts w:eastAsiaTheme="minorEastAsia" w:cs="Times New Roman"/>
        </w:rPr>
        <w:t>for</w:t>
      </w:r>
      <w:r w:rsidR="00C845EE">
        <w:rPr>
          <w:rFonts w:eastAsiaTheme="minorEastAsia" w:cs="Times New Roman"/>
        </w:rPr>
        <w:t>em</w:t>
      </w:r>
      <w:r w:rsidRPr="007E4262">
        <w:rPr>
          <w:rFonts w:eastAsiaTheme="minorEastAsia" w:cs="Times New Roman"/>
        </w:rPr>
        <w:t xml:space="preserve"> cumprir esses requisitos, em um caso real, as dimensões </w:t>
      </w:r>
      <w:r w:rsidR="001E3039" w:rsidRPr="007E4262">
        <w:rPr>
          <w:rFonts w:eastAsiaTheme="minorEastAsia" w:cs="Times New Roman"/>
        </w:rPr>
        <w:t xml:space="preserve">do </w:t>
      </w:r>
      <w:r w:rsidR="001E3039" w:rsidRPr="007E4262">
        <w:rPr>
          <w:rFonts w:eastAsiaTheme="minorEastAsia" w:cs="Times New Roman"/>
          <w:i/>
        </w:rPr>
        <w:t>grid</w:t>
      </w:r>
      <w:r w:rsidRPr="007E4262">
        <w:rPr>
          <w:rFonts w:eastAsiaTheme="minorEastAsia" w:cs="Times New Roman"/>
        </w:rPr>
        <w:t xml:space="preserve"> seriam tais que a </w:t>
      </w:r>
      <w:r w:rsidR="009675A0" w:rsidRPr="007E4262">
        <w:rPr>
          <w:rFonts w:eastAsiaTheme="minorEastAsia" w:cs="Times New Roman"/>
        </w:rPr>
        <w:t>memória</w:t>
      </w:r>
      <w:r w:rsidRPr="007E4262">
        <w:rPr>
          <w:rFonts w:eastAsiaTheme="minorEastAsia" w:cs="Times New Roman"/>
        </w:rPr>
        <w:t xml:space="preserve"> do computador seria insuficiente para armazenar</w:t>
      </w:r>
      <w:r w:rsidR="00C845EE">
        <w:rPr>
          <w:rFonts w:eastAsiaTheme="minorEastAsia" w:cs="Times New Roman"/>
        </w:rPr>
        <w:t>,</w:t>
      </w:r>
      <w:r w:rsidRPr="007E4262">
        <w:rPr>
          <w:rFonts w:eastAsiaTheme="minorEastAsia" w:cs="Times New Roman"/>
        </w:rPr>
        <w:t xml:space="preserve"> e o tempo de execução da simulação seria incrivelmente alto.</w:t>
      </w:r>
    </w:p>
    <w:p w:rsidR="00E61118" w:rsidRPr="007E4262" w:rsidRDefault="001E3039" w:rsidP="00ED6D0B">
      <w:pPr>
        <w:spacing w:after="120" w:line="360" w:lineRule="auto"/>
        <w:ind w:firstLine="708"/>
        <w:jc w:val="both"/>
        <w:rPr>
          <w:rFonts w:eastAsiaTheme="minorEastAsia" w:cs="Times New Roman"/>
        </w:rPr>
      </w:pPr>
      <w:r w:rsidRPr="007E4262">
        <w:rPr>
          <w:rFonts w:eastAsiaTheme="minorEastAsia" w:cs="Times New Roman"/>
        </w:rPr>
        <w:t xml:space="preserve">Para ilustrar, </w:t>
      </w:r>
      <w:r w:rsidR="00E61118" w:rsidRPr="007E4262">
        <w:rPr>
          <w:rFonts w:eastAsiaTheme="minorEastAsia" w:cs="Times New Roman"/>
        </w:rPr>
        <w:t>imagine um transd</w:t>
      </w:r>
      <w:r w:rsidR="00CA7162" w:rsidRPr="007E4262">
        <w:rPr>
          <w:rFonts w:eastAsiaTheme="minorEastAsia" w:cs="Times New Roman"/>
        </w:rPr>
        <w:t xml:space="preserve">utor que </w:t>
      </w:r>
      <w:r w:rsidR="004C7190" w:rsidRPr="007E4262">
        <w:rPr>
          <w:rFonts w:eastAsiaTheme="minorEastAsia" w:cs="Times New Roman"/>
        </w:rPr>
        <w:t xml:space="preserve">excite </w:t>
      </w:r>
      <w:r w:rsidR="00CA7162" w:rsidRPr="007E4262">
        <w:rPr>
          <w:rFonts w:eastAsiaTheme="minorEastAsia" w:cs="Times New Roman"/>
        </w:rPr>
        <w:t xml:space="preserve">um objeto de </w:t>
      </w:r>
      <m:oMath>
        <m:r>
          <w:rPr>
            <w:rFonts w:ascii="Cambria Math" w:eastAsiaTheme="minorEastAsia" w:hAnsi="Cambria Math" w:cs="Times New Roman"/>
          </w:rPr>
          <m:t>15cm</m:t>
        </m:r>
      </m:oMath>
      <w:r w:rsidR="00E61118" w:rsidRPr="007E4262">
        <w:rPr>
          <w:rFonts w:eastAsiaTheme="minorEastAsia" w:cs="Times New Roman"/>
        </w:rPr>
        <w:t xml:space="preserve"> com uma onda de frequência </w:t>
      </w:r>
      <m:oMath>
        <m:r>
          <w:rPr>
            <w:rFonts w:ascii="Cambria Math" w:eastAsiaTheme="minorEastAsia" w:hAnsi="Cambria Math" w:cs="Times New Roman"/>
          </w:rPr>
          <m:t>300KHz</m:t>
        </m:r>
      </m:oMath>
      <w:r w:rsidRPr="007E4262">
        <w:rPr>
          <w:rFonts w:eastAsiaTheme="minorEastAsia" w:cs="Times New Roman"/>
        </w:rPr>
        <w:t xml:space="preserve">. Então, </w:t>
      </w:r>
      <w:r w:rsidR="00E61118" w:rsidRPr="007E4262">
        <w:rPr>
          <w:rFonts w:eastAsiaTheme="minorEastAsia" w:cs="Times New Roman"/>
        </w:rPr>
        <w:t xml:space="preserve">o </w:t>
      </w:r>
      <w:r w:rsidR="009675A0" w:rsidRPr="007E4262">
        <w:rPr>
          <w:rFonts w:eastAsiaTheme="minorEastAsia" w:cs="Times New Roman"/>
        </w:rPr>
        <w:t>número</w:t>
      </w:r>
      <w:r w:rsidR="00E61118" w:rsidRPr="007E4262">
        <w:rPr>
          <w:rFonts w:eastAsiaTheme="minorEastAsia" w:cs="Times New Roman"/>
        </w:rPr>
        <w:t xml:space="preserve"> mínimo de </w:t>
      </w:r>
      <w:r w:rsidRPr="007E4262">
        <w:rPr>
          <w:rFonts w:eastAsiaTheme="minorEastAsia" w:cs="Times New Roman"/>
          <w:i/>
        </w:rPr>
        <w:t>grid ponts</w:t>
      </w:r>
      <w:r w:rsidR="00C845EE" w:rsidRPr="00C845EE">
        <w:rPr>
          <w:rFonts w:eastAsiaTheme="minorEastAsia" w:cs="Times New Roman"/>
        </w:rPr>
        <w:t>,</w:t>
      </w:r>
      <w:r w:rsidR="00E61118" w:rsidRPr="007E4262">
        <w:rPr>
          <w:rFonts w:eastAsiaTheme="minorEastAsia" w:cs="Times New Roman"/>
        </w:rPr>
        <w:t xml:space="preserve"> para percorrer o objeto</w:t>
      </w:r>
      <w:r w:rsidR="00C845EE">
        <w:rPr>
          <w:rFonts w:eastAsiaTheme="minorEastAsia" w:cs="Times New Roman"/>
        </w:rPr>
        <w:t>,</w:t>
      </w:r>
      <w:r w:rsidR="00E61118" w:rsidRPr="007E4262">
        <w:rPr>
          <w:rFonts w:eastAsiaTheme="minorEastAsia" w:cs="Times New Roman"/>
        </w:rPr>
        <w:t xml:space="preserve"> em cada dimensão</w:t>
      </w:r>
      <w:r w:rsidR="00C845EE">
        <w:rPr>
          <w:rFonts w:eastAsiaTheme="minorEastAsia" w:cs="Times New Roman"/>
        </w:rPr>
        <w:t>,</w:t>
      </w:r>
      <w:r w:rsidR="00E61118" w:rsidRPr="007E4262">
        <w:rPr>
          <w:rFonts w:eastAsiaTheme="minorEastAsia" w:cs="Times New Roman"/>
        </w:rPr>
        <w:t xml:space="preserve"> deve ser 10 vezes o </w:t>
      </w:r>
      <w:r w:rsidR="009675A0" w:rsidRPr="007E4262">
        <w:rPr>
          <w:rFonts w:eastAsiaTheme="minorEastAsia" w:cs="Times New Roman"/>
        </w:rPr>
        <w:t>número</w:t>
      </w:r>
      <w:r w:rsidR="00E61118" w:rsidRPr="007E4262">
        <w:rPr>
          <w:rFonts w:eastAsiaTheme="minorEastAsia" w:cs="Times New Roman"/>
        </w:rPr>
        <w:t xml:space="preserve"> de comprimentos de onda necessário para atravess</w:t>
      </w:r>
      <w:r w:rsidR="00C845EE">
        <w:rPr>
          <w:rFonts w:eastAsiaTheme="minorEastAsia" w:cs="Times New Roman"/>
        </w:rPr>
        <w:t>á</w:t>
      </w:r>
      <w:r w:rsidR="00E61118" w:rsidRPr="007E4262">
        <w:rPr>
          <w:rFonts w:eastAsiaTheme="minorEastAsia" w:cs="Times New Roman"/>
        </w:rPr>
        <w:t xml:space="preserve">-lo, </w:t>
      </w:r>
      <w:r w:rsidR="00C845EE">
        <w:rPr>
          <w:rFonts w:eastAsiaTheme="minorEastAsia" w:cs="Times New Roman"/>
        </w:rPr>
        <w:t xml:space="preserve">já que </w:t>
      </w:r>
      <w:r w:rsidR="00E61118" w:rsidRPr="007E4262">
        <w:rPr>
          <w:rFonts w:eastAsiaTheme="minorEastAsia" w:cs="Times New Roman"/>
        </w:rPr>
        <w:t xml:space="preserve">o </w:t>
      </w:r>
      <w:r w:rsidR="009675A0" w:rsidRPr="007E4262">
        <w:rPr>
          <w:rFonts w:eastAsiaTheme="minorEastAsia" w:cs="Times New Roman"/>
        </w:rPr>
        <w:t>número</w:t>
      </w:r>
      <w:r w:rsidR="00E61118" w:rsidRPr="007E4262">
        <w:rPr>
          <w:rFonts w:eastAsiaTheme="minorEastAsia" w:cs="Times New Roman"/>
        </w:rPr>
        <w:t xml:space="preserve"> mínimo de harmônicas</w:t>
      </w:r>
      <w:r w:rsidR="004C7190" w:rsidRPr="007E4262">
        <w:rPr>
          <w:rFonts w:eastAsiaTheme="minorEastAsia" w:cs="Times New Roman"/>
        </w:rPr>
        <w:t xml:space="preserve"> para </w:t>
      </w:r>
      <w:r w:rsidR="00C845EE">
        <w:rPr>
          <w:rFonts w:eastAsiaTheme="minorEastAsia" w:cs="Times New Roman"/>
        </w:rPr>
        <w:t xml:space="preserve">se </w:t>
      </w:r>
      <w:r w:rsidR="004C7190" w:rsidRPr="007E4262">
        <w:rPr>
          <w:rFonts w:eastAsiaTheme="minorEastAsia" w:cs="Times New Roman"/>
        </w:rPr>
        <w:t>obter uma boa precisão.</w:t>
      </w:r>
      <w:r w:rsidR="00E61118" w:rsidRPr="007E4262">
        <w:rPr>
          <w:rFonts w:eastAsiaTheme="minorEastAsia" w:cs="Times New Roman"/>
        </w:rPr>
        <w:t xml:space="preserve"> </w:t>
      </w:r>
      <w:r w:rsidR="004C7190" w:rsidRPr="007E4262">
        <w:rPr>
          <w:rFonts w:eastAsiaTheme="minorEastAsia" w:cs="Times New Roman"/>
        </w:rPr>
        <w:t>Assim</w:t>
      </w:r>
      <w:r w:rsidR="00E61118" w:rsidRPr="007E4262">
        <w:rPr>
          <w:rFonts w:eastAsiaTheme="minorEastAsia" w:cs="Times New Roman"/>
        </w:rPr>
        <w:t xml:space="preserve">, como o comprimento </w:t>
      </w:r>
      <w:r w:rsidR="009675A0" w:rsidRPr="007E4262">
        <w:rPr>
          <w:rFonts w:eastAsiaTheme="minorEastAsia" w:cs="Times New Roman"/>
        </w:rPr>
        <w:t xml:space="preserve">de onda </w:t>
      </w:r>
      <w:r w:rsidR="00E61118" w:rsidRPr="007E4262">
        <w:rPr>
          <w:rFonts w:eastAsiaTheme="minorEastAsia" w:cs="Times New Roman"/>
        </w:rPr>
        <w:t xml:space="preserve">é </w:t>
      </w:r>
      <w:r w:rsidR="00CB00A8" w:rsidRPr="007E4262">
        <w:rPr>
          <w:rFonts w:eastAsiaTheme="minorEastAsia" w:cs="Times New Roman"/>
        </w:rPr>
        <w:t xml:space="preserve">de </w:t>
      </w:r>
      <m:oMath>
        <m:f>
          <m:fPr>
            <m:ctrlPr>
              <w:rPr>
                <w:rFonts w:ascii="Cambria Math" w:eastAsiaTheme="minorEastAsia" w:hAnsi="Cambria Math" w:cs="Times New Roman"/>
                <w:i/>
              </w:rPr>
            </m:ctrlPr>
          </m:fPr>
          <m:num>
            <m:r>
              <w:rPr>
                <w:rFonts w:ascii="Cambria Math" w:eastAsiaTheme="minorEastAsia" w:hAnsi="Cambria Math" w:cs="Times New Roman"/>
              </w:rPr>
              <m:t xml:space="preserve">1450(m/s) </m:t>
            </m:r>
          </m:num>
          <m:den>
            <m:r>
              <w:rPr>
                <w:rFonts w:ascii="Cambria Math" w:eastAsiaTheme="minorEastAsia" w:hAnsi="Cambria Math" w:cs="Times New Roman"/>
              </w:rPr>
              <m:t>300(KHz)</m:t>
            </m:r>
          </m:den>
        </m:f>
        <m:r>
          <w:rPr>
            <w:rFonts w:ascii="Cambria Math" w:eastAsiaTheme="minorEastAsia" w:hAnsi="Cambria Math" w:cs="Times New Roman"/>
          </w:rPr>
          <m:t xml:space="preserve"> = 4,24mm</m:t>
        </m:r>
      </m:oMath>
      <w:r w:rsidR="00CB00A8" w:rsidRPr="007E4262">
        <w:rPr>
          <w:rFonts w:eastAsiaTheme="minorEastAsia" w:cs="Times New Roman"/>
        </w:rPr>
        <w:t xml:space="preserve"> </w:t>
      </w:r>
      <w:r w:rsidR="00E61118" w:rsidRPr="007E4262">
        <w:rPr>
          <w:rFonts w:eastAsiaTheme="minorEastAsia" w:cs="Times New Roman"/>
        </w:rPr>
        <w:t xml:space="preserve">e supondo que </w:t>
      </w:r>
      <w:r w:rsidR="006879A6">
        <w:rPr>
          <w:rFonts w:eastAsiaTheme="minorEastAsia" w:cs="Times New Roman"/>
        </w:rPr>
        <w:t>3</w:t>
      </w:r>
      <w:r w:rsidR="004C7190" w:rsidRPr="007E4262">
        <w:rPr>
          <w:rFonts w:eastAsiaTheme="minorEastAsia" w:cs="Times New Roman"/>
        </w:rPr>
        <w:t xml:space="preserve"> harmônicas sejam suficientes para obter</w:t>
      </w:r>
      <w:r w:rsidR="00E61118" w:rsidRPr="007E4262">
        <w:rPr>
          <w:rFonts w:eastAsiaTheme="minorEastAsia" w:cs="Times New Roman"/>
        </w:rPr>
        <w:t xml:space="preserve"> bons resultados, cada dimensão deve ter </w:t>
      </w:r>
      <w:r w:rsidR="00254DAC" w:rsidRPr="007E4262">
        <w:rPr>
          <w:rFonts w:eastAsiaTheme="minorEastAsia" w:cs="Times New Roman"/>
        </w:rPr>
        <w:t>aproximadamente 30 comprimentos de onda e</w:t>
      </w:r>
      <w:r w:rsidR="00C845EE">
        <w:rPr>
          <w:rFonts w:eastAsiaTheme="minorEastAsia" w:cs="Times New Roman"/>
        </w:rPr>
        <w:t>,</w:t>
      </w:r>
      <w:r w:rsidR="00254DAC" w:rsidRPr="007E4262">
        <w:rPr>
          <w:rFonts w:eastAsiaTheme="minorEastAsia" w:cs="Times New Roman"/>
        </w:rPr>
        <w:t xml:space="preserve"> </w:t>
      </w:r>
      <w:r w:rsidR="004C7190" w:rsidRPr="007E4262">
        <w:rPr>
          <w:rFonts w:eastAsiaTheme="minorEastAsia" w:cs="Times New Roman"/>
        </w:rPr>
        <w:t>consequentemente</w:t>
      </w:r>
      <w:r w:rsidR="00C845EE">
        <w:rPr>
          <w:rFonts w:eastAsiaTheme="minorEastAsia" w:cs="Times New Roman"/>
        </w:rPr>
        <w:t>,</w:t>
      </w:r>
      <w:r w:rsidR="00254DAC" w:rsidRPr="007E4262">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3</m:t>
            </m:r>
          </m:sup>
        </m:sSup>
      </m:oMath>
      <w:r w:rsidR="00E61118" w:rsidRPr="007E4262">
        <w:rPr>
          <w:rFonts w:eastAsiaTheme="minorEastAsia" w:cs="Times New Roman"/>
        </w:rPr>
        <w:t xml:space="preserve"> pontos. Considerando agora que </w:t>
      </w:r>
      <w:r w:rsidR="00C845EE">
        <w:rPr>
          <w:rFonts w:eastAsiaTheme="minorEastAsia" w:cs="Times New Roman"/>
        </w:rPr>
        <w:t xml:space="preserve">se </w:t>
      </w:r>
      <w:r w:rsidR="00E61118" w:rsidRPr="007E4262">
        <w:rPr>
          <w:rFonts w:eastAsiaTheme="minorEastAsia" w:cs="Times New Roman"/>
        </w:rPr>
        <w:t xml:space="preserve">tem que armazenar as informações de velocidade, </w:t>
      </w:r>
      <w:r w:rsidR="00C845EE">
        <w:rPr>
          <w:rFonts w:eastAsiaTheme="minorEastAsia" w:cs="Times New Roman"/>
        </w:rPr>
        <w:t xml:space="preserve">de </w:t>
      </w:r>
      <w:r w:rsidR="00E61118" w:rsidRPr="007E4262">
        <w:rPr>
          <w:rFonts w:eastAsiaTheme="minorEastAsia" w:cs="Times New Roman"/>
        </w:rPr>
        <w:t xml:space="preserve">pressão e </w:t>
      </w:r>
      <w:r w:rsidR="00C845EE">
        <w:rPr>
          <w:rFonts w:eastAsiaTheme="minorEastAsia" w:cs="Times New Roman"/>
        </w:rPr>
        <w:t xml:space="preserve">de </w:t>
      </w:r>
      <w:r w:rsidR="00E61118" w:rsidRPr="007E4262">
        <w:rPr>
          <w:rFonts w:eastAsiaTheme="minorEastAsia" w:cs="Times New Roman"/>
        </w:rPr>
        <w:t>densidade em</w:t>
      </w:r>
      <w:r w:rsidR="00F0581F" w:rsidRPr="007E4262">
        <w:rPr>
          <w:rFonts w:eastAsiaTheme="minorEastAsia" w:cs="Times New Roman"/>
        </w:rPr>
        <w:t xml:space="preserve"> matrizes 3D de ponto flutuante</w:t>
      </w:r>
      <w:r w:rsidR="00E61118" w:rsidRPr="007E4262">
        <w:rPr>
          <w:rFonts w:eastAsiaTheme="minorEastAsia" w:cs="Times New Roman"/>
        </w:rPr>
        <w:t xml:space="preserve">, a </w:t>
      </w:r>
      <w:r w:rsidR="00F0581F" w:rsidRPr="007E4262">
        <w:rPr>
          <w:rFonts w:eastAsiaTheme="minorEastAsia" w:cs="Times New Roman"/>
        </w:rPr>
        <w:t>memória</w:t>
      </w:r>
      <w:r w:rsidR="00E61118" w:rsidRPr="007E4262">
        <w:rPr>
          <w:rFonts w:eastAsiaTheme="minorEastAsia" w:cs="Times New Roman"/>
        </w:rPr>
        <w:t xml:space="preserve"> mínima requisitada é de 4GB. </w:t>
      </w:r>
    </w:p>
    <w:p w:rsidR="00E61118" w:rsidRPr="007E4262" w:rsidRDefault="00E61118" w:rsidP="00ED6D0B">
      <w:pPr>
        <w:spacing w:after="120" w:line="360" w:lineRule="auto"/>
        <w:ind w:firstLine="708"/>
        <w:jc w:val="both"/>
        <w:rPr>
          <w:rFonts w:eastAsiaTheme="minorEastAsia" w:cs="Times New Roman"/>
        </w:rPr>
      </w:pPr>
      <w:r w:rsidRPr="007E4262">
        <w:rPr>
          <w:rFonts w:eastAsiaTheme="minorEastAsia" w:cs="Times New Roman"/>
        </w:rPr>
        <w:t xml:space="preserve">Uma </w:t>
      </w:r>
      <w:r w:rsidR="007E4505" w:rsidRPr="007E4262">
        <w:rPr>
          <w:rFonts w:eastAsiaTheme="minorEastAsia" w:cs="Times New Roman"/>
        </w:rPr>
        <w:t>memória</w:t>
      </w:r>
      <w:r w:rsidRPr="007E4262">
        <w:rPr>
          <w:rFonts w:eastAsiaTheme="minorEastAsia" w:cs="Times New Roman"/>
        </w:rPr>
        <w:t xml:space="preserve"> de 4 GB em si não é muito grande, mas</w:t>
      </w:r>
      <w:r w:rsidR="00C845EE">
        <w:rPr>
          <w:rFonts w:eastAsiaTheme="minorEastAsia" w:cs="Times New Roman"/>
        </w:rPr>
        <w:t>,</w:t>
      </w:r>
      <w:r w:rsidRPr="007E4262">
        <w:rPr>
          <w:rFonts w:eastAsiaTheme="minorEastAsia" w:cs="Times New Roman"/>
        </w:rPr>
        <w:t xml:space="preserve"> se aumentar a frequência da onda ou </w:t>
      </w:r>
      <w:r w:rsidR="00C845EE">
        <w:rPr>
          <w:rFonts w:eastAsiaTheme="minorEastAsia" w:cs="Times New Roman"/>
        </w:rPr>
        <w:t xml:space="preserve">se </w:t>
      </w:r>
      <w:r w:rsidRPr="007E4262">
        <w:rPr>
          <w:rFonts w:eastAsiaTheme="minorEastAsia" w:cs="Times New Roman"/>
        </w:rPr>
        <w:t>quiser u</w:t>
      </w:r>
      <w:r w:rsidR="00C845EE">
        <w:rPr>
          <w:rFonts w:eastAsiaTheme="minorEastAsia" w:cs="Times New Roman"/>
        </w:rPr>
        <w:t>m</w:t>
      </w:r>
      <w:r w:rsidRPr="007E4262">
        <w:rPr>
          <w:rFonts w:eastAsiaTheme="minorEastAsia" w:cs="Times New Roman"/>
        </w:rPr>
        <w:t xml:space="preserve"> pouco mais de precisão</w:t>
      </w:r>
      <w:r w:rsidR="00C845EE">
        <w:rPr>
          <w:rFonts w:eastAsiaTheme="minorEastAsia" w:cs="Times New Roman"/>
        </w:rPr>
        <w:t>,</w:t>
      </w:r>
      <w:r w:rsidRPr="007E4262">
        <w:rPr>
          <w:rFonts w:eastAsiaTheme="minorEastAsia" w:cs="Times New Roman"/>
        </w:rPr>
        <w:t xml:space="preserve"> a requisição da </w:t>
      </w:r>
      <w:r w:rsidR="0039692A" w:rsidRPr="007E4262">
        <w:rPr>
          <w:rFonts w:eastAsiaTheme="minorEastAsia" w:cs="Times New Roman"/>
        </w:rPr>
        <w:t>memória</w:t>
      </w:r>
      <w:r w:rsidRPr="007E4262">
        <w:rPr>
          <w:rFonts w:eastAsiaTheme="minorEastAsia" w:cs="Times New Roman"/>
        </w:rPr>
        <w:t xml:space="preserve"> será maior e</w:t>
      </w:r>
      <w:r w:rsidR="0025663D">
        <w:rPr>
          <w:rFonts w:eastAsiaTheme="minorEastAsia" w:cs="Times New Roman"/>
        </w:rPr>
        <w:t>,</w:t>
      </w:r>
      <w:r w:rsidRPr="007E4262">
        <w:rPr>
          <w:rFonts w:eastAsiaTheme="minorEastAsia" w:cs="Times New Roman"/>
        </w:rPr>
        <w:t xml:space="preserve"> possivelmente</w:t>
      </w:r>
      <w:r w:rsidR="0025663D">
        <w:rPr>
          <w:rFonts w:eastAsiaTheme="minorEastAsia" w:cs="Times New Roman"/>
        </w:rPr>
        <w:t>,</w:t>
      </w:r>
      <w:r w:rsidRPr="007E4262">
        <w:rPr>
          <w:rFonts w:eastAsiaTheme="minorEastAsia" w:cs="Times New Roman"/>
        </w:rPr>
        <w:t xml:space="preserve"> intangível para computadores não especializados. Além disso, problemas de estabilidade numérica </w:t>
      </w:r>
      <w:r w:rsidR="0039692A" w:rsidRPr="007E4262">
        <w:rPr>
          <w:rFonts w:eastAsiaTheme="minorEastAsia" w:cs="Times New Roman"/>
        </w:rPr>
        <w:t xml:space="preserve">e mal condicionamento </w:t>
      </w:r>
      <w:r w:rsidRPr="007E4262">
        <w:rPr>
          <w:rFonts w:eastAsiaTheme="minorEastAsia" w:cs="Times New Roman"/>
        </w:rPr>
        <w:t xml:space="preserve">podem começar a surgir quando </w:t>
      </w:r>
      <w:r w:rsidR="0025663D">
        <w:rPr>
          <w:rFonts w:eastAsiaTheme="minorEastAsia" w:cs="Times New Roman"/>
        </w:rPr>
        <w:t xml:space="preserve">se </w:t>
      </w:r>
      <w:r w:rsidR="0039692A" w:rsidRPr="007E4262">
        <w:rPr>
          <w:rFonts w:eastAsiaTheme="minorEastAsia" w:cs="Times New Roman"/>
        </w:rPr>
        <w:t xml:space="preserve">aumenta </w:t>
      </w:r>
      <w:r w:rsidR="00E47423">
        <w:rPr>
          <w:rFonts w:eastAsiaTheme="minorEastAsia" w:cs="Times New Roman"/>
        </w:rPr>
        <w:t xml:space="preserve">o </w:t>
      </w:r>
      <w:r w:rsidR="0039692A" w:rsidRPr="007E4262">
        <w:rPr>
          <w:rFonts w:eastAsiaTheme="minorEastAsia" w:cs="Times New Roman"/>
        </w:rPr>
        <w:t>número de elementos d</w:t>
      </w:r>
      <w:r w:rsidRPr="007E4262">
        <w:rPr>
          <w:rFonts w:eastAsiaTheme="minorEastAsia" w:cs="Times New Roman"/>
        </w:rPr>
        <w:t>as matrizes.</w:t>
      </w:r>
    </w:p>
    <w:p w:rsidR="001D230A" w:rsidRPr="007E4262" w:rsidRDefault="009153D1" w:rsidP="00ED6D0B">
      <w:pPr>
        <w:spacing w:after="120" w:line="360" w:lineRule="auto"/>
        <w:ind w:firstLine="708"/>
        <w:jc w:val="both"/>
        <w:rPr>
          <w:rFonts w:eastAsiaTheme="minorEastAsia" w:cs="Times New Roman"/>
        </w:rPr>
      </w:pPr>
      <w:r w:rsidRPr="007E4262">
        <w:rPr>
          <w:rFonts w:eastAsiaTheme="minorEastAsia" w:cs="Times New Roman"/>
        </w:rPr>
        <w:t xml:space="preserve">No entanto, se </w:t>
      </w:r>
      <w:r w:rsidR="00E47423">
        <w:rPr>
          <w:rFonts w:eastAsiaTheme="minorEastAsia" w:cs="Times New Roman"/>
        </w:rPr>
        <w:t xml:space="preserve">se </w:t>
      </w:r>
      <w:r w:rsidRPr="007E4262">
        <w:rPr>
          <w:rFonts w:eastAsiaTheme="minorEastAsia" w:cs="Times New Roman"/>
        </w:rPr>
        <w:t xml:space="preserve">usar </w:t>
      </w:r>
      <w:r w:rsidR="004C7190" w:rsidRPr="007E4262">
        <w:rPr>
          <w:rFonts w:eastAsiaTheme="minorEastAsia" w:cs="Times New Roman"/>
        </w:rPr>
        <w:t>o método</w:t>
      </w:r>
      <w:r w:rsidRPr="007E4262">
        <w:rPr>
          <w:rFonts w:eastAsiaTheme="minorEastAsia" w:cs="Times New Roman"/>
        </w:rPr>
        <w:t xml:space="preserve"> </w:t>
      </w:r>
      <w:r w:rsidR="00975427" w:rsidRPr="007E4262">
        <w:rPr>
          <w:rFonts w:eastAsiaTheme="minorEastAsia" w:cs="Times New Roman"/>
        </w:rPr>
        <w:t xml:space="preserve">espectral </w:t>
      </w:r>
      <w:r w:rsidRPr="00E47423">
        <w:rPr>
          <w:rFonts w:eastAsiaTheme="minorEastAsia" w:cs="Times New Roman"/>
          <w:i/>
        </w:rPr>
        <w:t>k-space</w:t>
      </w:r>
      <w:r w:rsidRPr="007E4262">
        <w:rPr>
          <w:rFonts w:eastAsiaTheme="minorEastAsia" w:cs="Times New Roman"/>
        </w:rPr>
        <w:t>, ao invés de elementos finitos</w:t>
      </w:r>
      <w:r w:rsidR="004C7190" w:rsidRPr="007E4262">
        <w:rPr>
          <w:rFonts w:eastAsiaTheme="minorEastAsia" w:cs="Times New Roman"/>
        </w:rPr>
        <w:t xml:space="preserve"> de </w:t>
      </w:r>
      <w:r w:rsidR="004B3300" w:rsidRPr="007E4262">
        <w:rPr>
          <w:rFonts w:eastAsiaTheme="minorEastAsia" w:cs="Times New Roman"/>
        </w:rPr>
        <w:t>G</w:t>
      </w:r>
      <w:r w:rsidR="004C7190" w:rsidRPr="007E4262">
        <w:rPr>
          <w:rFonts w:eastAsiaTheme="minorEastAsia" w:cs="Times New Roman"/>
        </w:rPr>
        <w:t>alerkin</w:t>
      </w:r>
      <w:r w:rsidRPr="007E4262">
        <w:rPr>
          <w:rFonts w:eastAsiaTheme="minorEastAsia" w:cs="Times New Roman"/>
        </w:rPr>
        <w:t xml:space="preserve"> ou </w:t>
      </w:r>
      <w:r w:rsidR="004C7190" w:rsidRPr="007E4262">
        <w:rPr>
          <w:rFonts w:eastAsiaTheme="minorEastAsia" w:cs="Times New Roman"/>
        </w:rPr>
        <w:t xml:space="preserve">de </w:t>
      </w:r>
      <w:r w:rsidRPr="007E4262">
        <w:rPr>
          <w:rFonts w:eastAsiaTheme="minorEastAsia" w:cs="Times New Roman"/>
        </w:rPr>
        <w:t xml:space="preserve">diferenças finitas, o montante de memória </w:t>
      </w:r>
      <w:r w:rsidR="004C7190" w:rsidRPr="007E4262">
        <w:rPr>
          <w:rFonts w:eastAsiaTheme="minorEastAsia" w:cs="Times New Roman"/>
        </w:rPr>
        <w:t>requisitada</w:t>
      </w:r>
      <w:r w:rsidRPr="007E4262">
        <w:rPr>
          <w:rFonts w:eastAsiaTheme="minorEastAsia" w:cs="Times New Roman"/>
        </w:rPr>
        <w:t xml:space="preserve"> e </w:t>
      </w:r>
      <w:r w:rsidR="00E47423">
        <w:rPr>
          <w:rFonts w:eastAsiaTheme="minorEastAsia" w:cs="Times New Roman"/>
        </w:rPr>
        <w:t xml:space="preserve">o </w:t>
      </w:r>
      <w:r w:rsidRPr="007E4262">
        <w:rPr>
          <w:rFonts w:eastAsiaTheme="minorEastAsia" w:cs="Times New Roman"/>
        </w:rPr>
        <w:t xml:space="preserve">número de cálculos são menores. </w:t>
      </w:r>
      <w:r w:rsidR="004C7190" w:rsidRPr="007E4262">
        <w:rPr>
          <w:rFonts w:eastAsiaTheme="minorEastAsia" w:cs="Times New Roman"/>
        </w:rPr>
        <w:t xml:space="preserve">O método espectral </w:t>
      </w:r>
      <w:r w:rsidR="004C7190" w:rsidRPr="00E47423">
        <w:rPr>
          <w:rFonts w:eastAsiaTheme="minorEastAsia" w:cs="Times New Roman"/>
          <w:i/>
        </w:rPr>
        <w:t>k-space</w:t>
      </w:r>
      <w:r w:rsidRPr="007E4262">
        <w:rPr>
          <w:rFonts w:eastAsiaTheme="minorEastAsia" w:cs="Times New Roman"/>
        </w:rPr>
        <w:t xml:space="preserve"> combina cálculo espectral das derivadas espaciais com a propagação temporal</w:t>
      </w:r>
      <w:r w:rsidR="004C7190" w:rsidRPr="007E4262">
        <w:rPr>
          <w:rFonts w:eastAsiaTheme="minorEastAsia" w:cs="Times New Roman"/>
        </w:rPr>
        <w:t xml:space="preserve"> da onda</w:t>
      </w:r>
      <w:r w:rsidR="00E47423">
        <w:rPr>
          <w:rFonts w:eastAsiaTheme="minorEastAsia" w:cs="Times New Roman"/>
        </w:rPr>
        <w:t>,</w:t>
      </w:r>
      <w:r w:rsidR="004C7190" w:rsidRPr="007E4262">
        <w:rPr>
          <w:rFonts w:eastAsiaTheme="minorEastAsia" w:cs="Times New Roman"/>
        </w:rPr>
        <w:t xml:space="preserve"> calculada</w:t>
      </w:r>
      <w:r w:rsidRPr="007E4262">
        <w:rPr>
          <w:rFonts w:eastAsiaTheme="minorEastAsia" w:cs="Times New Roman"/>
        </w:rPr>
        <w:t xml:space="preserve"> </w:t>
      </w:r>
      <w:r w:rsidR="001E3039" w:rsidRPr="007E4262">
        <w:rPr>
          <w:rFonts w:eastAsiaTheme="minorEastAsia" w:cs="Times New Roman"/>
        </w:rPr>
        <w:t>no domínio da frequência espacial</w:t>
      </w:r>
      <w:r w:rsidRPr="007E4262">
        <w:rPr>
          <w:rFonts w:eastAsiaTheme="minorEastAsia" w:cs="Times New Roman"/>
        </w:rPr>
        <w:t>.</w:t>
      </w:r>
    </w:p>
    <w:p w:rsidR="009153D1" w:rsidRPr="007E4262" w:rsidRDefault="00A64D77" w:rsidP="00ED6D0B">
      <w:pPr>
        <w:spacing w:after="120" w:line="360" w:lineRule="auto"/>
        <w:ind w:firstLine="708"/>
        <w:jc w:val="both"/>
        <w:rPr>
          <w:rFonts w:eastAsiaTheme="minorEastAsia" w:cs="Times New Roman"/>
        </w:rPr>
      </w:pPr>
      <w:r w:rsidRPr="007E4262">
        <w:rPr>
          <w:rFonts w:eastAsiaTheme="minorEastAsia" w:cs="Times New Roman"/>
        </w:rPr>
        <w:t>Por exemplo, no caso de uma equação da onda homogêne</w:t>
      </w:r>
      <w:r w:rsidR="00975919">
        <w:rPr>
          <w:rFonts w:eastAsiaTheme="minorEastAsia" w:cs="Times New Roman"/>
        </w:rPr>
        <w:t>a</w:t>
      </w:r>
      <w:r w:rsidRPr="007E4262">
        <w:rPr>
          <w:rFonts w:eastAsiaTheme="minorEastAsia" w:cs="Times New Roman"/>
        </w:rPr>
        <w:t xml:space="preserve">, isto é, </w:t>
      </w:r>
    </w:p>
    <w:p w:rsidR="00A64D77" w:rsidRPr="007E4262" w:rsidRDefault="00A87191" w:rsidP="00ED6D0B">
      <w:pPr>
        <w:spacing w:after="120" w:line="360" w:lineRule="auto"/>
        <w:jc w:val="both"/>
        <w:rPr>
          <w:rFonts w:eastAsiaTheme="minorEastAsia" w:cs="Times New Roman"/>
          <w:i/>
        </w:rPr>
      </w:pPr>
      <m:oMathPara>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x</m:t>
              </m:r>
              <m:r>
                <w:rPr>
                  <w:rFonts w:ascii="Cambria Math" w:eastAsiaTheme="minorEastAsia" w:hAnsi="Cambria Math" w:cs="Times New Roman"/>
                </w:rPr>
                <m:t>,t</m:t>
              </m:r>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sSubSup>
                <m:sSubSupPr>
                  <m:ctrlPr>
                    <w:rPr>
                      <w:rFonts w:ascii="Cambria Math" w:eastAsiaTheme="minorEastAsia" w:hAnsi="Cambria Math" w:cs="Times New Roman"/>
                      <w:i/>
                    </w:rPr>
                  </m:ctrlPr>
                </m:sSubSupPr>
                <m:e>
                  <m:r>
                    <w:rPr>
                      <w:rFonts w:ascii="Cambria Math" w:eastAsiaTheme="minorEastAsia" w:hAnsi="Cambria Math" w:cs="Times New Roman"/>
                    </w:rPr>
                    <m:t>c</m:t>
                  </m:r>
                </m:e>
                <m:sub>
                  <m:r>
                    <w:rPr>
                      <w:rFonts w:ascii="Cambria Math" w:eastAsiaTheme="minorEastAsia" w:hAnsi="Cambria Math" w:cs="Times New Roman"/>
                    </w:rPr>
                    <m:t>0</m:t>
                  </m:r>
                </m:sub>
                <m:sup>
                  <m:r>
                    <w:rPr>
                      <w:rFonts w:ascii="Cambria Math" w:eastAsiaTheme="minorEastAsia" w:hAnsi="Cambria Math" w:cs="Times New Roman"/>
                    </w:rPr>
                    <m:t>2</m:t>
                  </m:r>
                </m:sup>
              </m:sSubSup>
              <m:r>
                <w:rPr>
                  <w:rFonts w:ascii="Cambria Math" w:eastAsiaTheme="minorEastAsia" w:hAnsi="Cambria Math" w:cs="Times New Roman"/>
                </w:rPr>
                <m:t xml:space="preserve"> </m:t>
              </m:r>
            </m:den>
          </m:f>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lang w:val="en-US"/>
                    </w:rPr>
                    <m:t>∂</m:t>
                  </m:r>
                </m:e>
                <m:sup>
                  <m:r>
                    <w:rPr>
                      <w:rFonts w:ascii="Cambria Math" w:eastAsiaTheme="minorEastAsia" w:hAnsi="Cambria Math" w:cs="Times New Roman"/>
                    </w:rPr>
                    <m:t>2</m:t>
                  </m:r>
                </m:sup>
              </m:sSup>
            </m:num>
            <m:den>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 xml:space="preserve"> p</m:t>
          </m:r>
          <m:d>
            <m:dPr>
              <m:ctrlPr>
                <w:rPr>
                  <w:rFonts w:ascii="Cambria Math" w:eastAsiaTheme="minorEastAsia" w:hAnsi="Cambria Math" w:cs="Times New Roman"/>
                  <w:i/>
                </w:rPr>
              </m:ctrlPr>
            </m:dPr>
            <m:e>
              <m:r>
                <m:rPr>
                  <m:sty m:val="bi"/>
                </m:rPr>
                <w:rPr>
                  <w:rFonts w:ascii="Cambria Math" w:eastAsiaTheme="minorEastAsia" w:hAnsi="Cambria Math" w:cs="Times New Roman"/>
                </w:rPr>
                <m:t>x</m:t>
              </m:r>
              <m:r>
                <w:rPr>
                  <w:rFonts w:ascii="Cambria Math" w:eastAsiaTheme="minorEastAsia" w:hAnsi="Cambria Math" w:cs="Times New Roman"/>
                </w:rPr>
                <m:t>,t</m:t>
              </m:r>
            </m:e>
          </m:d>
          <m:r>
            <w:rPr>
              <w:rFonts w:ascii="Cambria Math" w:eastAsiaTheme="minorEastAsia" w:hAnsi="Cambria Math" w:cs="Times New Roman"/>
            </w:rPr>
            <m:t>= 0</m:t>
          </m:r>
        </m:oMath>
      </m:oMathPara>
    </w:p>
    <w:p w:rsidR="00A64D77" w:rsidRPr="007E4262" w:rsidRDefault="00A64D77" w:rsidP="00E47423">
      <w:pPr>
        <w:spacing w:after="120" w:line="360" w:lineRule="auto"/>
        <w:ind w:firstLine="708"/>
        <w:jc w:val="both"/>
        <w:rPr>
          <w:rFonts w:eastAsiaTheme="minorEastAsia" w:cs="Times New Roman"/>
        </w:rPr>
      </w:pPr>
      <w:r w:rsidRPr="007E4262">
        <w:rPr>
          <w:rFonts w:eastAsiaTheme="minorEastAsia" w:cs="Times New Roman"/>
        </w:rPr>
        <w:t xml:space="preserve">uma possível formulação para o método </w:t>
      </w:r>
      <w:r w:rsidR="001E3039" w:rsidRPr="007E4262">
        <w:rPr>
          <w:rFonts w:eastAsiaTheme="minorEastAsia" w:cs="Times New Roman"/>
        </w:rPr>
        <w:t>e</w:t>
      </w:r>
      <w:r w:rsidRPr="007E4262">
        <w:rPr>
          <w:rFonts w:eastAsiaTheme="minorEastAsia" w:cs="Times New Roman"/>
        </w:rPr>
        <w:t>spectral é:</w:t>
      </w:r>
    </w:p>
    <w:p w:rsidR="00A64D77" w:rsidRPr="007E4262" w:rsidRDefault="00A87191" w:rsidP="00ED6D0B">
      <w:pPr>
        <w:spacing w:after="120" w:line="360" w:lineRule="auto"/>
        <w:jc w:val="both"/>
        <w:rPr>
          <w:rFonts w:eastAsiaTheme="minorEastAsia"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r>
                    <m:rPr>
                      <m:sty m:val="p"/>
                    </m:rPr>
                    <w:rPr>
                      <w:rFonts w:ascii="Cambria Math" w:eastAsiaTheme="minorEastAsia" w:hAnsi="Cambria Math" w:cs="Times New Roman"/>
                    </w:rPr>
                    <m:t>Δ</m:t>
                  </m:r>
                  <m:r>
                    <w:rPr>
                      <w:rFonts w:ascii="Cambria Math" w:eastAsiaTheme="minorEastAsia" w:hAnsi="Cambria Math" w:cs="Times New Roman"/>
                    </w:rPr>
                    <m:t>t</m:t>
                  </m:r>
                </m:e>
              </m:d>
              <m:r>
                <w:rPr>
                  <w:rFonts w:ascii="Cambria Math" w:eastAsiaTheme="minorEastAsia" w:hAnsi="Cambria Math" w:cs="Times New Roman"/>
                </w:rPr>
                <m:t>-2p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e>
              </m:d>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r>
                    <m:rPr>
                      <m:sty m:val="p"/>
                    </m:rPr>
                    <w:rPr>
                      <w:rFonts w:ascii="Cambria Math" w:eastAsiaTheme="minorEastAsia" w:hAnsi="Cambria Math" w:cs="Times New Roman"/>
                    </w:rPr>
                    <m:t>Δ</m:t>
                  </m:r>
                  <m:r>
                    <w:rPr>
                      <w:rFonts w:ascii="Cambria Math" w:eastAsiaTheme="minorEastAsia" w:hAnsi="Cambria Math" w:cs="Times New Roman"/>
                    </w:rPr>
                    <m:t>t</m:t>
                  </m:r>
                </m:e>
              </m:d>
            </m:num>
            <m:den>
              <m:r>
                <m:rPr>
                  <m:sty m:val="p"/>
                </m:rP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den>
          </m:f>
          <m:r>
            <w:rPr>
              <w:rFonts w:ascii="Cambria Math" w:eastAsiaTheme="minorEastAsia" w:hAnsi="Cambria Math" w:cs="Times New Roman"/>
            </w:rPr>
            <m:t>= -</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r>
                    <w:rPr>
                      <w:rFonts w:ascii="Cambria Math" w:eastAsiaTheme="minorEastAsia" w:hAnsi="Cambria Math" w:cs="Times New Roman"/>
                    </w:rPr>
                    <m:t>k</m:t>
                  </m:r>
                </m:e>
              </m:d>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e>
          </m:d>
        </m:oMath>
      </m:oMathPara>
    </w:p>
    <w:p w:rsidR="00A64D77" w:rsidRPr="007E4262" w:rsidRDefault="00A64D77" w:rsidP="00ED6D0B">
      <w:pPr>
        <w:spacing w:after="120" w:line="360" w:lineRule="auto"/>
        <w:jc w:val="both"/>
        <w:rPr>
          <w:rFonts w:eastAsiaTheme="minorEastAsia" w:cs="Times New Roman"/>
        </w:rPr>
      </w:pPr>
      <w:r w:rsidRPr="007E4262">
        <w:rPr>
          <w:rFonts w:eastAsiaTheme="minorEastAsia" w:cs="Times New Roman"/>
        </w:rPr>
        <w:tab/>
      </w:r>
      <w:r w:rsidR="001E3039" w:rsidRPr="007E4262">
        <w:rPr>
          <w:rFonts w:eastAsiaTheme="minorEastAsia" w:cs="Times New Roman"/>
        </w:rPr>
        <w:t xml:space="preserve">Onde </w:t>
      </w:r>
      <m:oMath>
        <m:r>
          <m:rPr>
            <m:sty m:val="bi"/>
          </m:rPr>
          <w:rPr>
            <w:rFonts w:ascii="Cambria Math" w:eastAsiaTheme="minorEastAsia" w:hAnsi="Cambria Math" w:cs="Times New Roman"/>
          </w:rPr>
          <m:t>k</m:t>
        </m:r>
      </m:oMath>
      <w:r w:rsidR="001E3039" w:rsidRPr="007E4262">
        <w:rPr>
          <w:rFonts w:eastAsiaTheme="minorEastAsia" w:cs="Times New Roman"/>
        </w:rPr>
        <w:t xml:space="preserve"> é a transformada de Fourier 3D de </w:t>
      </w:r>
      <m:oMath>
        <m:r>
          <m:rPr>
            <m:sty m:val="bi"/>
          </m:rPr>
          <w:rPr>
            <w:rFonts w:ascii="Cambria Math" w:eastAsiaTheme="minorEastAsia" w:hAnsi="Cambria Math" w:cs="Times New Roman"/>
          </w:rPr>
          <m:t>x</m:t>
        </m:r>
      </m:oMath>
      <w:r w:rsidR="001E3039" w:rsidRPr="007E4262">
        <w:rPr>
          <w:rFonts w:eastAsiaTheme="minorEastAsia" w:cs="Times New Roman"/>
        </w:rPr>
        <w:t xml:space="preserve">. </w:t>
      </w:r>
      <w:r w:rsidRPr="007E4262">
        <w:rPr>
          <w:rFonts w:eastAsiaTheme="minorEastAsia" w:cs="Times New Roman"/>
        </w:rPr>
        <w:t>Nessa equação</w:t>
      </w:r>
      <w:r w:rsidR="00E47423">
        <w:rPr>
          <w:rFonts w:eastAsiaTheme="minorEastAsia" w:cs="Times New Roman"/>
        </w:rPr>
        <w:t>,</w:t>
      </w:r>
      <w:r w:rsidRPr="007E4262">
        <w:rPr>
          <w:rFonts w:eastAsiaTheme="minorEastAsia" w:cs="Times New Roman"/>
        </w:rPr>
        <w:t xml:space="preserve"> pode</w:t>
      </w:r>
      <w:r w:rsidR="00E47423">
        <w:rPr>
          <w:rFonts w:eastAsiaTheme="minorEastAsia" w:cs="Times New Roman"/>
        </w:rPr>
        <w:t>-se</w:t>
      </w:r>
      <w:r w:rsidRPr="007E4262">
        <w:rPr>
          <w:rFonts w:eastAsiaTheme="minorEastAsia" w:cs="Times New Roman"/>
        </w:rPr>
        <w:t xml:space="preserve"> ver que o laplaciano de </w:t>
      </w:r>
      <m:oMath>
        <m:sSup>
          <m:sSupPr>
            <m:ctrlPr>
              <w:rPr>
                <w:rFonts w:ascii="Cambria Math" w:eastAsiaTheme="minorEastAsia" w:hAnsi="Cambria Math" w:cs="Times New Roman"/>
                <w:i/>
              </w:rPr>
            </m:ctrlPr>
          </m:sSupPr>
          <m:e>
            <m:r>
              <m:rPr>
                <m:sty m:val="p"/>
              </m:rPr>
              <w:rPr>
                <w:rFonts w:ascii="Cambria Math" w:eastAsiaTheme="minorEastAsia" w:hAnsi="Cambria Math" w:cs="Times New Roman"/>
              </w:rPr>
              <m:t>∇</m:t>
            </m:r>
            <m:ctrlPr>
              <w:rPr>
                <w:rFonts w:ascii="Cambria Math" w:eastAsiaTheme="minorEastAsia" w:hAnsi="Cambria Math" w:cs="Times New Roman"/>
              </w:rPr>
            </m:ctrlPr>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x</m:t>
            </m:r>
            <m:r>
              <w:rPr>
                <w:rFonts w:ascii="Cambria Math" w:eastAsiaTheme="minorEastAsia" w:hAnsi="Cambria Math" w:cs="Times New Roman"/>
              </w:rPr>
              <m:t>,t</m:t>
            </m:r>
          </m:e>
        </m:d>
      </m:oMath>
      <w:r w:rsidRPr="007E4262">
        <w:rPr>
          <w:rFonts w:eastAsiaTheme="minorEastAsia" w:cs="Times New Roman"/>
        </w:rPr>
        <w:t xml:space="preserve"> foi “substituído” por </w:t>
      </w:r>
      <m:oMath>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p(</m:t>
        </m:r>
        <m:r>
          <m:rPr>
            <m:sty m:val="bi"/>
          </m:rPr>
          <w:rPr>
            <w:rFonts w:ascii="Cambria Math" w:eastAsiaTheme="minorEastAsia" w:hAnsi="Cambria Math" w:cs="Times New Roman"/>
          </w:rPr>
          <m:t>k</m:t>
        </m:r>
        <m:r>
          <w:rPr>
            <w:rFonts w:ascii="Cambria Math" w:eastAsiaTheme="minorEastAsia" w:hAnsi="Cambria Math" w:cs="Times New Roman"/>
          </w:rPr>
          <m:t xml:space="preserve">,t) </m:t>
        </m:r>
      </m:oMath>
      <w:r w:rsidRPr="007E4262">
        <w:rPr>
          <w:rFonts w:eastAsiaTheme="minorEastAsia" w:cs="Times New Roman"/>
        </w:rPr>
        <w:t xml:space="preserve">que é o cálculo espectral das derivadas espaciais, originados pela propriedade da transformada de Fourier que </w:t>
      </w:r>
      <w:r w:rsidR="00A03C1A" w:rsidRPr="007E4262">
        <w:rPr>
          <w:rFonts w:eastAsiaTheme="minorEastAsia" w:cs="Times New Roman"/>
        </w:rPr>
        <w:t>trans</w:t>
      </w:r>
      <w:r w:rsidR="000A1746" w:rsidRPr="007E4262">
        <w:rPr>
          <w:rFonts w:eastAsiaTheme="minorEastAsia" w:cs="Times New Roman"/>
        </w:rPr>
        <w:t>forma derivada em multiplicação:</w:t>
      </w:r>
    </w:p>
    <w:p w:rsidR="00A03C1A" w:rsidRPr="007E4262" w:rsidRDefault="00C9122E" w:rsidP="00ED6D0B">
      <w:pPr>
        <w:spacing w:after="120" w:line="360" w:lineRule="auto"/>
        <w:jc w:val="both"/>
        <w:rPr>
          <w:rFonts w:eastAsiaTheme="minorEastAsia" w:cs="Times New Roman"/>
          <w:i/>
        </w:rPr>
      </w:pPr>
      <m:oMathPara>
        <m:oMath>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m:t>
                  </m:r>
                </m:num>
                <m:den>
                  <m:r>
                    <w:rPr>
                      <w:rFonts w:ascii="Cambria Math" w:eastAsiaTheme="minorEastAsia" w:hAnsi="Cambria Math" w:cs="Times New Roman"/>
                    </w:rPr>
                    <m:t>∂x</m:t>
                  </m:r>
                </m:den>
              </m:f>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e>
          </m:d>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x</m:t>
              </m:r>
            </m:sub>
          </m:sSub>
          <m:r>
            <m:rPr>
              <m:scr m:val="script"/>
            </m:rPr>
            <w:rPr>
              <w:rFonts w:ascii="Cambria Math" w:eastAsiaTheme="minorEastAsia" w:hAnsi="Cambria Math" w:cs="Times New Roman"/>
            </w:rPr>
            <m:t xml:space="preserve">F </m:t>
          </m:r>
          <m:d>
            <m:dPr>
              <m:begChr m:val="{"/>
              <m:endChr m:val="}"/>
              <m:ctrlPr>
                <w:rPr>
                  <w:rFonts w:ascii="Cambria Math" w:eastAsiaTheme="minorEastAsia" w:hAnsi="Cambria Math" w:cs="Times New Roman"/>
                  <w:i/>
                </w:rPr>
              </m:ctrlPr>
            </m:dPr>
            <m:e>
              <m:r>
                <w:rPr>
                  <w:rFonts w:ascii="Cambria Math" w:eastAsiaTheme="minorEastAsia" w:hAnsi="Cambria Math" w:cs="Times New Roman"/>
                </w:rPr>
                <m:t>f</m:t>
              </m:r>
              <m:d>
                <m:dPr>
                  <m:ctrlPr>
                    <w:rPr>
                      <w:rFonts w:ascii="Cambria Math" w:eastAsiaTheme="minorEastAsia" w:hAnsi="Cambria Math" w:cs="Times New Roman"/>
                      <w:i/>
                    </w:rPr>
                  </m:ctrlPr>
                </m:dPr>
                <m:e>
                  <m:r>
                    <w:rPr>
                      <w:rFonts w:ascii="Cambria Math" w:eastAsiaTheme="minorEastAsia" w:hAnsi="Cambria Math" w:cs="Times New Roman"/>
                    </w:rPr>
                    <m:t>x</m:t>
                  </m:r>
                </m:e>
              </m:d>
            </m:e>
          </m:d>
          <m:r>
            <w:rPr>
              <w:rFonts w:ascii="Cambria Math" w:eastAsiaTheme="minorEastAsia" w:hAnsi="Cambria Math" w:cs="Times New Roman"/>
            </w:rPr>
            <m:t xml:space="preserve"> </m:t>
          </m:r>
        </m:oMath>
      </m:oMathPara>
    </w:p>
    <w:p w:rsidR="00C9122E" w:rsidRPr="007E4262" w:rsidRDefault="007F6934" w:rsidP="007F6934">
      <w:pPr>
        <w:spacing w:after="120" w:line="360" w:lineRule="auto"/>
        <w:ind w:firstLine="708"/>
        <w:jc w:val="both"/>
        <w:rPr>
          <w:rFonts w:eastAsiaTheme="minorEastAsia" w:cs="Times New Roman"/>
        </w:rPr>
      </w:pPr>
      <w:r>
        <w:rPr>
          <w:rFonts w:eastAsiaTheme="minorEastAsia" w:cs="Times New Roman"/>
        </w:rPr>
        <w:t>O</w:t>
      </w:r>
      <w:r w:rsidR="001E3039" w:rsidRPr="007E4262">
        <w:rPr>
          <w:rFonts w:eastAsiaTheme="minorEastAsia" w:cs="Times New Roman"/>
        </w:rPr>
        <w:t xml:space="preserve">nde </w:t>
      </w:r>
      <w:r w:rsidR="00C9122E" w:rsidRPr="007E4262">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k</m:t>
            </m:r>
          </m:e>
          <m:sup>
            <m:r>
              <w:rPr>
                <w:rFonts w:ascii="Cambria Math" w:eastAsiaTheme="minorEastAsia" w:hAnsi="Cambria Math" w:cs="Times New Roman"/>
              </w:rPr>
              <m:t>2</m:t>
            </m:r>
          </m:sup>
        </m:sSup>
        <m:r>
          <w:rPr>
            <w:rFonts w:ascii="Cambria Math" w:eastAsiaTheme="minorEastAsia" w:hAnsi="Cambria Math" w:cs="Times New Roman"/>
          </w:rPr>
          <m:t>=</m:t>
        </m:r>
        <m:r>
          <m:rPr>
            <m:sty m:val="bi"/>
          </m:rPr>
          <w:rPr>
            <w:rFonts w:ascii="Cambria Math" w:eastAsiaTheme="minorEastAsia" w:hAnsi="Cambria Math" w:cs="Times New Roman"/>
          </w:rPr>
          <m:t>k</m:t>
        </m:r>
        <m:r>
          <w:rPr>
            <w:rFonts w:ascii="Cambria Math" w:eastAsiaTheme="minorEastAsia" w:hAnsi="Cambria Math" w:cs="Times New Roman"/>
          </w:rPr>
          <m:t>⋅</m:t>
        </m:r>
        <m:r>
          <m:rPr>
            <m:sty m:val="bi"/>
          </m:rPr>
          <w:rPr>
            <w:rFonts w:ascii="Cambria Math" w:eastAsiaTheme="minorEastAsia" w:hAnsi="Cambria Math" w:cs="Times New Roman"/>
          </w:rPr>
          <m:t>k=</m:t>
        </m:r>
        <m:sSubSup>
          <m:sSubSupPr>
            <m:ctrlPr>
              <w:rPr>
                <w:rFonts w:ascii="Cambria Math" w:eastAsiaTheme="minorEastAsia" w:hAnsi="Cambria Math" w:cs="Times New Roman"/>
                <w:i/>
              </w:rPr>
            </m:ctrlPr>
          </m:sSubSupPr>
          <m:e>
            <m:r>
              <w:rPr>
                <w:rFonts w:ascii="Cambria Math" w:eastAsiaTheme="minorEastAsia" w:hAnsi="Cambria Math" w:cs="Times New Roman"/>
              </w:rPr>
              <m:t>k</m:t>
            </m:r>
            <m:ctrlPr>
              <w:rPr>
                <w:rFonts w:ascii="Cambria Math" w:eastAsiaTheme="minorEastAsia" w:hAnsi="Cambria Math" w:cs="Times New Roman"/>
                <w:b/>
                <w:i/>
              </w:rPr>
            </m:ctrlPr>
          </m:e>
          <m:sub>
            <m:r>
              <w:rPr>
                <w:rFonts w:ascii="Cambria Math" w:eastAsiaTheme="minorEastAsia" w:hAnsi="Cambria Math" w:cs="Times New Roman"/>
              </w:rPr>
              <m:t>x</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ctrlPr>
              <w:rPr>
                <w:rFonts w:ascii="Cambria Math" w:eastAsiaTheme="minorEastAsia" w:hAnsi="Cambria Math" w:cs="Times New Roman"/>
                <w:b/>
                <w:i/>
              </w:rPr>
            </m:ctrlPr>
          </m:e>
          <m:sub>
            <m:r>
              <w:rPr>
                <w:rFonts w:ascii="Cambria Math" w:eastAsiaTheme="minorEastAsia" w:hAnsi="Cambria Math" w:cs="Times New Roman"/>
              </w:rPr>
              <m:t>y</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ctrlPr>
              <w:rPr>
                <w:rFonts w:ascii="Cambria Math" w:eastAsiaTheme="minorEastAsia" w:hAnsi="Cambria Math" w:cs="Times New Roman"/>
                <w:b/>
                <w:i/>
              </w:rPr>
            </m:ctrlPr>
          </m:e>
          <m:sub>
            <m:r>
              <w:rPr>
                <w:rFonts w:ascii="Cambria Math" w:eastAsiaTheme="minorEastAsia" w:hAnsi="Cambria Math" w:cs="Times New Roman"/>
              </w:rPr>
              <m:t>z</m:t>
            </m:r>
          </m:sub>
          <m:sup>
            <m:r>
              <w:rPr>
                <w:rFonts w:ascii="Cambria Math" w:eastAsiaTheme="minorEastAsia" w:hAnsi="Cambria Math" w:cs="Times New Roman"/>
              </w:rPr>
              <m:t>2</m:t>
            </m:r>
          </m:sup>
        </m:sSubSup>
      </m:oMath>
      <w:r w:rsidR="00C9122E" w:rsidRPr="007E4262">
        <w:rPr>
          <w:rFonts w:eastAsiaTheme="minorEastAsia" w:cs="Times New Roman"/>
        </w:rPr>
        <w:t xml:space="preserve"> e </w:t>
      </w:r>
      <m:oMath>
        <m:r>
          <m:rPr>
            <m:sty m:val="bi"/>
          </m:rPr>
          <w:rPr>
            <w:rFonts w:ascii="Cambria Math" w:eastAsiaTheme="minorEastAsia" w:hAnsi="Cambria Math" w:cs="Times New Roman"/>
          </w:rPr>
          <m:t>k</m:t>
        </m:r>
      </m:oMath>
      <w:r w:rsidR="00C9122E" w:rsidRPr="007E4262">
        <w:rPr>
          <w:rFonts w:eastAsiaTheme="minorEastAsia" w:cs="Times New Roman"/>
          <w:b/>
        </w:rPr>
        <w:t xml:space="preserve"> </w:t>
      </w:r>
      <w:r w:rsidR="00C9122E" w:rsidRPr="007E4262">
        <w:rPr>
          <w:rFonts w:eastAsiaTheme="minorEastAsia" w:cs="Times New Roman"/>
        </w:rPr>
        <w:t>é o vetor de onda.</w:t>
      </w:r>
    </w:p>
    <w:p w:rsidR="00CC79EF" w:rsidRPr="007E4262" w:rsidRDefault="00CC79EF" w:rsidP="00ED6D0B">
      <w:pPr>
        <w:spacing w:after="120" w:line="360" w:lineRule="auto"/>
        <w:jc w:val="both"/>
        <w:rPr>
          <w:rFonts w:eastAsiaTheme="minorEastAsia" w:cs="Times New Roman"/>
        </w:rPr>
      </w:pPr>
      <w:r w:rsidRPr="007E4262">
        <w:rPr>
          <w:rFonts w:eastAsiaTheme="minorEastAsia" w:cs="Times New Roman"/>
        </w:rPr>
        <w:tab/>
        <w:t xml:space="preserve">Já a propagação temporal em frequência pode ser vista </w:t>
      </w:r>
      <w:r w:rsidR="007F6934">
        <w:rPr>
          <w:rFonts w:eastAsiaTheme="minorEastAsia" w:cs="Times New Roman"/>
        </w:rPr>
        <w:t>por meio</w:t>
      </w:r>
      <w:r w:rsidRPr="007E4262">
        <w:rPr>
          <w:rFonts w:eastAsiaTheme="minorEastAsia" w:cs="Times New Roman"/>
        </w:rPr>
        <w:t xml:space="preserve"> da derivada segunda em tempo de </w:t>
      </w:r>
      <m:oMath>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e>
        </m:d>
      </m:oMath>
      <w:r w:rsidR="00C554AB" w:rsidRPr="007E4262">
        <w:rPr>
          <w:rFonts w:eastAsiaTheme="minorEastAsia" w:cs="Times New Roman"/>
        </w:rPr>
        <w:t xml:space="preserve">, </w:t>
      </w:r>
      <w:r w:rsidRPr="007E4262">
        <w:rPr>
          <w:rFonts w:eastAsiaTheme="minorEastAsia" w:cs="Times New Roman"/>
        </w:rPr>
        <w:t>executada com a técnica de diferença finita central.</w:t>
      </w:r>
    </w:p>
    <w:p w:rsidR="001F4466" w:rsidRPr="007E4262" w:rsidRDefault="00A10F68" w:rsidP="00ED6D0B">
      <w:pPr>
        <w:spacing w:after="120" w:line="360" w:lineRule="auto"/>
        <w:jc w:val="both"/>
        <w:rPr>
          <w:rFonts w:eastAsiaTheme="minorEastAsia" w:cs="Times New Roman"/>
        </w:rPr>
      </w:pPr>
      <w:r w:rsidRPr="007E4262">
        <w:rPr>
          <w:rFonts w:eastAsiaTheme="minorEastAsia" w:cs="Times New Roman"/>
        </w:rPr>
        <w:tab/>
        <w:t xml:space="preserve">Realizar a derivada espacial no domínio da frequência traz duas vantagens: </w:t>
      </w:r>
      <w:r w:rsidR="00C9358A">
        <w:rPr>
          <w:rFonts w:eastAsiaTheme="minorEastAsia" w:cs="Times New Roman"/>
        </w:rPr>
        <w:t>u</w:t>
      </w:r>
      <w:r w:rsidRPr="007E4262">
        <w:rPr>
          <w:rFonts w:eastAsiaTheme="minorEastAsia" w:cs="Times New Roman"/>
        </w:rPr>
        <w:t>ma que já cit</w:t>
      </w:r>
      <w:r w:rsidR="00C9358A">
        <w:rPr>
          <w:rFonts w:eastAsiaTheme="minorEastAsia" w:cs="Times New Roman"/>
        </w:rPr>
        <w:t>ou-se</w:t>
      </w:r>
      <w:r w:rsidRPr="007E4262">
        <w:rPr>
          <w:rFonts w:eastAsiaTheme="minorEastAsia" w:cs="Times New Roman"/>
        </w:rPr>
        <w:t xml:space="preserve"> anteriormente, a redução do número</w:t>
      </w:r>
      <w:r w:rsidR="00C554AB" w:rsidRPr="007E4262">
        <w:rPr>
          <w:rFonts w:eastAsiaTheme="minorEastAsia" w:cs="Times New Roman"/>
        </w:rPr>
        <w:t xml:space="preserve"> de</w:t>
      </w:r>
      <w:r w:rsidRPr="007E4262">
        <w:rPr>
          <w:rFonts w:eastAsiaTheme="minorEastAsia" w:cs="Times New Roman"/>
        </w:rPr>
        <w:t xml:space="preserve"> </w:t>
      </w:r>
      <w:r w:rsidR="001E3039" w:rsidRPr="007E4262">
        <w:rPr>
          <w:rFonts w:eastAsiaTheme="minorEastAsia" w:cs="Times New Roman"/>
          <w:i/>
        </w:rPr>
        <w:t>grid points</w:t>
      </w:r>
      <w:r w:rsidR="001E3039" w:rsidRPr="007E4262">
        <w:rPr>
          <w:rFonts w:eastAsiaTheme="minorEastAsia" w:cs="Times New Roman"/>
        </w:rPr>
        <w:t xml:space="preserve"> </w:t>
      </w:r>
      <w:r w:rsidRPr="007E4262">
        <w:rPr>
          <w:rFonts w:eastAsiaTheme="minorEastAsia" w:cs="Times New Roman"/>
        </w:rPr>
        <w:t>requerido por cada comprim</w:t>
      </w:r>
      <w:r w:rsidR="00347AB6" w:rsidRPr="007E4262">
        <w:rPr>
          <w:rFonts w:eastAsiaTheme="minorEastAsia" w:cs="Times New Roman"/>
        </w:rPr>
        <w:t xml:space="preserve">ento de onda, e </w:t>
      </w:r>
      <w:r w:rsidR="00C554AB" w:rsidRPr="007E4262">
        <w:rPr>
          <w:rFonts w:eastAsiaTheme="minorEastAsia" w:cs="Times New Roman"/>
        </w:rPr>
        <w:t xml:space="preserve">a </w:t>
      </w:r>
      <w:r w:rsidR="00347AB6" w:rsidRPr="007E4262">
        <w:rPr>
          <w:rFonts w:eastAsiaTheme="minorEastAsia" w:cs="Times New Roman"/>
        </w:rPr>
        <w:t xml:space="preserve">outra é </w:t>
      </w:r>
      <w:r w:rsidR="00C554AB" w:rsidRPr="007E4262">
        <w:rPr>
          <w:rFonts w:eastAsiaTheme="minorEastAsia" w:cs="Times New Roman"/>
        </w:rPr>
        <w:t xml:space="preserve">uma maior </w:t>
      </w:r>
      <w:r w:rsidR="00F92743" w:rsidRPr="007E4262">
        <w:rPr>
          <w:rFonts w:eastAsiaTheme="minorEastAsia" w:cs="Times New Roman"/>
        </w:rPr>
        <w:t xml:space="preserve">precisão </w:t>
      </w:r>
      <w:r w:rsidR="00C554AB" w:rsidRPr="007E4262">
        <w:rPr>
          <w:rFonts w:eastAsiaTheme="minorEastAsia" w:cs="Times New Roman"/>
        </w:rPr>
        <w:t>nos</w:t>
      </w:r>
      <w:r w:rsidR="00347AB6" w:rsidRPr="007E4262">
        <w:rPr>
          <w:rFonts w:eastAsiaTheme="minorEastAsia" w:cs="Times New Roman"/>
        </w:rPr>
        <w:t xml:space="preserve"> cálculo</w:t>
      </w:r>
      <w:r w:rsidR="001F4466" w:rsidRPr="007E4262">
        <w:rPr>
          <w:rFonts w:eastAsiaTheme="minorEastAsia" w:cs="Times New Roman"/>
        </w:rPr>
        <w:t xml:space="preserve"> da derivada.</w:t>
      </w:r>
    </w:p>
    <w:p w:rsidR="001F4466" w:rsidRPr="007E4262" w:rsidRDefault="00347AB6" w:rsidP="00ED6D0B">
      <w:pPr>
        <w:spacing w:after="120" w:line="360" w:lineRule="auto"/>
        <w:ind w:firstLine="708"/>
        <w:jc w:val="both"/>
        <w:rPr>
          <w:rFonts w:eastAsiaTheme="minorEastAsia" w:cs="Times New Roman"/>
        </w:rPr>
      </w:pPr>
      <w:r w:rsidRPr="007E4262">
        <w:rPr>
          <w:rFonts w:eastAsiaTheme="minorEastAsia" w:cs="Times New Roman"/>
        </w:rPr>
        <w:t>A primeira vem do fato que</w:t>
      </w:r>
      <w:r w:rsidR="00C9358A">
        <w:rPr>
          <w:rFonts w:eastAsiaTheme="minorEastAsia" w:cs="Times New Roman"/>
        </w:rPr>
        <w:t>,</w:t>
      </w:r>
      <w:r w:rsidRPr="007E4262">
        <w:rPr>
          <w:rFonts w:eastAsiaTheme="minorEastAsia" w:cs="Times New Roman"/>
        </w:rPr>
        <w:t xml:space="preserve"> usando a FFT para calcular a transformada de </w:t>
      </w:r>
      <w:r w:rsidR="00375BB8" w:rsidRPr="007E4262">
        <w:rPr>
          <w:rFonts w:eastAsiaTheme="minorEastAsia" w:cs="Times New Roman"/>
        </w:rPr>
        <w:t>Fourier</w:t>
      </w:r>
      <w:r w:rsidR="00C9358A">
        <w:rPr>
          <w:rFonts w:eastAsiaTheme="minorEastAsia" w:cs="Times New Roman"/>
        </w:rPr>
        <w:t>,</w:t>
      </w:r>
      <w:r w:rsidRPr="007E4262">
        <w:rPr>
          <w:rFonts w:eastAsiaTheme="minorEastAsia" w:cs="Times New Roman"/>
        </w:rPr>
        <w:t xml:space="preserve"> apenas </w:t>
      </w:r>
      <w:r w:rsidR="00375BB8" w:rsidRPr="007E4262">
        <w:rPr>
          <w:rFonts w:eastAsiaTheme="minorEastAsia" w:cs="Times New Roman"/>
        </w:rPr>
        <w:t>2</w:t>
      </w:r>
      <w:r w:rsidRPr="007E4262">
        <w:rPr>
          <w:rFonts w:eastAsiaTheme="minorEastAsia" w:cs="Times New Roman"/>
        </w:rPr>
        <w:t xml:space="preserve"> pontos por compr</w:t>
      </w:r>
      <w:r w:rsidR="00375BB8" w:rsidRPr="007E4262">
        <w:rPr>
          <w:rFonts w:eastAsiaTheme="minorEastAsia" w:cs="Times New Roman"/>
        </w:rPr>
        <w:t>imento de onda são requisitados. Então</w:t>
      </w:r>
      <w:r w:rsidR="00C9358A">
        <w:rPr>
          <w:rFonts w:eastAsiaTheme="minorEastAsia" w:cs="Times New Roman"/>
        </w:rPr>
        <w:t>,</w:t>
      </w:r>
      <w:r w:rsidR="00375BB8" w:rsidRPr="007E4262">
        <w:rPr>
          <w:rFonts w:eastAsiaTheme="minorEastAsia" w:cs="Times New Roman"/>
        </w:rPr>
        <w:t xml:space="preserve"> tomando como comparação métodos clássicos de diferença finita, </w:t>
      </w:r>
      <w:r w:rsidRPr="007E4262">
        <w:rPr>
          <w:rFonts w:eastAsiaTheme="minorEastAsia" w:cs="Times New Roman"/>
        </w:rPr>
        <w:t>tem</w:t>
      </w:r>
      <w:r w:rsidR="00C9358A">
        <w:rPr>
          <w:rFonts w:eastAsiaTheme="minorEastAsia" w:cs="Times New Roman"/>
        </w:rPr>
        <w:t>-se</w:t>
      </w:r>
      <w:r w:rsidRPr="007E4262">
        <w:rPr>
          <w:rFonts w:eastAsiaTheme="minorEastAsia" w:cs="Times New Roman"/>
        </w:rPr>
        <w:t xml:space="preserve"> uma redução de 10 pontos </w:t>
      </w:r>
      <w:r w:rsidR="001F4466" w:rsidRPr="007E4262">
        <w:rPr>
          <w:rFonts w:eastAsiaTheme="minorEastAsia" w:cs="Times New Roman"/>
        </w:rPr>
        <w:t xml:space="preserve">por comprimento de onda </w:t>
      </w:r>
      <w:r w:rsidRPr="007E4262">
        <w:rPr>
          <w:rFonts w:eastAsiaTheme="minorEastAsia" w:cs="Times New Roman"/>
        </w:rPr>
        <w:t xml:space="preserve">para </w:t>
      </w:r>
      <w:r w:rsidR="001F4466" w:rsidRPr="007E4262">
        <w:rPr>
          <w:rFonts w:eastAsiaTheme="minorEastAsia" w:cs="Times New Roman"/>
        </w:rPr>
        <w:t>2</w:t>
      </w:r>
      <w:r w:rsidR="00375BB8" w:rsidRPr="007E4262">
        <w:rPr>
          <w:rFonts w:eastAsiaTheme="minorEastAsia" w:cs="Times New Roman"/>
        </w:rPr>
        <w:t>, o que ocasiona uma redução</w:t>
      </w:r>
      <w:r w:rsidR="001E3039" w:rsidRPr="007E4262">
        <w:rPr>
          <w:rFonts w:eastAsiaTheme="minorEastAsia" w:cs="Times New Roman"/>
        </w:rPr>
        <w:t xml:space="preserve"> no uso da memória</w:t>
      </w:r>
      <w:r w:rsidR="00375BB8" w:rsidRPr="007E4262">
        <w:rPr>
          <w:rFonts w:eastAsiaTheme="minorEastAsia" w:cs="Times New Roman"/>
        </w:rPr>
        <w:t xml:space="preserve"> de 125 vezes.</w:t>
      </w:r>
    </w:p>
    <w:p w:rsidR="00A64D77" w:rsidRPr="007E4262" w:rsidRDefault="00046F24" w:rsidP="00ED6D0B">
      <w:pPr>
        <w:spacing w:after="120" w:line="360" w:lineRule="auto"/>
        <w:ind w:firstLine="708"/>
        <w:jc w:val="both"/>
        <w:rPr>
          <w:rFonts w:eastAsiaTheme="minorEastAsia" w:cs="Times New Roman"/>
        </w:rPr>
      </w:pPr>
      <w:r w:rsidRPr="007E4262">
        <w:rPr>
          <w:rFonts w:eastAsiaTheme="minorEastAsia" w:cs="Times New Roman"/>
        </w:rPr>
        <w:t xml:space="preserve">A segunda vantagem </w:t>
      </w:r>
      <w:r w:rsidR="00347AB6" w:rsidRPr="007E4262">
        <w:rPr>
          <w:rFonts w:eastAsiaTheme="minorEastAsia" w:cs="Times New Roman"/>
        </w:rPr>
        <w:t xml:space="preserve">ocorre </w:t>
      </w:r>
      <w:r w:rsidRPr="007E4262">
        <w:rPr>
          <w:rFonts w:eastAsiaTheme="minorEastAsia" w:cs="Times New Roman"/>
        </w:rPr>
        <w:t>porque</w:t>
      </w:r>
      <w:r w:rsidR="0021428F">
        <w:rPr>
          <w:rFonts w:eastAsiaTheme="minorEastAsia" w:cs="Times New Roman"/>
        </w:rPr>
        <w:t>,</w:t>
      </w:r>
      <w:r w:rsidR="00347AB6" w:rsidRPr="007E4262">
        <w:rPr>
          <w:rFonts w:eastAsiaTheme="minorEastAsia" w:cs="Times New Roman"/>
        </w:rPr>
        <w:t xml:space="preserve"> </w:t>
      </w:r>
      <w:r w:rsidR="00375BB8" w:rsidRPr="007E4262">
        <w:rPr>
          <w:rFonts w:eastAsiaTheme="minorEastAsia" w:cs="Times New Roman"/>
        </w:rPr>
        <w:t xml:space="preserve">calculando </w:t>
      </w:r>
      <w:r w:rsidR="00347AB6" w:rsidRPr="007E4262">
        <w:rPr>
          <w:rFonts w:eastAsiaTheme="minorEastAsia" w:cs="Times New Roman"/>
        </w:rPr>
        <w:t>a derivada no domínio da frequência</w:t>
      </w:r>
      <w:r w:rsidR="0021428F">
        <w:rPr>
          <w:rFonts w:eastAsiaTheme="minorEastAsia" w:cs="Times New Roman"/>
        </w:rPr>
        <w:t>,</w:t>
      </w:r>
      <w:r w:rsidR="00347AB6" w:rsidRPr="007E4262">
        <w:rPr>
          <w:rFonts w:eastAsiaTheme="minorEastAsia" w:cs="Times New Roman"/>
        </w:rPr>
        <w:t xml:space="preserve"> todos os pontos do intervalo são levados em consideração, ao </w:t>
      </w:r>
      <w:r w:rsidR="00375BB8" w:rsidRPr="007E4262">
        <w:rPr>
          <w:rFonts w:eastAsiaTheme="minorEastAsia" w:cs="Times New Roman"/>
        </w:rPr>
        <w:t>contrário</w:t>
      </w:r>
      <w:r w:rsidR="00347AB6" w:rsidRPr="007E4262">
        <w:rPr>
          <w:rFonts w:eastAsiaTheme="minorEastAsia" w:cs="Times New Roman"/>
        </w:rPr>
        <w:t xml:space="preserve"> de elementos finitos que utilizam apenas </w:t>
      </w:r>
      <w:r w:rsidR="00375BB8" w:rsidRPr="007E4262">
        <w:rPr>
          <w:rFonts w:eastAsiaTheme="minorEastAsia" w:cs="Times New Roman"/>
        </w:rPr>
        <w:t>elementos que estão na vizinhança.</w:t>
      </w:r>
      <w:r w:rsidRPr="007E4262">
        <w:rPr>
          <w:rFonts w:eastAsiaTheme="minorEastAsia" w:cs="Times New Roman"/>
        </w:rPr>
        <w:t xml:space="preserve"> </w:t>
      </w:r>
    </w:p>
    <w:p w:rsidR="00046F24" w:rsidRPr="007E4262" w:rsidRDefault="00046F24" w:rsidP="00ED6D0B">
      <w:pPr>
        <w:spacing w:after="120" w:line="360" w:lineRule="auto"/>
        <w:ind w:firstLine="708"/>
        <w:jc w:val="both"/>
        <w:rPr>
          <w:rFonts w:eastAsiaTheme="minorEastAsia" w:cs="Times New Roman"/>
        </w:rPr>
      </w:pPr>
      <w:r w:rsidRPr="007E4262">
        <w:rPr>
          <w:rFonts w:eastAsiaTheme="minorEastAsia" w:cs="Times New Roman"/>
        </w:rPr>
        <w:t xml:space="preserve">No </w:t>
      </w:r>
      <w:r w:rsidR="002A333D" w:rsidRPr="007E4262">
        <w:rPr>
          <w:rFonts w:eastAsiaTheme="minorEastAsia" w:cs="Times New Roman"/>
        </w:rPr>
        <w:t>entanto</w:t>
      </w:r>
      <w:r w:rsidRPr="007E4262">
        <w:rPr>
          <w:rFonts w:eastAsiaTheme="minorEastAsia" w:cs="Times New Roman"/>
        </w:rPr>
        <w:t xml:space="preserve">, o modelo espectral apresentado </w:t>
      </w:r>
      <w:r w:rsidR="002A333D" w:rsidRPr="007E4262">
        <w:rPr>
          <w:rFonts w:eastAsiaTheme="minorEastAsia" w:cs="Times New Roman"/>
        </w:rPr>
        <w:t xml:space="preserve">exige que o </w:t>
      </w:r>
      <w:r w:rsidR="006879A6">
        <w:rPr>
          <w:rFonts w:eastAsiaTheme="minorEastAsia" w:cs="Times New Roman"/>
          <w:i/>
        </w:rPr>
        <w:t xml:space="preserve">time </w:t>
      </w:r>
      <w:r w:rsidR="00546BEE" w:rsidRPr="007E4262">
        <w:rPr>
          <w:rFonts w:eastAsiaTheme="minorEastAsia" w:cs="Times New Roman"/>
          <w:i/>
        </w:rPr>
        <w:t>s</w:t>
      </w:r>
      <w:r w:rsidR="002A333D" w:rsidRPr="007E4262">
        <w:rPr>
          <w:rFonts w:eastAsiaTheme="minorEastAsia" w:cs="Times New Roman"/>
          <w:i/>
        </w:rPr>
        <w:t>t</w:t>
      </w:r>
      <w:r w:rsidR="00546BEE" w:rsidRPr="007E4262">
        <w:rPr>
          <w:rFonts w:eastAsiaTheme="minorEastAsia" w:cs="Times New Roman"/>
          <w:i/>
        </w:rPr>
        <w:t>e</w:t>
      </w:r>
      <w:r w:rsidR="004A3E44" w:rsidRPr="007E4262">
        <w:rPr>
          <w:rFonts w:eastAsiaTheme="minorEastAsia" w:cs="Times New Roman"/>
          <w:i/>
        </w:rPr>
        <w:t>p</w:t>
      </w:r>
      <w:r w:rsidR="00DF4FE9" w:rsidRPr="007E4262">
        <w:rPr>
          <w:rFonts w:eastAsiaTheme="minorEastAsia" w:cs="Times New Roman"/>
          <w:b/>
          <w:i/>
        </w:rPr>
        <w:t xml:space="preserve"> </w:t>
      </w:r>
      <w:r w:rsidR="00DF4FE9" w:rsidRPr="007E4262">
        <w:rPr>
          <w:rFonts w:eastAsiaTheme="minorEastAsia" w:cs="Times New Roman"/>
        </w:rPr>
        <w:t>seja pequeno para controlar o erro introduzido pela derivada no tempo</w:t>
      </w:r>
      <w:r w:rsidR="00546BEE" w:rsidRPr="007E4262">
        <w:rPr>
          <w:rFonts w:eastAsiaTheme="minorEastAsia" w:cs="Times New Roman"/>
        </w:rPr>
        <w:t xml:space="preserve"> e </w:t>
      </w:r>
      <w:r w:rsidR="0021428F">
        <w:rPr>
          <w:rFonts w:eastAsiaTheme="minorEastAsia" w:cs="Times New Roman"/>
        </w:rPr>
        <w:t xml:space="preserve">para </w:t>
      </w:r>
      <w:r w:rsidR="00546BEE" w:rsidRPr="007E4262">
        <w:rPr>
          <w:rFonts w:eastAsiaTheme="minorEastAsia" w:cs="Times New Roman"/>
        </w:rPr>
        <w:t>garantir a convergência</w:t>
      </w:r>
      <w:r w:rsidR="00DF4FE9" w:rsidRPr="007E4262">
        <w:rPr>
          <w:rFonts w:eastAsiaTheme="minorEastAsia" w:cs="Times New Roman"/>
        </w:rPr>
        <w:t>. Contudo, pode</w:t>
      </w:r>
      <w:r w:rsidR="0021428F">
        <w:rPr>
          <w:rFonts w:eastAsiaTheme="minorEastAsia" w:cs="Times New Roman"/>
        </w:rPr>
        <w:t>-se</w:t>
      </w:r>
      <w:r w:rsidR="00DF4FE9" w:rsidRPr="007E4262">
        <w:rPr>
          <w:rFonts w:eastAsiaTheme="minorEastAsia" w:cs="Times New Roman"/>
        </w:rPr>
        <w:t xml:space="preserve"> acrescentar um termo na equação </w:t>
      </w:r>
      <w:r w:rsidR="00C554AB" w:rsidRPr="007E4262">
        <w:rPr>
          <w:rFonts w:eastAsiaTheme="minorEastAsia" w:cs="Times New Roman"/>
        </w:rPr>
        <w:t>par</w:t>
      </w:r>
      <w:r w:rsidR="004A3E44" w:rsidRPr="007E4262">
        <w:rPr>
          <w:rFonts w:eastAsiaTheme="minorEastAsia" w:cs="Times New Roman"/>
        </w:rPr>
        <w:t xml:space="preserve">a remover essa limitação do </w:t>
      </w:r>
      <w:r w:rsidR="006879A6">
        <w:rPr>
          <w:rFonts w:eastAsiaTheme="minorEastAsia" w:cs="Times New Roman"/>
          <w:i/>
        </w:rPr>
        <w:t>time s</w:t>
      </w:r>
      <w:r w:rsidR="004A3E44" w:rsidRPr="007E4262">
        <w:rPr>
          <w:rFonts w:eastAsiaTheme="minorEastAsia" w:cs="Times New Roman"/>
          <w:i/>
        </w:rPr>
        <w:t>t</w:t>
      </w:r>
      <w:r w:rsidR="006879A6">
        <w:rPr>
          <w:rFonts w:eastAsiaTheme="minorEastAsia" w:cs="Times New Roman"/>
          <w:i/>
        </w:rPr>
        <w:t>e</w:t>
      </w:r>
      <w:r w:rsidR="004A3E44" w:rsidRPr="007E4262">
        <w:rPr>
          <w:rFonts w:eastAsiaTheme="minorEastAsia" w:cs="Times New Roman"/>
          <w:i/>
        </w:rPr>
        <w:t>p</w:t>
      </w:r>
      <w:r w:rsidR="00622F9C">
        <w:rPr>
          <w:rFonts w:eastAsiaTheme="minorEastAsia" w:cs="Times New Roman"/>
        </w:rPr>
        <w:t xml:space="preserve"> que é</w:t>
      </w:r>
      <w:r w:rsidR="004A3E44" w:rsidRPr="007E4262">
        <w:rPr>
          <w:rFonts w:eastAsiaTheme="minorEastAsia" w:cs="Times New Roman"/>
        </w:rPr>
        <w:t xml:space="preserve"> conhecido como</w:t>
      </w:r>
      <w:r w:rsidR="00546BEE" w:rsidRPr="007E4262">
        <w:rPr>
          <w:rFonts w:eastAsiaTheme="minorEastAsia" w:cs="Times New Roman"/>
        </w:rPr>
        <w:t xml:space="preserve"> operador</w:t>
      </w:r>
      <w:r w:rsidR="004A3E44" w:rsidRPr="007E4262">
        <w:rPr>
          <w:rFonts w:eastAsiaTheme="minorEastAsia" w:cs="Times New Roman"/>
        </w:rPr>
        <w:t xml:space="preserve"> </w:t>
      </w:r>
      <w:r w:rsidR="004A3E44" w:rsidRPr="001A609F">
        <w:rPr>
          <w:rFonts w:eastAsiaTheme="minorEastAsia" w:cs="Times New Roman"/>
          <w:i/>
        </w:rPr>
        <w:t>k-space</w:t>
      </w:r>
      <w:r w:rsidR="004A3E44" w:rsidRPr="007E4262">
        <w:rPr>
          <w:rFonts w:eastAsiaTheme="minorEastAsia" w:cs="Times New Roman"/>
        </w:rPr>
        <w:t xml:space="preserve"> </w:t>
      </w:r>
    </w:p>
    <w:p w:rsidR="004A3E44" w:rsidRPr="007E4262" w:rsidRDefault="004A3E44" w:rsidP="00ED6D0B">
      <w:pPr>
        <w:spacing w:after="120" w:line="360" w:lineRule="auto"/>
        <w:ind w:firstLine="708"/>
        <w:jc w:val="both"/>
        <w:rPr>
          <w:rFonts w:eastAsiaTheme="minorEastAsia" w:cs="Times New Roman"/>
        </w:rPr>
      </w:pPr>
      <m:oMathPara>
        <m:oMath>
          <m:r>
            <w:rPr>
              <w:rFonts w:ascii="Cambria Math" w:eastAsiaTheme="minorEastAsia" w:hAnsi="Cambria Math" w:cs="Times New Roman"/>
            </w:rPr>
            <m:t>κ</m:t>
          </m:r>
          <m:r>
            <m:rPr>
              <m:sty m:val="p"/>
            </m:rPr>
            <w:rPr>
              <w:rFonts w:ascii="Cambria Math" w:eastAsiaTheme="minorEastAsia" w:hAnsi="Cambria Math" w:cs="Times New Roman"/>
            </w:rPr>
            <m:t>=</m:t>
          </m:r>
          <m:r>
            <w:rPr>
              <w:rFonts w:ascii="Cambria Math" w:eastAsiaTheme="minorEastAsia" w:hAnsi="Cambria Math" w:cs="Times New Roman"/>
            </w:rPr>
            <m:t>sinc</m:t>
          </m:r>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c</m:t>
              </m:r>
            </m:e>
            <m:sub>
              <m:r>
                <m:rPr>
                  <m:sty m:val="p"/>
                </m:rPr>
                <w:rPr>
                  <w:rFonts w:ascii="Cambria Math" w:eastAsiaTheme="minorEastAsia" w:hAnsi="Cambria Math" w:cs="Times New Roman"/>
                </w:rPr>
                <m:t>0</m:t>
              </m:r>
            </m:sub>
          </m:sSub>
          <m:r>
            <w:rPr>
              <w:rFonts w:ascii="Cambria Math" w:eastAsiaTheme="minorEastAsia" w:hAnsi="Cambria Math" w:cs="Times New Roman"/>
            </w:rPr>
            <m:t>k</m:t>
          </m:r>
          <m:r>
            <m:rPr>
              <m:sty m:val="p"/>
            </m:rPr>
            <w:rPr>
              <w:rFonts w:ascii="Cambria Math" w:eastAsiaTheme="minorEastAsia" w:hAnsi="Cambria Math" w:cs="Times New Roman"/>
            </w:rPr>
            <m:t>Δ</m:t>
          </m:r>
          <m:r>
            <w:rPr>
              <w:rFonts w:ascii="Cambria Math" w:eastAsiaTheme="minorEastAsia" w:hAnsi="Cambria Math" w:cs="Times New Roman"/>
            </w:rPr>
            <m:t>t</m:t>
          </m:r>
          <m:r>
            <m:rPr>
              <m:sty m:val="p"/>
            </m:rPr>
            <w:rPr>
              <w:rFonts w:ascii="Cambria Math" w:eastAsiaTheme="minorEastAsia" w:hAnsi="Cambria Math" w:cs="Times New Roman"/>
            </w:rPr>
            <m:t>/2)</m:t>
          </m:r>
        </m:oMath>
      </m:oMathPara>
    </w:p>
    <w:p w:rsidR="004A3E44" w:rsidRPr="007E4262" w:rsidRDefault="004A3E44" w:rsidP="00ED6D0B">
      <w:pPr>
        <w:spacing w:after="120" w:line="360" w:lineRule="auto"/>
        <w:jc w:val="both"/>
        <w:rPr>
          <w:rFonts w:eastAsiaTheme="minorEastAsia" w:cs="Times New Roman"/>
        </w:rPr>
      </w:pPr>
      <w:r w:rsidRPr="007E4262">
        <w:rPr>
          <w:rFonts w:eastAsiaTheme="minorEastAsia" w:cs="Times New Roman"/>
        </w:rPr>
        <w:t xml:space="preserve">e deve operar sobre o termo </w:t>
      </w:r>
      <m:oMath>
        <m:r>
          <m:rPr>
            <m:sty m:val="p"/>
          </m:rPr>
          <w:rPr>
            <w:rFonts w:ascii="Cambria Math" w:eastAsiaTheme="minorEastAsia" w:hAnsi="Cambria Math" w:cs="Times New Roman"/>
          </w:rPr>
          <m:t>Δ</m:t>
        </m:r>
        <m:r>
          <w:rPr>
            <w:rFonts w:ascii="Cambria Math" w:eastAsiaTheme="minorEastAsia" w:hAnsi="Cambria Math" w:cs="Times New Roman"/>
          </w:rPr>
          <m:t>t</m:t>
        </m:r>
      </m:oMath>
      <w:r w:rsidRPr="007E4262">
        <w:rPr>
          <w:rFonts w:eastAsiaTheme="minorEastAsia" w:cs="Times New Roman"/>
        </w:rPr>
        <w:t xml:space="preserve"> do d</w:t>
      </w:r>
      <w:r w:rsidR="00F17E07" w:rsidRPr="007E4262">
        <w:rPr>
          <w:rFonts w:eastAsiaTheme="minorEastAsia" w:cs="Times New Roman"/>
        </w:rPr>
        <w:t>en</w:t>
      </w:r>
      <w:r w:rsidRPr="007E4262">
        <w:rPr>
          <w:rFonts w:eastAsiaTheme="minorEastAsia" w:cs="Times New Roman"/>
        </w:rPr>
        <w:t>ominador da equação, assim:</w:t>
      </w:r>
    </w:p>
    <w:p w:rsidR="004A3E44" w:rsidRPr="007E4262" w:rsidRDefault="00A87191" w:rsidP="00ED6D0B">
      <w:pPr>
        <w:spacing w:after="120" w:line="360" w:lineRule="auto"/>
        <w:jc w:val="both"/>
        <w:rPr>
          <w:rFonts w:eastAsiaTheme="minorEastAsia"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r>
                    <m:rPr>
                      <m:sty m:val="p"/>
                    </m:rPr>
                    <w:rPr>
                      <w:rFonts w:ascii="Cambria Math" w:eastAsiaTheme="minorEastAsia" w:hAnsi="Cambria Math" w:cs="Times New Roman"/>
                    </w:rPr>
                    <m:t>Δ</m:t>
                  </m:r>
                  <m:r>
                    <w:rPr>
                      <w:rFonts w:ascii="Cambria Math" w:eastAsiaTheme="minorEastAsia" w:hAnsi="Cambria Math" w:cs="Times New Roman"/>
                    </w:rPr>
                    <m:t>t</m:t>
                  </m:r>
                </m:e>
              </m:d>
              <m:r>
                <w:rPr>
                  <w:rFonts w:ascii="Cambria Math" w:eastAsiaTheme="minorEastAsia" w:hAnsi="Cambria Math" w:cs="Times New Roman"/>
                </w:rPr>
                <m:t>-2p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e>
              </m:d>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r>
                    <m:rPr>
                      <m:sty m:val="p"/>
                    </m:rPr>
                    <w:rPr>
                      <w:rFonts w:ascii="Cambria Math" w:eastAsiaTheme="minorEastAsia" w:hAnsi="Cambria Math" w:cs="Times New Roman"/>
                    </w:rPr>
                    <m:t>Δ</m:t>
                  </m:r>
                  <m:r>
                    <w:rPr>
                      <w:rFonts w:ascii="Cambria Math" w:eastAsiaTheme="minorEastAsia" w:hAnsi="Cambria Math" w:cs="Times New Roman"/>
                    </w:rPr>
                    <m:t>t</m:t>
                  </m:r>
                </m:e>
              </m:d>
            </m:num>
            <m:den>
              <m:r>
                <m:rPr>
                  <m:sty m:val="p"/>
                </m:rPr>
                <w:rPr>
                  <w:rFonts w:ascii="Cambria Math" w:eastAsiaTheme="minorEastAsia" w:hAnsi="Cambria Math" w:cs="Times New Roman"/>
                </w:rPr>
                <m:t>Δ</m:t>
              </m:r>
              <m:sSup>
                <m:sSupPr>
                  <m:ctrlPr>
                    <w:rPr>
                      <w:rFonts w:ascii="Cambria Math" w:eastAsiaTheme="minorEastAsia" w:hAnsi="Cambria Math" w:cs="Times New Roman"/>
                      <w:i/>
                    </w:rPr>
                  </m:ctrlPr>
                </m:sSupPr>
                <m:e>
                  <m:r>
                    <w:rPr>
                      <w:rFonts w:ascii="Cambria Math" w:eastAsiaTheme="minorEastAsia" w:hAnsi="Cambria Math" w:cs="Times New Roman"/>
                    </w:rPr>
                    <m:t>t</m:t>
                  </m:r>
                </m:e>
                <m:sup>
                  <m:r>
                    <w:rPr>
                      <w:rFonts w:ascii="Cambria Math" w:eastAsiaTheme="minorEastAsia" w:hAnsi="Cambria Math" w:cs="Times New Roman"/>
                    </w:rPr>
                    <m:t>2</m:t>
                  </m:r>
                </m:sup>
              </m:sSup>
              <m:r>
                <w:rPr>
                  <w:rFonts w:ascii="Cambria Math" w:eastAsiaTheme="minorEastAsia" w:hAnsi="Cambria Math" w:cs="Times New Roman"/>
                </w:rPr>
                <m:t>sin</m:t>
              </m:r>
              <m:sSup>
                <m:sSupPr>
                  <m:ctrlPr>
                    <w:rPr>
                      <w:rFonts w:ascii="Cambria Math" w:eastAsiaTheme="minorEastAsia" w:hAnsi="Cambria Math" w:cs="Times New Roman"/>
                      <w:i/>
                      <w:iCs/>
                    </w:rPr>
                  </m:ctrlPr>
                </m:sSupPr>
                <m:e>
                  <m:r>
                    <w:rPr>
                      <w:rFonts w:ascii="Cambria Math" w:eastAsiaTheme="minorEastAsia" w:hAnsi="Cambria Math" w:cs="Times New Roman"/>
                    </w:rPr>
                    <m:t>c</m:t>
                  </m:r>
                </m:e>
                <m:sup>
                  <m:r>
                    <w:rPr>
                      <w:rFonts w:ascii="Cambria Math" w:eastAsiaTheme="minorEastAsia" w:hAnsi="Cambria Math" w:cs="Times New Roman"/>
                    </w:rPr>
                    <m:t>2</m:t>
                  </m:r>
                </m:sup>
              </m:sSup>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c</m:t>
                  </m:r>
                </m:e>
                <m:sub>
                  <m:r>
                    <m:rPr>
                      <m:sty m:val="p"/>
                    </m:rPr>
                    <w:rPr>
                      <w:rFonts w:ascii="Cambria Math" w:eastAsiaTheme="minorEastAsia" w:hAnsi="Cambria Math" w:cs="Times New Roman"/>
                    </w:rPr>
                    <m:t>0</m:t>
                  </m:r>
                </m:sub>
              </m:sSub>
              <m:r>
                <w:rPr>
                  <w:rFonts w:ascii="Cambria Math" w:eastAsiaTheme="minorEastAsia" w:hAnsi="Cambria Math" w:cs="Times New Roman"/>
                </w:rPr>
                <m:t>k</m:t>
              </m:r>
              <m:r>
                <m:rPr>
                  <m:sty m:val="p"/>
                </m:rPr>
                <w:rPr>
                  <w:rFonts w:ascii="Cambria Math" w:eastAsiaTheme="minorEastAsia" w:hAnsi="Cambria Math" w:cs="Times New Roman"/>
                </w:rPr>
                <m:t>Δ</m:t>
              </m:r>
              <m:r>
                <w:rPr>
                  <w:rFonts w:ascii="Cambria Math" w:eastAsiaTheme="minorEastAsia" w:hAnsi="Cambria Math" w:cs="Times New Roman"/>
                </w:rPr>
                <m:t>t</m:t>
              </m:r>
              <m:r>
                <m:rPr>
                  <m:sty m:val="p"/>
                </m:rPr>
                <w:rPr>
                  <w:rFonts w:ascii="Cambria Math" w:eastAsiaTheme="minorEastAsia" w:hAnsi="Cambria Math" w:cs="Times New Roman"/>
                </w:rPr>
                <m:t>/2)</m:t>
              </m:r>
            </m:den>
          </m:f>
          <m:r>
            <w:rPr>
              <w:rFonts w:ascii="Cambria Math" w:eastAsiaTheme="minorEastAsia" w:hAnsi="Cambria Math" w:cs="Times New Roman"/>
            </w:rPr>
            <m:t>= -</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0</m:t>
                      </m:r>
                    </m:sub>
                  </m:sSub>
                  <m:r>
                    <w:rPr>
                      <w:rFonts w:ascii="Cambria Math" w:eastAsiaTheme="minorEastAsia" w:hAnsi="Cambria Math" w:cs="Times New Roman"/>
                    </w:rPr>
                    <m:t>k</m:t>
                  </m:r>
                </m:e>
              </m:d>
            </m:e>
            <m:sup>
              <m:r>
                <w:rPr>
                  <w:rFonts w:ascii="Cambria Math" w:eastAsiaTheme="minorEastAsia" w:hAnsi="Cambria Math" w:cs="Times New Roman"/>
                </w:rPr>
                <m:t>2</m:t>
              </m:r>
            </m:sup>
          </m:sSup>
          <m:r>
            <w:rPr>
              <w:rFonts w:ascii="Cambria Math" w:eastAsiaTheme="minorEastAsia" w:hAnsi="Cambria Math" w:cs="Times New Roman"/>
            </w:rPr>
            <m:t>p</m:t>
          </m:r>
          <m:d>
            <m:dPr>
              <m:ctrlPr>
                <w:rPr>
                  <w:rFonts w:ascii="Cambria Math" w:eastAsiaTheme="minorEastAsia" w:hAnsi="Cambria Math" w:cs="Times New Roman"/>
                  <w:i/>
                </w:rPr>
              </m:ctrlPr>
            </m:dPr>
            <m:e>
              <m:r>
                <m:rPr>
                  <m:sty m:val="bi"/>
                </m:rPr>
                <w:rPr>
                  <w:rFonts w:ascii="Cambria Math" w:eastAsiaTheme="minorEastAsia" w:hAnsi="Cambria Math" w:cs="Times New Roman"/>
                </w:rPr>
                <m:t>k</m:t>
              </m:r>
              <m:r>
                <w:rPr>
                  <w:rFonts w:ascii="Cambria Math" w:eastAsiaTheme="minorEastAsia" w:hAnsi="Cambria Math" w:cs="Times New Roman"/>
                </w:rPr>
                <m:t>,t</m:t>
              </m:r>
            </m:e>
          </m:d>
        </m:oMath>
      </m:oMathPara>
    </w:p>
    <w:p w:rsidR="004A3E44" w:rsidRPr="007E4262" w:rsidRDefault="00A209DE" w:rsidP="00ED6D0B">
      <w:pPr>
        <w:spacing w:after="120" w:line="360" w:lineRule="auto"/>
        <w:jc w:val="both"/>
        <w:rPr>
          <w:rFonts w:eastAsiaTheme="minorEastAsia" w:cs="Times New Roman"/>
        </w:rPr>
      </w:pPr>
      <w:r w:rsidRPr="007E4262">
        <w:rPr>
          <w:rFonts w:eastAsiaTheme="minorEastAsia" w:cs="Times New Roman"/>
        </w:rPr>
        <w:tab/>
      </w:r>
      <w:r w:rsidR="00FB2650" w:rsidRPr="007E4262">
        <w:rPr>
          <w:rFonts w:eastAsiaTheme="minorEastAsia" w:cs="Times New Roman"/>
        </w:rPr>
        <w:t xml:space="preserve">O método espectral combinado com o operador </w:t>
      </w:r>
      <w:r w:rsidR="00FB2650" w:rsidRPr="001A609F">
        <w:rPr>
          <w:rFonts w:eastAsiaTheme="minorEastAsia" w:cs="Times New Roman"/>
          <w:i/>
        </w:rPr>
        <w:t>k-space</w:t>
      </w:r>
      <w:r w:rsidR="00FB2650" w:rsidRPr="007E4262">
        <w:rPr>
          <w:rFonts w:eastAsiaTheme="minorEastAsia" w:cs="Times New Roman"/>
        </w:rPr>
        <w:t xml:space="preserve"> é conhecido como método pseudo espectral. O método pseudo espectral, apesar de</w:t>
      </w:r>
      <w:r w:rsidRPr="007E4262">
        <w:rPr>
          <w:rFonts w:eastAsiaTheme="minorEastAsia" w:cs="Times New Roman"/>
        </w:rPr>
        <w:t xml:space="preserve"> </w:t>
      </w:r>
      <w:r w:rsidR="00FB2650" w:rsidRPr="007E4262">
        <w:rPr>
          <w:rFonts w:eastAsiaTheme="minorEastAsia" w:cs="Times New Roman"/>
        </w:rPr>
        <w:t xml:space="preserve">permitir </w:t>
      </w:r>
      <w:r w:rsidRPr="007E4262">
        <w:rPr>
          <w:rFonts w:eastAsiaTheme="minorEastAsia" w:cs="Times New Roman"/>
        </w:rPr>
        <w:t xml:space="preserve">que o </w:t>
      </w:r>
      <w:r w:rsidR="006879A6">
        <w:rPr>
          <w:rFonts w:eastAsiaTheme="minorEastAsia" w:cs="Times New Roman"/>
          <w:i/>
        </w:rPr>
        <w:t xml:space="preserve">time </w:t>
      </w:r>
      <w:r w:rsidRPr="007E4262">
        <w:rPr>
          <w:rFonts w:eastAsiaTheme="minorEastAsia" w:cs="Times New Roman"/>
          <w:i/>
        </w:rPr>
        <w:t>st</w:t>
      </w:r>
      <w:r w:rsidR="00FB2650" w:rsidRPr="007E4262">
        <w:rPr>
          <w:rFonts w:eastAsiaTheme="minorEastAsia" w:cs="Times New Roman"/>
          <w:i/>
        </w:rPr>
        <w:t>e</w:t>
      </w:r>
      <w:r w:rsidRPr="007E4262">
        <w:rPr>
          <w:rFonts w:eastAsiaTheme="minorEastAsia" w:cs="Times New Roman"/>
          <w:i/>
        </w:rPr>
        <w:t xml:space="preserve">p </w:t>
      </w:r>
      <w:r w:rsidRPr="007E4262">
        <w:rPr>
          <w:rFonts w:eastAsiaTheme="minorEastAsia" w:cs="Times New Roman"/>
        </w:rPr>
        <w:t>seja maior</w:t>
      </w:r>
      <w:r w:rsidR="00FB2650" w:rsidRPr="007E4262">
        <w:rPr>
          <w:rFonts w:eastAsiaTheme="minorEastAsia" w:cs="Times New Roman"/>
        </w:rPr>
        <w:t xml:space="preserve">, </w:t>
      </w:r>
      <w:r w:rsidRPr="007E4262">
        <w:rPr>
          <w:rFonts w:eastAsiaTheme="minorEastAsia" w:cs="Times New Roman"/>
        </w:rPr>
        <w:t xml:space="preserve">requer um maior uso computacional e introduz </w:t>
      </w:r>
      <w:r w:rsidR="00546BEE" w:rsidRPr="007E4262">
        <w:rPr>
          <w:rFonts w:eastAsiaTheme="minorEastAsia" w:cs="Times New Roman"/>
        </w:rPr>
        <w:t>perda</w:t>
      </w:r>
      <w:r w:rsidR="00FB2650" w:rsidRPr="007E4262">
        <w:rPr>
          <w:rFonts w:eastAsiaTheme="minorEastAsia" w:cs="Times New Roman"/>
        </w:rPr>
        <w:t>s</w:t>
      </w:r>
      <w:r w:rsidR="00546BEE" w:rsidRPr="007E4262">
        <w:rPr>
          <w:rFonts w:eastAsiaTheme="minorEastAsia" w:cs="Times New Roman"/>
        </w:rPr>
        <w:t xml:space="preserve"> </w:t>
      </w:r>
      <w:r w:rsidR="00FB2650" w:rsidRPr="007E4262">
        <w:rPr>
          <w:rFonts w:eastAsiaTheme="minorEastAsia" w:cs="Times New Roman"/>
        </w:rPr>
        <w:t>na</w:t>
      </w:r>
      <w:r w:rsidR="00546BEE" w:rsidRPr="007E4262">
        <w:rPr>
          <w:rFonts w:eastAsiaTheme="minorEastAsia" w:cs="Times New Roman"/>
        </w:rPr>
        <w:t xml:space="preserve"> precisão</w:t>
      </w:r>
      <w:r w:rsidRPr="007E4262">
        <w:rPr>
          <w:rFonts w:eastAsiaTheme="minorEastAsia" w:cs="Times New Roman"/>
        </w:rPr>
        <w:t>, que</w:t>
      </w:r>
      <w:r w:rsidR="001A609F">
        <w:rPr>
          <w:rFonts w:eastAsiaTheme="minorEastAsia" w:cs="Times New Roman"/>
        </w:rPr>
        <w:t>,</w:t>
      </w:r>
      <w:r w:rsidRPr="007E4262">
        <w:rPr>
          <w:rFonts w:eastAsiaTheme="minorEastAsia" w:cs="Times New Roman"/>
        </w:rPr>
        <w:t xml:space="preserve"> para ser </w:t>
      </w:r>
      <w:r w:rsidR="00C52BA2" w:rsidRPr="007E4262">
        <w:rPr>
          <w:rFonts w:eastAsiaTheme="minorEastAsia" w:cs="Times New Roman"/>
        </w:rPr>
        <w:t>reduzida</w:t>
      </w:r>
      <w:r w:rsidR="00FB2650" w:rsidRPr="007E4262">
        <w:rPr>
          <w:rFonts w:eastAsiaTheme="minorEastAsia" w:cs="Times New Roman"/>
        </w:rPr>
        <w:t>,</w:t>
      </w:r>
      <w:r w:rsidRPr="007E4262">
        <w:rPr>
          <w:rFonts w:eastAsiaTheme="minorEastAsia" w:cs="Times New Roman"/>
        </w:rPr>
        <w:t xml:space="preserve"> exige um </w:t>
      </w:r>
      <w:r w:rsidRPr="007E4262">
        <w:rPr>
          <w:rFonts w:eastAsiaTheme="minorEastAsia" w:cs="Times New Roman"/>
          <w:i/>
        </w:rPr>
        <w:t>time</w:t>
      </w:r>
      <w:r w:rsidR="006879A6">
        <w:rPr>
          <w:rFonts w:eastAsiaTheme="minorEastAsia" w:cs="Times New Roman"/>
          <w:i/>
        </w:rPr>
        <w:t xml:space="preserve"> </w:t>
      </w:r>
      <w:r w:rsidRPr="007E4262">
        <w:rPr>
          <w:rFonts w:eastAsiaTheme="minorEastAsia" w:cs="Times New Roman"/>
          <w:i/>
        </w:rPr>
        <w:t>step</w:t>
      </w:r>
      <w:r w:rsidRPr="007E4262">
        <w:rPr>
          <w:rFonts w:eastAsiaTheme="minorEastAsia" w:cs="Times New Roman"/>
        </w:rPr>
        <w:t xml:space="preserve"> </w:t>
      </w:r>
      <w:r w:rsidR="00C52BA2" w:rsidRPr="007E4262">
        <w:rPr>
          <w:rFonts w:eastAsiaTheme="minorEastAsia" w:cs="Times New Roman"/>
        </w:rPr>
        <w:t>inferior</w:t>
      </w:r>
      <w:r w:rsidR="001A609F">
        <w:rPr>
          <w:rFonts w:eastAsiaTheme="minorEastAsia" w:cs="Times New Roman"/>
        </w:rPr>
        <w:t>, o</w:t>
      </w:r>
      <w:r w:rsidR="00C52BA2" w:rsidRPr="007E4262">
        <w:rPr>
          <w:rFonts w:eastAsiaTheme="minorEastAsia" w:cs="Times New Roman"/>
        </w:rPr>
        <w:t xml:space="preserve">u seja, o </w:t>
      </w:r>
      <w:r w:rsidR="00FB2650" w:rsidRPr="007E4262">
        <w:rPr>
          <w:rFonts w:eastAsiaTheme="minorEastAsia" w:cs="Times New Roman"/>
        </w:rPr>
        <w:t xml:space="preserve">método pseudo espectral </w:t>
      </w:r>
      <w:r w:rsidR="00C52BA2" w:rsidRPr="007E4262">
        <w:rPr>
          <w:rFonts w:eastAsiaTheme="minorEastAsia" w:cs="Times New Roman"/>
        </w:rPr>
        <w:t>aumenta a margem de estabilidade</w:t>
      </w:r>
      <w:r w:rsidR="001A609F">
        <w:rPr>
          <w:rFonts w:eastAsiaTheme="minorEastAsia" w:cs="Times New Roman"/>
        </w:rPr>
        <w:t>,</w:t>
      </w:r>
      <w:r w:rsidR="00C52BA2" w:rsidRPr="007E4262">
        <w:rPr>
          <w:rFonts w:eastAsiaTheme="minorEastAsia" w:cs="Times New Roman"/>
        </w:rPr>
        <w:t xml:space="preserve"> mas reduz a precisão.</w:t>
      </w:r>
    </w:p>
    <w:p w:rsidR="00080C40" w:rsidRPr="007E4262" w:rsidRDefault="0091543D" w:rsidP="00ED6D0B">
      <w:pPr>
        <w:spacing w:after="120" w:line="360" w:lineRule="auto"/>
        <w:jc w:val="both"/>
        <w:rPr>
          <w:rFonts w:eastAsiaTheme="minorEastAsia" w:cs="Times New Roman"/>
        </w:rPr>
      </w:pPr>
      <w:r w:rsidRPr="007E4262">
        <w:rPr>
          <w:rFonts w:eastAsiaTheme="minorEastAsia" w:cs="Times New Roman"/>
        </w:rPr>
        <w:tab/>
      </w:r>
      <w:r w:rsidR="001A609F">
        <w:rPr>
          <w:rFonts w:eastAsiaTheme="minorEastAsia" w:cs="Times New Roman"/>
        </w:rPr>
        <w:t>O</w:t>
      </w:r>
      <w:r w:rsidRPr="007E4262">
        <w:rPr>
          <w:rFonts w:eastAsiaTheme="minorEastAsia" w:cs="Times New Roman"/>
        </w:rPr>
        <w:t>utra técnica usada</w:t>
      </w:r>
      <w:r w:rsidR="001A609F">
        <w:rPr>
          <w:rFonts w:eastAsiaTheme="minorEastAsia" w:cs="Times New Roman"/>
        </w:rPr>
        <w:t>,</w:t>
      </w:r>
      <w:r w:rsidRPr="007E4262">
        <w:rPr>
          <w:rFonts w:eastAsiaTheme="minorEastAsia" w:cs="Times New Roman"/>
        </w:rPr>
        <w:t xml:space="preserve"> para </w:t>
      </w:r>
      <w:r w:rsidR="001A609F">
        <w:rPr>
          <w:rFonts w:eastAsiaTheme="minorEastAsia" w:cs="Times New Roman"/>
        </w:rPr>
        <w:t xml:space="preserve">se </w:t>
      </w:r>
      <w:r w:rsidRPr="007E4262">
        <w:rPr>
          <w:rFonts w:eastAsiaTheme="minorEastAsia" w:cs="Times New Roman"/>
        </w:rPr>
        <w:t>obter</w:t>
      </w:r>
      <w:r w:rsidR="001A609F">
        <w:rPr>
          <w:rFonts w:eastAsiaTheme="minorEastAsia" w:cs="Times New Roman"/>
        </w:rPr>
        <w:t>em</w:t>
      </w:r>
      <w:r w:rsidRPr="007E4262">
        <w:rPr>
          <w:rFonts w:eastAsiaTheme="minorEastAsia" w:cs="Times New Roman"/>
        </w:rPr>
        <w:t xml:space="preserve"> melhores resultado</w:t>
      </w:r>
      <w:r w:rsidR="001A609F">
        <w:rPr>
          <w:rFonts w:eastAsiaTheme="minorEastAsia" w:cs="Times New Roman"/>
        </w:rPr>
        <w:t>s</w:t>
      </w:r>
      <w:r w:rsidRPr="007E4262">
        <w:rPr>
          <w:rFonts w:eastAsiaTheme="minorEastAsia" w:cs="Times New Roman"/>
        </w:rPr>
        <w:t xml:space="preserve"> de estabilidade e </w:t>
      </w:r>
      <w:r w:rsidR="001A609F">
        <w:rPr>
          <w:rFonts w:eastAsiaTheme="minorEastAsia" w:cs="Times New Roman"/>
        </w:rPr>
        <w:t xml:space="preserve">de </w:t>
      </w:r>
      <w:r w:rsidRPr="007E4262">
        <w:rPr>
          <w:rFonts w:eastAsiaTheme="minorEastAsia" w:cs="Times New Roman"/>
        </w:rPr>
        <w:t>precisão</w:t>
      </w:r>
      <w:r w:rsidR="001A609F">
        <w:rPr>
          <w:rFonts w:eastAsiaTheme="minorEastAsia" w:cs="Times New Roman"/>
        </w:rPr>
        <w:t>,</w:t>
      </w:r>
      <w:r w:rsidRPr="007E4262">
        <w:rPr>
          <w:rFonts w:eastAsiaTheme="minorEastAsia" w:cs="Times New Roman"/>
        </w:rPr>
        <w:t xml:space="preserve"> é usar </w:t>
      </w:r>
      <w:r w:rsidRPr="001A609F">
        <w:rPr>
          <w:rFonts w:eastAsiaTheme="minorEastAsia" w:cs="Times New Roman"/>
          <w:i/>
        </w:rPr>
        <w:t>staggered grids</w:t>
      </w:r>
      <w:r w:rsidR="00E51BA5" w:rsidRPr="007E4262">
        <w:rPr>
          <w:rFonts w:eastAsiaTheme="minorEastAsia" w:cs="Times New Roman"/>
        </w:rPr>
        <w:t xml:space="preserve"> </w:t>
      </w:r>
      <w:r w:rsidRPr="007E4262">
        <w:rPr>
          <w:rFonts w:eastAsiaTheme="minorEastAsia" w:cs="Times New Roman"/>
        </w:rPr>
        <w:t>tanto no tempo quanto no espaço</w:t>
      </w:r>
      <w:r w:rsidR="00E51BA5" w:rsidRPr="007E4262">
        <w:rPr>
          <w:rFonts w:eastAsiaTheme="minorEastAsia" w:cs="Times New Roman"/>
        </w:rPr>
        <w:t>. No tempo,</w:t>
      </w:r>
      <w:r w:rsidR="00555CCF" w:rsidRPr="007E4262">
        <w:rPr>
          <w:rFonts w:eastAsiaTheme="minorEastAsia" w:cs="Times New Roman"/>
        </w:rPr>
        <w:t xml:space="preserve"> </w:t>
      </w:r>
      <w:r w:rsidR="00F4157E" w:rsidRPr="007E4262">
        <w:rPr>
          <w:rFonts w:eastAsiaTheme="minorEastAsia" w:cs="Times New Roman"/>
        </w:rPr>
        <w:t xml:space="preserve">quando </w:t>
      </w:r>
      <w:r w:rsidR="001A609F">
        <w:rPr>
          <w:rFonts w:eastAsiaTheme="minorEastAsia" w:cs="Times New Roman"/>
        </w:rPr>
        <w:t xml:space="preserve">se </w:t>
      </w:r>
      <w:r w:rsidR="00F4157E" w:rsidRPr="007E4262">
        <w:rPr>
          <w:rFonts w:eastAsiaTheme="minorEastAsia" w:cs="Times New Roman"/>
        </w:rPr>
        <w:t xml:space="preserve">usa </w:t>
      </w:r>
      <w:r w:rsidR="00E51BA5" w:rsidRPr="001A609F">
        <w:rPr>
          <w:rFonts w:eastAsiaTheme="minorEastAsia" w:cs="Times New Roman"/>
          <w:i/>
        </w:rPr>
        <w:t xml:space="preserve">staggered </w:t>
      </w:r>
      <w:r w:rsidR="00C554AB" w:rsidRPr="001A609F">
        <w:rPr>
          <w:rFonts w:eastAsiaTheme="minorEastAsia" w:cs="Times New Roman"/>
          <w:i/>
        </w:rPr>
        <w:t>grid</w:t>
      </w:r>
      <w:r w:rsidR="001A609F">
        <w:rPr>
          <w:rFonts w:eastAsiaTheme="minorEastAsia" w:cs="Times New Roman"/>
        </w:rPr>
        <w:t>, a</w:t>
      </w:r>
      <w:r w:rsidR="00232240" w:rsidRPr="007E4262">
        <w:rPr>
          <w:rFonts w:eastAsiaTheme="minorEastAsia" w:cs="Times New Roman"/>
        </w:rPr>
        <w:t xml:space="preserve"> </w:t>
      </w:r>
      <w:r w:rsidR="00F4157E" w:rsidRPr="007E4262">
        <w:rPr>
          <w:rFonts w:eastAsiaTheme="minorEastAsia" w:cs="Times New Roman"/>
        </w:rPr>
        <w:t xml:space="preserve">equação do tipo </w:t>
      </w:r>
      <m:oMath>
        <m:r>
          <w:rPr>
            <w:rFonts w:ascii="Cambria Math" w:eastAsiaTheme="minorEastAsia" w:hAnsi="Cambria Math" w:cs="Times New Roman"/>
          </w:rPr>
          <m:t>a</m:t>
        </m:r>
        <m:d>
          <m:dPr>
            <m:ctrlPr>
              <w:rPr>
                <w:rFonts w:ascii="Cambria Math" w:eastAsiaTheme="minorEastAsia" w:hAnsi="Cambria Math" w:cs="Times New Roman"/>
                <w:i/>
              </w:rPr>
            </m:ctrlPr>
          </m:dPr>
          <m:e>
            <m:r>
              <w:rPr>
                <w:rFonts w:ascii="Cambria Math" w:eastAsiaTheme="minorEastAsia" w:hAnsi="Cambria Math" w:cs="Times New Roman"/>
              </w:rPr>
              <m:t>t</m:t>
            </m:r>
          </m:e>
        </m:d>
        <m:r>
          <w:rPr>
            <w:rFonts w:ascii="Cambria Math" w:eastAsiaTheme="minorEastAsia" w:hAnsi="Cambria Math" w:cs="Times New Roman"/>
          </w:rPr>
          <m:t>= a</m:t>
        </m:r>
        <m:d>
          <m:dPr>
            <m:ctrlPr>
              <w:rPr>
                <w:rFonts w:ascii="Cambria Math" w:eastAsiaTheme="minorEastAsia" w:hAnsi="Cambria Math" w:cs="Times New Roman"/>
                <w:i/>
              </w:rPr>
            </m:ctrlPr>
          </m:dPr>
          <m:e>
            <m:r>
              <w:rPr>
                <w:rFonts w:ascii="Cambria Math" w:eastAsiaTheme="minorEastAsia" w:hAnsi="Cambria Math" w:cs="Times New Roman"/>
              </w:rPr>
              <m:t>t-</m:t>
            </m:r>
            <m:r>
              <m:rPr>
                <m:sty m:val="p"/>
              </m:rPr>
              <w:rPr>
                <w:rFonts w:ascii="Cambria Math" w:eastAsiaTheme="minorEastAsia" w:hAnsi="Cambria Math" w:cs="Times New Roman"/>
              </w:rPr>
              <m:t>Δ</m:t>
            </m:r>
            <m:r>
              <w:rPr>
                <w:rFonts w:ascii="Cambria Math" w:eastAsiaTheme="minorEastAsia" w:hAnsi="Cambria Math" w:cs="Times New Roman"/>
              </w:rPr>
              <m:t>t</m:t>
            </m:r>
          </m:e>
        </m:d>
        <m:r>
          <w:rPr>
            <w:rFonts w:ascii="Cambria Math" w:eastAsiaTheme="minorEastAsia" w:hAnsi="Cambria Math" w:cs="Times New Roman"/>
          </w:rPr>
          <m:t>+b</m:t>
        </m:r>
        <m:d>
          <m:dPr>
            <m:ctrlPr>
              <w:rPr>
                <w:rFonts w:ascii="Cambria Math" w:eastAsiaTheme="minorEastAsia" w:hAnsi="Cambria Math" w:cs="Times New Roman"/>
                <w:i/>
              </w:rPr>
            </m:ctrlPr>
          </m:dPr>
          <m:e>
            <m:r>
              <w:rPr>
                <w:rFonts w:ascii="Cambria Math" w:eastAsiaTheme="minorEastAsia" w:hAnsi="Cambria Math" w:cs="Times New Roman"/>
              </w:rPr>
              <m:t>t-</m:t>
            </m:r>
            <m:r>
              <m:rPr>
                <m:sty m:val="p"/>
              </m:rPr>
              <w:rPr>
                <w:rFonts w:ascii="Cambria Math" w:eastAsiaTheme="minorEastAsia" w:hAnsi="Cambria Math" w:cs="Times New Roman"/>
              </w:rPr>
              <m:t>Δ</m:t>
            </m:r>
            <m:r>
              <w:rPr>
                <w:rFonts w:ascii="Cambria Math" w:eastAsiaTheme="minorEastAsia" w:hAnsi="Cambria Math" w:cs="Times New Roman"/>
              </w:rPr>
              <m:t>t</m:t>
            </m:r>
          </m:e>
        </m:d>
      </m:oMath>
      <w:r w:rsidR="00F4157E" w:rsidRPr="007E4262">
        <w:rPr>
          <w:rFonts w:eastAsiaTheme="minorEastAsia" w:cs="Times New Roman"/>
        </w:rPr>
        <w:t xml:space="preserve"> transforma</w:t>
      </w:r>
      <w:r w:rsidR="001A609F">
        <w:rPr>
          <w:rFonts w:eastAsiaTheme="minorEastAsia" w:cs="Times New Roman"/>
        </w:rPr>
        <w:t>-se</w:t>
      </w:r>
      <w:r w:rsidR="00F4157E" w:rsidRPr="007E4262">
        <w:rPr>
          <w:rFonts w:eastAsiaTheme="minorEastAsia" w:cs="Times New Roman"/>
        </w:rPr>
        <w:t xml:space="preserve"> em </w:t>
      </w:r>
      <w:r w:rsidR="00E51BA5" w:rsidRPr="007E4262">
        <w:rPr>
          <w:rFonts w:eastAsiaTheme="minorEastAsia" w:cs="Times New Roman"/>
        </w:rPr>
        <w:t xml:space="preserve"> </w:t>
      </w:r>
      <m:oMath>
        <m:r>
          <w:rPr>
            <w:rFonts w:ascii="Cambria Math" w:eastAsiaTheme="minorEastAsia" w:hAnsi="Cambria Math" w:cs="Times New Roman"/>
          </w:rPr>
          <m:t>a</m:t>
        </m:r>
        <m:d>
          <m:dPr>
            <m:ctrlPr>
              <w:rPr>
                <w:rFonts w:ascii="Cambria Math" w:eastAsiaTheme="minorEastAsia" w:hAnsi="Cambria Math" w:cs="Times New Roman"/>
                <w:i/>
              </w:rPr>
            </m:ctrlPr>
          </m:dPr>
          <m:e>
            <m:r>
              <w:rPr>
                <w:rFonts w:ascii="Cambria Math" w:eastAsiaTheme="minorEastAsia" w:hAnsi="Cambria Math" w:cs="Times New Roman"/>
              </w:rPr>
              <m:t>t+</m:t>
            </m:r>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num>
              <m:den>
                <m:r>
                  <w:rPr>
                    <w:rFonts w:ascii="Cambria Math" w:eastAsiaTheme="minorEastAsia" w:hAnsi="Cambria Math" w:cs="Times New Roman"/>
                  </w:rPr>
                  <m:t>2</m:t>
                </m:r>
              </m:den>
            </m:f>
          </m:e>
        </m:d>
        <m:r>
          <w:rPr>
            <w:rFonts w:ascii="Cambria Math" w:eastAsiaTheme="minorEastAsia" w:hAnsi="Cambria Math" w:cs="Times New Roman"/>
          </w:rPr>
          <m:t>= a</m:t>
        </m:r>
        <m:d>
          <m:dPr>
            <m:ctrlPr>
              <w:rPr>
                <w:rFonts w:ascii="Cambria Math" w:eastAsiaTheme="minorEastAsia" w:hAnsi="Cambria Math" w:cs="Times New Roman"/>
                <w:i/>
              </w:rPr>
            </m:ctrlPr>
          </m:dPr>
          <m:e>
            <m:r>
              <w:rPr>
                <w:rFonts w:ascii="Cambria Math" w:eastAsiaTheme="minorEastAsia" w:hAnsi="Cambria Math" w:cs="Times New Roman"/>
              </w:rPr>
              <m:t>t-</m:t>
            </m:r>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num>
              <m:den>
                <m:r>
                  <w:rPr>
                    <w:rFonts w:ascii="Cambria Math" w:eastAsiaTheme="minorEastAsia" w:hAnsi="Cambria Math" w:cs="Times New Roman"/>
                  </w:rPr>
                  <m:t>2</m:t>
                </m:r>
              </m:den>
            </m:f>
          </m:e>
        </m:d>
        <m:r>
          <w:rPr>
            <w:rFonts w:ascii="Cambria Math" w:eastAsiaTheme="minorEastAsia" w:hAnsi="Cambria Math" w:cs="Times New Roman"/>
          </w:rPr>
          <m:t>+b(t)</m:t>
        </m:r>
      </m:oMath>
      <w:r w:rsidR="00E51BA5" w:rsidRPr="007E4262">
        <w:rPr>
          <w:rFonts w:eastAsiaTheme="minorEastAsia" w:cs="Times New Roman"/>
        </w:rPr>
        <w:t xml:space="preserve"> que é a equação deslocad</w:t>
      </w:r>
      <w:r w:rsidR="00232240" w:rsidRPr="007E4262">
        <w:rPr>
          <w:rFonts w:eastAsiaTheme="minorEastAsia" w:cs="Times New Roman"/>
        </w:rPr>
        <w:t>a</w:t>
      </w:r>
      <w:r w:rsidR="00E51BA5" w:rsidRPr="007E4262">
        <w:rPr>
          <w:rFonts w:eastAsiaTheme="minorEastAsia" w:cs="Times New Roman"/>
        </w:rPr>
        <w:t xml:space="preserve">. Já </w:t>
      </w:r>
      <w:r w:rsidR="00F4157E" w:rsidRPr="007E4262">
        <w:rPr>
          <w:rFonts w:eastAsiaTheme="minorEastAsia" w:cs="Times New Roman"/>
        </w:rPr>
        <w:t xml:space="preserve">a </w:t>
      </w:r>
      <w:r w:rsidR="00555CCF" w:rsidRPr="001A609F">
        <w:rPr>
          <w:rFonts w:eastAsiaTheme="minorEastAsia" w:cs="Times New Roman"/>
          <w:i/>
        </w:rPr>
        <w:t>staggered grid</w:t>
      </w:r>
      <w:r w:rsidR="00555CCF" w:rsidRPr="007E4262">
        <w:rPr>
          <w:rFonts w:eastAsiaTheme="minorEastAsia" w:cs="Times New Roman"/>
        </w:rPr>
        <w:t xml:space="preserve"> </w:t>
      </w:r>
      <w:r w:rsidR="00F4157E" w:rsidRPr="007E4262">
        <w:rPr>
          <w:rFonts w:eastAsiaTheme="minorEastAsia" w:cs="Times New Roman"/>
        </w:rPr>
        <w:t xml:space="preserve">espacial, embora siga </w:t>
      </w:r>
      <w:r w:rsidR="00555CCF" w:rsidRPr="007E4262">
        <w:rPr>
          <w:rFonts w:eastAsiaTheme="minorEastAsia" w:cs="Times New Roman"/>
        </w:rPr>
        <w:t xml:space="preserve">a mesma </w:t>
      </w:r>
      <w:r w:rsidR="009D48BA" w:rsidRPr="007E4262">
        <w:rPr>
          <w:rFonts w:eastAsiaTheme="minorEastAsia" w:cs="Times New Roman"/>
        </w:rPr>
        <w:t>lógica</w:t>
      </w:r>
      <w:r w:rsidR="00555CCF" w:rsidRPr="007E4262">
        <w:rPr>
          <w:rFonts w:eastAsiaTheme="minorEastAsia" w:cs="Times New Roman"/>
        </w:rPr>
        <w:t xml:space="preserve"> que a temporal,</w:t>
      </w:r>
      <w:r w:rsidR="00F4157E" w:rsidRPr="007E4262">
        <w:rPr>
          <w:rFonts w:eastAsiaTheme="minorEastAsia" w:cs="Times New Roman"/>
        </w:rPr>
        <w:t xml:space="preserve"> tem uma ligeira diferença</w:t>
      </w:r>
      <w:r w:rsidR="001A609F">
        <w:rPr>
          <w:rFonts w:eastAsiaTheme="minorEastAsia" w:cs="Times New Roman"/>
        </w:rPr>
        <w:t>, p</w:t>
      </w:r>
      <w:r w:rsidR="00F4157E" w:rsidRPr="007E4262">
        <w:rPr>
          <w:rFonts w:eastAsiaTheme="minorEastAsia" w:cs="Times New Roman"/>
        </w:rPr>
        <w:t>ois o deslocamento ocorre</w:t>
      </w:r>
      <w:r w:rsidR="00555CCF" w:rsidRPr="007E4262">
        <w:rPr>
          <w:rFonts w:eastAsiaTheme="minorEastAsia" w:cs="Times New Roman"/>
        </w:rPr>
        <w:t xml:space="preserve"> na frequência</w:t>
      </w:r>
      <w:r w:rsidR="00F4157E" w:rsidRPr="007E4262">
        <w:rPr>
          <w:rFonts w:eastAsiaTheme="minorEastAsia" w:cs="Times New Roman"/>
        </w:rPr>
        <w:t xml:space="preserve">, logo, </w:t>
      </w:r>
      <w:r w:rsidR="006879A6">
        <w:rPr>
          <w:rFonts w:eastAsiaTheme="minorEastAsia" w:cs="Times New Roman"/>
        </w:rPr>
        <w:t>usa-se</w:t>
      </w:r>
      <w:r w:rsidR="00851073" w:rsidRPr="007E4262">
        <w:rPr>
          <w:rFonts w:eastAsiaTheme="minorEastAsia" w:cs="Times New Roman"/>
        </w:rPr>
        <w:t xml:space="preserve"> </w:t>
      </w:r>
      <w:r w:rsidR="00080C40" w:rsidRPr="007E4262">
        <w:rPr>
          <w:rFonts w:eastAsiaTheme="minorEastAsia" w:cs="Times New Roman"/>
        </w:rPr>
        <w:t>a propriedade do deslocamento em frequência:</w:t>
      </w:r>
    </w:p>
    <w:p w:rsidR="00555CCF" w:rsidRPr="007E4262" w:rsidRDefault="0091543D" w:rsidP="00ED6D0B">
      <w:pPr>
        <w:spacing w:after="120" w:line="360" w:lineRule="auto"/>
        <w:jc w:val="both"/>
        <w:rPr>
          <w:rFonts w:eastAsiaTheme="minorEastAsia" w:cs="Times New Roman"/>
        </w:rPr>
      </w:pPr>
      <m:oMathPara>
        <m:oMath>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r>
                <w:rPr>
                  <w:rFonts w:ascii="Cambria Math" w:eastAsiaTheme="minorEastAsia" w:hAnsi="Cambria Math" w:cs="Times New Roman"/>
                </w:rPr>
                <m:t>a</m:t>
              </m:r>
              <m:d>
                <m:dPr>
                  <m:ctrlPr>
                    <w:rPr>
                      <w:rFonts w:ascii="Cambria Math" w:eastAsiaTheme="minorEastAsia" w:hAnsi="Cambria Math" w:cs="Times New Roman"/>
                      <w:i/>
                    </w:rPr>
                  </m:ctrlPr>
                </m:dPr>
                <m:e>
                  <m:r>
                    <w:rPr>
                      <w:rFonts w:ascii="Cambria Math" w:eastAsiaTheme="minorEastAsia" w:hAnsi="Cambria Math" w:cs="Times New Roman"/>
                    </w:rPr>
                    <m:t>x+</m:t>
                  </m:r>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x</m:t>
                      </m:r>
                    </m:num>
                    <m:den>
                      <m:r>
                        <w:rPr>
                          <w:rFonts w:ascii="Cambria Math" w:eastAsiaTheme="minorEastAsia" w:hAnsi="Cambria Math" w:cs="Times New Roman"/>
                        </w:rPr>
                        <m:t>2</m:t>
                      </m:r>
                    </m:den>
                  </m:f>
                </m:e>
              </m:d>
            </m:e>
          </m:d>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x</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x</m:t>
                  </m:r>
                </m:num>
                <m:den>
                  <m:r>
                    <w:rPr>
                      <w:rFonts w:ascii="Cambria Math" w:eastAsiaTheme="minorEastAsia" w:hAnsi="Cambria Math" w:cs="Times New Roman"/>
                    </w:rPr>
                    <m:t>2</m:t>
                  </m:r>
                </m:den>
              </m:f>
            </m:sup>
          </m:sSup>
          <m:r>
            <m:rPr>
              <m:scr m:val="script"/>
            </m:rPr>
            <w:rPr>
              <w:rFonts w:ascii="Cambria Math" w:eastAsiaTheme="minorEastAsia" w:hAnsi="Cambria Math" w:cs="Times New Roman"/>
            </w:rPr>
            <m:t xml:space="preserve">F </m:t>
          </m:r>
          <m:d>
            <m:dPr>
              <m:begChr m:val="{"/>
              <m:endChr m:val="}"/>
              <m:ctrlPr>
                <w:rPr>
                  <w:rFonts w:ascii="Cambria Math" w:eastAsiaTheme="minorEastAsia" w:hAnsi="Cambria Math" w:cs="Times New Roman"/>
                  <w:i/>
                </w:rPr>
              </m:ctrlPr>
            </m:dPr>
            <m:e>
              <m:r>
                <w:rPr>
                  <w:rFonts w:ascii="Cambria Math" w:eastAsiaTheme="minorEastAsia" w:hAnsi="Cambria Math" w:cs="Times New Roman"/>
                </w:rPr>
                <m:t>a</m:t>
              </m:r>
              <m:d>
                <m:dPr>
                  <m:ctrlPr>
                    <w:rPr>
                      <w:rFonts w:ascii="Cambria Math" w:eastAsiaTheme="minorEastAsia" w:hAnsi="Cambria Math" w:cs="Times New Roman"/>
                      <w:i/>
                    </w:rPr>
                  </m:ctrlPr>
                </m:dPr>
                <m:e>
                  <m:r>
                    <w:rPr>
                      <w:rFonts w:ascii="Cambria Math" w:eastAsiaTheme="minorEastAsia" w:hAnsi="Cambria Math" w:cs="Times New Roman"/>
                    </w:rPr>
                    <m:t>x</m:t>
                  </m:r>
                </m:e>
              </m:d>
            </m:e>
          </m:d>
        </m:oMath>
      </m:oMathPara>
    </w:p>
    <w:p w:rsidR="009D48BA" w:rsidRPr="007E4262" w:rsidRDefault="009D48BA" w:rsidP="00ED6D0B">
      <w:pPr>
        <w:spacing w:after="120" w:line="360" w:lineRule="auto"/>
        <w:jc w:val="both"/>
        <w:rPr>
          <w:rFonts w:eastAsiaTheme="minorEastAsia" w:cs="Times New Roman"/>
        </w:rPr>
      </w:pPr>
      <w:r w:rsidRPr="007E4262">
        <w:rPr>
          <w:rFonts w:eastAsiaTheme="minorEastAsia" w:cs="Times New Roman"/>
        </w:rPr>
        <w:tab/>
      </w:r>
      <w:r w:rsidR="00EA5ACA" w:rsidRPr="007E4262">
        <w:rPr>
          <w:rFonts w:eastAsiaTheme="minorEastAsia" w:cs="Times New Roman"/>
        </w:rPr>
        <w:t>Um último ponto a ser tratado é que</w:t>
      </w:r>
      <w:r w:rsidR="001A609F">
        <w:rPr>
          <w:rFonts w:eastAsiaTheme="minorEastAsia" w:cs="Times New Roman"/>
        </w:rPr>
        <w:t>,</w:t>
      </w:r>
      <w:r w:rsidR="00EA5ACA" w:rsidRPr="007E4262">
        <w:rPr>
          <w:rFonts w:eastAsiaTheme="minorEastAsia" w:cs="Times New Roman"/>
        </w:rPr>
        <w:t xml:space="preserve"> quando </w:t>
      </w:r>
      <w:r w:rsidR="001A609F">
        <w:rPr>
          <w:rFonts w:eastAsiaTheme="minorEastAsia" w:cs="Times New Roman"/>
        </w:rPr>
        <w:t xml:space="preserve">se </w:t>
      </w:r>
      <w:r w:rsidR="00EA5ACA" w:rsidRPr="007E4262">
        <w:rPr>
          <w:rFonts w:eastAsiaTheme="minorEastAsia" w:cs="Times New Roman"/>
        </w:rPr>
        <w:t>transforma o domínio espacial na frequência</w:t>
      </w:r>
      <w:r w:rsidR="008A7803">
        <w:rPr>
          <w:rFonts w:eastAsiaTheme="minorEastAsia" w:cs="Times New Roman"/>
        </w:rPr>
        <w:t>,</w:t>
      </w:r>
      <w:r w:rsidR="00EA5ACA" w:rsidRPr="007E4262">
        <w:rPr>
          <w:rFonts w:eastAsiaTheme="minorEastAsia" w:cs="Times New Roman"/>
        </w:rPr>
        <w:t xml:space="preserve"> a transfo</w:t>
      </w:r>
      <w:r w:rsidR="008F6B3C" w:rsidRPr="007E4262">
        <w:rPr>
          <w:rFonts w:eastAsiaTheme="minorEastAsia" w:cs="Times New Roman"/>
        </w:rPr>
        <w:t>rmada de F</w:t>
      </w:r>
      <w:r w:rsidR="00EA5ACA" w:rsidRPr="007E4262">
        <w:rPr>
          <w:rFonts w:eastAsiaTheme="minorEastAsia" w:cs="Times New Roman"/>
        </w:rPr>
        <w:t>ourier consider</w:t>
      </w:r>
      <w:r w:rsidR="008A7803">
        <w:rPr>
          <w:rFonts w:eastAsiaTheme="minorEastAsia" w:cs="Times New Roman"/>
        </w:rPr>
        <w:t>a</w:t>
      </w:r>
      <w:r w:rsidR="00EA5ACA" w:rsidRPr="007E4262">
        <w:rPr>
          <w:rFonts w:eastAsiaTheme="minorEastAsia" w:cs="Times New Roman"/>
        </w:rPr>
        <w:t xml:space="preserve"> que o domínio</w:t>
      </w:r>
      <w:r w:rsidR="00DF66AC" w:rsidRPr="007E4262">
        <w:rPr>
          <w:rFonts w:eastAsiaTheme="minorEastAsia" w:cs="Times New Roman"/>
        </w:rPr>
        <w:t xml:space="preserve"> espacial</w:t>
      </w:r>
      <w:r w:rsidR="00EA5ACA" w:rsidRPr="007E4262">
        <w:rPr>
          <w:rFonts w:eastAsiaTheme="minorEastAsia" w:cs="Times New Roman"/>
        </w:rPr>
        <w:t xml:space="preserve"> é periódic</w:t>
      </w:r>
      <w:r w:rsidR="00DF66AC" w:rsidRPr="007E4262">
        <w:rPr>
          <w:rFonts w:eastAsiaTheme="minorEastAsia" w:cs="Times New Roman"/>
        </w:rPr>
        <w:t>o</w:t>
      </w:r>
      <w:r w:rsidR="00EA5ACA" w:rsidRPr="007E4262">
        <w:rPr>
          <w:rFonts w:eastAsiaTheme="minorEastAsia" w:cs="Times New Roman"/>
        </w:rPr>
        <w:t>, então</w:t>
      </w:r>
      <w:r w:rsidR="008A7803">
        <w:rPr>
          <w:rFonts w:eastAsiaTheme="minorEastAsia" w:cs="Times New Roman"/>
        </w:rPr>
        <w:t>,</w:t>
      </w:r>
      <w:r w:rsidR="00EA5ACA" w:rsidRPr="007E4262">
        <w:rPr>
          <w:rFonts w:eastAsiaTheme="minorEastAsia" w:cs="Times New Roman"/>
        </w:rPr>
        <w:t xml:space="preserve"> se </w:t>
      </w:r>
      <w:r w:rsidR="008A7803">
        <w:rPr>
          <w:rFonts w:eastAsiaTheme="minorEastAsia" w:cs="Times New Roman"/>
        </w:rPr>
        <w:t>se houver</w:t>
      </w:r>
      <w:r w:rsidR="00EA5ACA" w:rsidRPr="007E4262">
        <w:rPr>
          <w:rFonts w:eastAsiaTheme="minorEastAsia" w:cs="Times New Roman"/>
        </w:rPr>
        <w:t xml:space="preserve"> uma onda </w:t>
      </w:r>
      <w:r w:rsidR="00DF66AC" w:rsidRPr="007E4262">
        <w:rPr>
          <w:rFonts w:eastAsiaTheme="minorEastAsia" w:cs="Times New Roman"/>
        </w:rPr>
        <w:t>com amplitude significativa na fronteira do domínio</w:t>
      </w:r>
      <w:r w:rsidR="008A7803">
        <w:rPr>
          <w:rFonts w:eastAsiaTheme="minorEastAsia" w:cs="Times New Roman"/>
        </w:rPr>
        <w:t>,</w:t>
      </w:r>
      <w:r w:rsidR="00DF66AC" w:rsidRPr="007E4262">
        <w:rPr>
          <w:rFonts w:eastAsiaTheme="minorEastAsia" w:cs="Times New Roman"/>
        </w:rPr>
        <w:t xml:space="preserve"> introduzir</w:t>
      </w:r>
      <w:r w:rsidR="008A7803">
        <w:rPr>
          <w:rFonts w:eastAsiaTheme="minorEastAsia" w:cs="Times New Roman"/>
        </w:rPr>
        <w:t>á</w:t>
      </w:r>
      <w:r w:rsidR="00DF66AC" w:rsidRPr="007E4262">
        <w:rPr>
          <w:rFonts w:eastAsiaTheme="minorEastAsia" w:cs="Times New Roman"/>
        </w:rPr>
        <w:t xml:space="preserve"> não apenas erros </w:t>
      </w:r>
      <w:r w:rsidR="00080C40" w:rsidRPr="007E4262">
        <w:rPr>
          <w:rFonts w:eastAsiaTheme="minorEastAsia" w:cs="Times New Roman"/>
        </w:rPr>
        <w:t>numéricos,</w:t>
      </w:r>
      <w:r w:rsidR="00DF66AC" w:rsidRPr="007E4262">
        <w:rPr>
          <w:rFonts w:eastAsiaTheme="minorEastAsia" w:cs="Times New Roman"/>
        </w:rPr>
        <w:t xml:space="preserve"> mas </w:t>
      </w:r>
      <w:r w:rsidR="008A7803">
        <w:rPr>
          <w:rFonts w:eastAsiaTheme="minorEastAsia" w:cs="Times New Roman"/>
        </w:rPr>
        <w:t xml:space="preserve">também erros </w:t>
      </w:r>
      <w:r w:rsidR="00DF66AC" w:rsidRPr="007E4262">
        <w:rPr>
          <w:rFonts w:eastAsiaTheme="minorEastAsia" w:cs="Times New Roman"/>
        </w:rPr>
        <w:t>de interpretação física</w:t>
      </w:r>
      <w:r w:rsidR="008A7803">
        <w:rPr>
          <w:rFonts w:eastAsiaTheme="minorEastAsia" w:cs="Times New Roman"/>
        </w:rPr>
        <w:t>.</w:t>
      </w:r>
      <w:r w:rsidR="00DF66AC" w:rsidRPr="007E4262">
        <w:rPr>
          <w:rFonts w:eastAsiaTheme="minorEastAsia" w:cs="Times New Roman"/>
        </w:rPr>
        <w:t xml:space="preserve"> Um modo de resolver o problema é considerar um domínio grande o suficiente de modo </w:t>
      </w:r>
      <w:r w:rsidR="000E6A10">
        <w:rPr>
          <w:rFonts w:eastAsiaTheme="minorEastAsia" w:cs="Times New Roman"/>
        </w:rPr>
        <w:t xml:space="preserve">que a </w:t>
      </w:r>
      <w:r w:rsidR="00DF66AC" w:rsidRPr="007E4262">
        <w:rPr>
          <w:rFonts w:eastAsiaTheme="minorEastAsia" w:cs="Times New Roman"/>
        </w:rPr>
        <w:t xml:space="preserve">amplitude da onda na fronteira seja pequena o suficiente, </w:t>
      </w:r>
      <w:r w:rsidR="00080C40" w:rsidRPr="007E4262">
        <w:rPr>
          <w:rFonts w:eastAsiaTheme="minorEastAsia" w:cs="Times New Roman"/>
        </w:rPr>
        <w:t>contudo,</w:t>
      </w:r>
      <w:r w:rsidR="00DF66AC" w:rsidRPr="007E4262">
        <w:rPr>
          <w:rFonts w:eastAsiaTheme="minorEastAsia" w:cs="Times New Roman"/>
        </w:rPr>
        <w:t xml:space="preserve"> es</w:t>
      </w:r>
      <w:r w:rsidR="000E6A10">
        <w:rPr>
          <w:rFonts w:eastAsiaTheme="minorEastAsia" w:cs="Times New Roman"/>
        </w:rPr>
        <w:t>s</w:t>
      </w:r>
      <w:r w:rsidR="00080C40" w:rsidRPr="007E4262">
        <w:rPr>
          <w:rFonts w:eastAsiaTheme="minorEastAsia" w:cs="Times New Roman"/>
        </w:rPr>
        <w:t>a</w:t>
      </w:r>
      <w:r w:rsidR="00DF66AC" w:rsidRPr="007E4262">
        <w:rPr>
          <w:rFonts w:eastAsiaTheme="minorEastAsia" w:cs="Times New Roman"/>
        </w:rPr>
        <w:t xml:space="preserve"> </w:t>
      </w:r>
      <w:r w:rsidR="00080C40" w:rsidRPr="007E4262">
        <w:rPr>
          <w:rFonts w:eastAsiaTheme="minorEastAsia" w:cs="Times New Roman"/>
        </w:rPr>
        <w:t xml:space="preserve">abordagem </w:t>
      </w:r>
      <w:r w:rsidR="00DF66AC" w:rsidRPr="007E4262">
        <w:rPr>
          <w:rFonts w:eastAsiaTheme="minorEastAsia" w:cs="Times New Roman"/>
        </w:rPr>
        <w:t>exig</w:t>
      </w:r>
      <w:r w:rsidR="00080C40" w:rsidRPr="007E4262">
        <w:rPr>
          <w:rFonts w:eastAsiaTheme="minorEastAsia" w:cs="Times New Roman"/>
        </w:rPr>
        <w:t>e</w:t>
      </w:r>
      <w:r w:rsidR="00DF66AC" w:rsidRPr="007E4262">
        <w:rPr>
          <w:rFonts w:eastAsiaTheme="minorEastAsia" w:cs="Times New Roman"/>
        </w:rPr>
        <w:t xml:space="preserve"> muito mais cálculos desnecessários. Então</w:t>
      </w:r>
      <w:r w:rsidR="000E6A10">
        <w:rPr>
          <w:rFonts w:eastAsiaTheme="minorEastAsia" w:cs="Times New Roman"/>
        </w:rPr>
        <w:t>,</w:t>
      </w:r>
      <w:r w:rsidR="00DF66AC" w:rsidRPr="007E4262">
        <w:rPr>
          <w:rFonts w:eastAsiaTheme="minorEastAsia" w:cs="Times New Roman"/>
        </w:rPr>
        <w:t xml:space="preserve"> um modo de resolver o problema é usar uma técnica chamada </w:t>
      </w:r>
      <w:r w:rsidR="00DF66AC" w:rsidRPr="007E4262">
        <w:rPr>
          <w:rFonts w:eastAsiaTheme="minorEastAsia" w:cs="Times New Roman"/>
          <w:i/>
        </w:rPr>
        <w:t>Perfectly Matched Layer</w:t>
      </w:r>
      <w:r w:rsidR="000E6A10">
        <w:rPr>
          <w:rFonts w:eastAsiaTheme="minorEastAsia" w:cs="Times New Roman"/>
        </w:rPr>
        <w:t xml:space="preserve"> (</w:t>
      </w:r>
      <w:r w:rsidR="006879A6">
        <w:rPr>
          <w:rFonts w:eastAsiaTheme="minorEastAsia" w:cs="Times New Roman"/>
        </w:rPr>
        <w:t>PM</w:t>
      </w:r>
      <w:r w:rsidR="000E6A10">
        <w:rPr>
          <w:rFonts w:eastAsiaTheme="minorEastAsia" w:cs="Times New Roman"/>
        </w:rPr>
        <w:t>L)</w:t>
      </w:r>
      <w:r w:rsidR="00DF66AC" w:rsidRPr="007E4262">
        <w:rPr>
          <w:rFonts w:eastAsiaTheme="minorEastAsia" w:cs="Times New Roman"/>
        </w:rPr>
        <w:t>.</w:t>
      </w:r>
    </w:p>
    <w:p w:rsidR="00851073" w:rsidRPr="007E4262" w:rsidRDefault="00DF66AC" w:rsidP="00ED6D0B">
      <w:pPr>
        <w:spacing w:after="120" w:line="360" w:lineRule="auto"/>
        <w:jc w:val="both"/>
        <w:rPr>
          <w:rFonts w:eastAsiaTheme="minorEastAsia" w:cs="Times New Roman"/>
        </w:rPr>
      </w:pPr>
      <w:r w:rsidRPr="007E4262">
        <w:rPr>
          <w:rFonts w:eastAsiaTheme="minorEastAsia" w:cs="Times New Roman"/>
        </w:rPr>
        <w:tab/>
      </w:r>
      <w:r w:rsidR="00A95DCE" w:rsidRPr="007E4262">
        <w:rPr>
          <w:rFonts w:eastAsiaTheme="minorEastAsia" w:cs="Times New Roman"/>
        </w:rPr>
        <w:t xml:space="preserve">O </w:t>
      </w:r>
      <w:r w:rsidR="00A95DCE" w:rsidRPr="007E4262">
        <w:rPr>
          <w:rFonts w:eastAsiaTheme="minorEastAsia" w:cs="Times New Roman"/>
          <w:i/>
        </w:rPr>
        <w:t xml:space="preserve">Perfectly Matched </w:t>
      </w:r>
      <w:r w:rsidR="00A95DCE" w:rsidRPr="007C1D22">
        <w:rPr>
          <w:rFonts w:eastAsiaTheme="minorEastAsia" w:cs="Times New Roman"/>
          <w:i/>
        </w:rPr>
        <w:t>Layer</w:t>
      </w:r>
      <w:r w:rsidR="00A95DCE" w:rsidRPr="007E4262">
        <w:rPr>
          <w:rFonts w:eastAsiaTheme="minorEastAsia" w:cs="Times New Roman"/>
        </w:rPr>
        <w:t xml:space="preserve"> consiste em adicionar </w:t>
      </w:r>
      <w:r w:rsidR="005C3D1F" w:rsidRPr="007E4262">
        <w:rPr>
          <w:rFonts w:eastAsiaTheme="minorEastAsia" w:cs="Times New Roman"/>
        </w:rPr>
        <w:t>um termo de absorção fictício perto da fronteir</w:t>
      </w:r>
      <w:r w:rsidR="000E6A10">
        <w:rPr>
          <w:rFonts w:eastAsiaTheme="minorEastAsia" w:cs="Times New Roman"/>
        </w:rPr>
        <w:t>a</w:t>
      </w:r>
      <w:r w:rsidR="005C3D1F" w:rsidRPr="007E4262">
        <w:rPr>
          <w:rFonts w:eastAsiaTheme="minorEastAsia" w:cs="Times New Roman"/>
        </w:rPr>
        <w:t xml:space="preserve"> do domínio de modo que a absorção reduza a amplitude da onda </w:t>
      </w:r>
      <w:r w:rsidR="00080C40" w:rsidRPr="007E4262">
        <w:rPr>
          <w:rFonts w:eastAsiaTheme="minorEastAsia" w:cs="Times New Roman"/>
        </w:rPr>
        <w:t xml:space="preserve">de modo gradual, </w:t>
      </w:r>
      <w:r w:rsidR="005C3D1F" w:rsidRPr="007E4262">
        <w:rPr>
          <w:rFonts w:eastAsiaTheme="minorEastAsia" w:cs="Times New Roman"/>
        </w:rPr>
        <w:t>sem causar efeitos físicos inexistent</w:t>
      </w:r>
      <w:r w:rsidR="00080C40" w:rsidRPr="007E4262">
        <w:rPr>
          <w:rFonts w:eastAsiaTheme="minorEastAsia" w:cs="Times New Roman"/>
        </w:rPr>
        <w:t>es, como</w:t>
      </w:r>
      <w:r w:rsidR="000E6A10">
        <w:rPr>
          <w:rFonts w:eastAsiaTheme="minorEastAsia" w:cs="Times New Roman"/>
        </w:rPr>
        <w:t>,</w:t>
      </w:r>
      <w:r w:rsidR="00080C40" w:rsidRPr="007E4262">
        <w:rPr>
          <w:rFonts w:eastAsiaTheme="minorEastAsia" w:cs="Times New Roman"/>
        </w:rPr>
        <w:t xml:space="preserve"> por exemplo, reflexão. O PML pode ser modelado com a seguinte equação:</w:t>
      </w:r>
    </w:p>
    <w:p w:rsidR="005C3D1F" w:rsidRPr="007E4262" w:rsidRDefault="00A87191" w:rsidP="00ED6D0B">
      <w:pPr>
        <w:spacing w:after="120" w:line="360" w:lineRule="auto"/>
        <w:jc w:val="both"/>
        <w:rPr>
          <w:rFonts w:eastAsiaTheme="minorEastAsia" w:cs="Times New Roman"/>
        </w:rPr>
      </w:pPr>
      <m:oMathPara>
        <m:oMath>
          <m:f>
            <m:fPr>
              <m:ctrlPr>
                <w:rPr>
                  <w:rFonts w:ascii="Cambria Math" w:eastAsiaTheme="minorEastAsia" w:hAnsi="Cambria Math" w:cs="Times New Roman"/>
                  <w:i/>
                </w:rPr>
              </m:ctrlPr>
            </m:fPr>
            <m:num>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x</m:t>
                  </m:r>
                </m:sub>
              </m:sSub>
            </m:num>
            <m:den>
              <m:r>
                <w:rPr>
                  <w:rFonts w:ascii="Cambria Math" w:eastAsiaTheme="minorEastAsia" w:hAnsi="Cambria Math" w:cs="Times New Roman"/>
                </w:rPr>
                <m:t>∂t</m:t>
              </m:r>
            </m:den>
          </m:f>
          <m:r>
            <w:rPr>
              <w:rFonts w:ascii="Cambria Math" w:eastAsiaTheme="minorEastAsia" w:hAnsi="Cambria Math" w:cs="Times New Roman"/>
            </w:rPr>
            <m:t>= -</m:t>
          </m:r>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den>
          </m:f>
          <m:f>
            <m:fPr>
              <m:ctrlPr>
                <w:rPr>
                  <w:rFonts w:ascii="Cambria Math" w:eastAsiaTheme="minorEastAsia" w:hAnsi="Cambria Math" w:cs="Times New Roman"/>
                  <w:i/>
                </w:rPr>
              </m:ctrlPr>
            </m:fPr>
            <m:num>
              <m:r>
                <w:rPr>
                  <w:rFonts w:ascii="Cambria Math" w:eastAsiaTheme="minorEastAsia" w:hAnsi="Cambria Math" w:cs="Times New Roman"/>
                </w:rPr>
                <m:t>∂p</m:t>
              </m:r>
            </m:num>
            <m:den>
              <m:r>
                <w:rPr>
                  <w:rFonts w:ascii="Cambria Math" w:eastAsiaTheme="minorEastAsia" w:hAnsi="Cambria Math" w:cs="Times New Roman"/>
                </w:rPr>
                <m:t>∂x</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x</m:t>
              </m:r>
            </m:sub>
          </m:sSub>
          <m:r>
            <w:rPr>
              <w:rFonts w:ascii="Cambria Math" w:eastAsiaTheme="minorEastAsia" w:hAnsi="Cambria Math" w:cs="Times New Roman"/>
            </w:rPr>
            <m:t xml:space="preserve"> </m:t>
          </m:r>
        </m:oMath>
      </m:oMathPara>
    </w:p>
    <w:p w:rsidR="005C3D1F" w:rsidRPr="007E4262" w:rsidRDefault="002C6237" w:rsidP="00ED6D0B">
      <w:pPr>
        <w:spacing w:after="120" w:line="360" w:lineRule="auto"/>
        <w:jc w:val="both"/>
        <w:rPr>
          <w:rFonts w:eastAsiaTheme="minorEastAsia" w:cs="Times New Roman"/>
        </w:rPr>
      </w:pPr>
      <w:r w:rsidRPr="007E4262">
        <w:rPr>
          <w:rFonts w:eastAsiaTheme="minorEastAsia" w:cs="Times New Roman"/>
        </w:rPr>
        <w:tab/>
      </w:r>
      <w:r w:rsidR="005C3D1F" w:rsidRPr="007E4262">
        <w:rPr>
          <w:rFonts w:eastAsiaTheme="minorEastAsia" w:cs="Times New Roman"/>
        </w:rPr>
        <w:t xml:space="preserve">Onde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x</m:t>
            </m:r>
          </m:sub>
        </m:sSub>
      </m:oMath>
      <w:r w:rsidR="005C3D1F" w:rsidRPr="007E4262">
        <w:rPr>
          <w:rFonts w:eastAsiaTheme="minorEastAsia" w:cs="Times New Roman"/>
        </w:rPr>
        <w:t xml:space="preserve"> é o termo de absorção fictícia, 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r>
          <w:rPr>
            <w:rFonts w:ascii="Cambria Math" w:eastAsiaTheme="minorEastAsia" w:hAnsi="Cambria Math" w:cs="Times New Roman"/>
          </w:rPr>
          <m:t>(x)</m:t>
        </m:r>
      </m:oMath>
      <w:r w:rsidR="005C3D1F" w:rsidRPr="007E4262">
        <w:rPr>
          <w:rFonts w:eastAsiaTheme="minorEastAsia" w:cs="Times New Roman"/>
        </w:rPr>
        <w:t xml:space="preserve"> deve ser tal q</w:t>
      </w:r>
      <w:r w:rsidR="0043481F" w:rsidRPr="007E4262">
        <w:rPr>
          <w:rFonts w:eastAsiaTheme="minorEastAsia" w:cs="Times New Roman"/>
        </w:rPr>
        <w:t>ue não cause efeito de reflexão e</w:t>
      </w:r>
      <w:r w:rsidR="000E6A10">
        <w:rPr>
          <w:rFonts w:eastAsiaTheme="minorEastAsia" w:cs="Times New Roman"/>
        </w:rPr>
        <w:t>,</w:t>
      </w:r>
      <w:r w:rsidR="0043481F" w:rsidRPr="007E4262">
        <w:rPr>
          <w:rFonts w:eastAsiaTheme="minorEastAsia" w:cs="Times New Roman"/>
        </w:rPr>
        <w:t xml:space="preserve"> quando longe das fronteiras</w:t>
      </w:r>
      <w:r w:rsidR="000E6A10">
        <w:rPr>
          <w:rFonts w:eastAsiaTheme="minorEastAsia" w:cs="Times New Roman"/>
        </w:rPr>
        <w:t>,</w:t>
      </w:r>
      <w:r w:rsidR="0043481F" w:rsidRPr="007E4262">
        <w:rPr>
          <w:rFonts w:eastAsiaTheme="minorEastAsia" w:cs="Times New Roman"/>
        </w:rPr>
        <w:t xml:space="preserve"> tenha um valor desprezível e</w:t>
      </w:r>
      <w:r w:rsidR="000E6A10">
        <w:rPr>
          <w:rFonts w:eastAsiaTheme="minorEastAsia" w:cs="Times New Roman"/>
        </w:rPr>
        <w:t>, quando</w:t>
      </w:r>
      <w:r w:rsidR="0043481F" w:rsidRPr="007E4262">
        <w:rPr>
          <w:rFonts w:eastAsiaTheme="minorEastAsia" w:cs="Times New Roman"/>
        </w:rPr>
        <w:t xml:space="preserve"> perto da </w:t>
      </w:r>
      <w:r w:rsidR="0043481F" w:rsidRPr="007E4262">
        <w:rPr>
          <w:rFonts w:eastAsiaTheme="minorEastAsia" w:cs="Times New Roman"/>
        </w:rPr>
        <w:lastRenderedPageBreak/>
        <w:t>fronteira</w:t>
      </w:r>
      <w:r w:rsidR="000E6A10">
        <w:rPr>
          <w:rFonts w:eastAsiaTheme="minorEastAsia" w:cs="Times New Roman"/>
        </w:rPr>
        <w:t>,</w:t>
      </w:r>
      <w:r w:rsidR="0043481F" w:rsidRPr="007E4262">
        <w:rPr>
          <w:rFonts w:eastAsiaTheme="minorEastAsia" w:cs="Times New Roman"/>
        </w:rPr>
        <w:t xml:space="preserve"> </w:t>
      </w:r>
      <w:r w:rsidR="000E6A10">
        <w:rPr>
          <w:rFonts w:eastAsiaTheme="minorEastAsia" w:cs="Times New Roman"/>
        </w:rPr>
        <w:t xml:space="preserve">tenha </w:t>
      </w:r>
      <w:r w:rsidR="0043481F" w:rsidRPr="007E4262">
        <w:rPr>
          <w:rFonts w:eastAsiaTheme="minorEastAsia" w:cs="Times New Roman"/>
        </w:rPr>
        <w:t>valores mais elevados</w:t>
      </w:r>
      <w:r w:rsidR="00720ED0" w:rsidRPr="007E4262">
        <w:rPr>
          <w:rFonts w:eastAsiaTheme="minorEastAsia" w:cs="Times New Roman"/>
        </w:rPr>
        <w:t xml:space="preserve">. Quando </w:t>
      </w:r>
      <w:r w:rsidR="000E6A10">
        <w:rPr>
          <w:rFonts w:eastAsiaTheme="minorEastAsia" w:cs="Times New Roman"/>
        </w:rPr>
        <w:t xml:space="preserve">se </w:t>
      </w:r>
      <w:r w:rsidR="00720ED0" w:rsidRPr="007E4262">
        <w:rPr>
          <w:rFonts w:eastAsiaTheme="minorEastAsia" w:cs="Times New Roman"/>
        </w:rPr>
        <w:t>usa o PML j</w:t>
      </w:r>
      <w:r w:rsidR="0043481F" w:rsidRPr="007E4262">
        <w:rPr>
          <w:rFonts w:eastAsiaTheme="minorEastAsia" w:cs="Times New Roman"/>
        </w:rPr>
        <w:t>untamente</w:t>
      </w:r>
      <w:r w:rsidR="00720ED0" w:rsidRPr="007E4262">
        <w:rPr>
          <w:rFonts w:eastAsiaTheme="minorEastAsia" w:cs="Times New Roman"/>
        </w:rPr>
        <w:t xml:space="preserve"> com a diferença finita em tempo e com </w:t>
      </w:r>
      <w:r w:rsidR="00720ED0" w:rsidRPr="000E6A10">
        <w:rPr>
          <w:rFonts w:eastAsiaTheme="minorEastAsia" w:cs="Times New Roman"/>
          <w:i/>
        </w:rPr>
        <w:t>staggered grid</w:t>
      </w:r>
      <w:r w:rsidR="00C9027F" w:rsidRPr="007E4262">
        <w:rPr>
          <w:rFonts w:eastAsiaTheme="minorEastAsia" w:cs="Times New Roman"/>
        </w:rPr>
        <w:t>, a equação diferencial discreta</w:t>
      </w:r>
      <w:r w:rsidR="00720ED0" w:rsidRPr="007E4262">
        <w:rPr>
          <w:rFonts w:eastAsiaTheme="minorEastAsia" w:cs="Times New Roman"/>
        </w:rPr>
        <w:t xml:space="preserve"> é</w:t>
      </w:r>
      <w:r w:rsidR="0043481F" w:rsidRPr="007E4262">
        <w:rPr>
          <w:rFonts w:eastAsiaTheme="minorEastAsia" w:cs="Times New Roman"/>
        </w:rPr>
        <w:t xml:space="preserve"> descrita por</w:t>
      </w:r>
      <w:r w:rsidR="00720ED0" w:rsidRPr="007E4262">
        <w:rPr>
          <w:rFonts w:eastAsiaTheme="minorEastAsia" w:cs="Times New Roman"/>
        </w:rPr>
        <w:t>:</w:t>
      </w:r>
    </w:p>
    <w:p w:rsidR="00720ED0" w:rsidRPr="007E4262" w:rsidRDefault="00A87191" w:rsidP="00ED6D0B">
      <w:pPr>
        <w:spacing w:after="120" w:line="360" w:lineRule="auto"/>
        <w:jc w:val="both"/>
        <w:rPr>
          <w:rFonts w:eastAsiaTheme="minorEastAsia" w:cs="Times New Roman"/>
        </w:rPr>
      </w:pPr>
      <m:oMathPara>
        <m:oMath>
          <m:m>
            <m:mPr>
              <m:mcs>
                <m:mc>
                  <m:mcPr>
                    <m:count m:val="1"/>
                    <m:mcJc m:val="center"/>
                  </m:mcPr>
                </m:mc>
              </m:mcs>
              <m:ctrlPr>
                <w:rPr>
                  <w:rFonts w:ascii="Cambria Math" w:eastAsiaTheme="minorEastAsia" w:hAnsi="Cambria Math" w:cs="Times New Roman"/>
                  <w:i/>
                </w:rPr>
              </m:ctrlPr>
            </m:mPr>
            <m:mr>
              <m:e>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x</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x</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r>
                      <w:rPr>
                        <w:rFonts w:ascii="Cambria Math" w:eastAsiaTheme="minorEastAsia" w:hAnsi="Cambria Math" w:cs="Times New Roman"/>
                      </w:rPr>
                      <m:t>-</m:t>
                    </m:r>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den>
                    </m:f>
                    <m:f>
                      <m:fPr>
                        <m:ctrlPr>
                          <w:rPr>
                            <w:rFonts w:ascii="Cambria Math" w:eastAsiaTheme="minorEastAsia" w:hAnsi="Cambria Math" w:cs="Times New Roman"/>
                            <w:i/>
                          </w:rPr>
                        </m:ctrlPr>
                      </m:fPr>
                      <m:num>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n</m:t>
                            </m:r>
                          </m:sup>
                        </m:sSup>
                      </m:num>
                      <m:den>
                        <m:r>
                          <w:rPr>
                            <w:rFonts w:ascii="Cambria Math" w:eastAsiaTheme="minorEastAsia" w:hAnsi="Cambria Math" w:cs="Times New Roman"/>
                          </w:rPr>
                          <m:t>∂x</m:t>
                        </m:r>
                      </m:den>
                    </m:f>
                  </m:e>
                </m:d>
              </m:e>
            </m:mr>
            <m:mr>
              <m:e>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x</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max</m:t>
                    </m:r>
                  </m:sub>
                </m:sSub>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x-</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max</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den>
                        </m:f>
                      </m:e>
                    </m:d>
                  </m:e>
                  <m:sup>
                    <m:r>
                      <w:rPr>
                        <w:rFonts w:ascii="Cambria Math" w:eastAsiaTheme="minorEastAsia" w:hAnsi="Cambria Math" w:cs="Times New Roman"/>
                      </w:rPr>
                      <m:t>m</m:t>
                    </m:r>
                  </m:sup>
                </m:sSup>
              </m:e>
            </m:mr>
          </m:m>
        </m:oMath>
      </m:oMathPara>
    </w:p>
    <w:p w:rsidR="00E750EE" w:rsidRPr="007E4262" w:rsidRDefault="004E64AD" w:rsidP="000E6A10">
      <w:pPr>
        <w:spacing w:after="120" w:line="360" w:lineRule="auto"/>
        <w:ind w:firstLine="708"/>
        <w:jc w:val="both"/>
        <w:rPr>
          <w:rFonts w:eastAsiaTheme="minorEastAsia" w:cs="Times New Roman"/>
        </w:rPr>
      </w:pPr>
      <w:r w:rsidRPr="007E4262">
        <w:rPr>
          <w:rFonts w:eastAsiaTheme="minorEastAsia" w:cs="Times New Roman"/>
        </w:rPr>
        <w:t xml:space="preserve">Onde </w:t>
      </w:r>
      <m:oMath>
        <m:r>
          <w:rPr>
            <w:rFonts w:ascii="Cambria Math" w:eastAsiaTheme="minorEastAsia" w:hAnsi="Cambria Math" w:cs="Times New Roman"/>
          </w:rPr>
          <m:t xml:space="preserve">m </m:t>
        </m:r>
      </m:oMath>
      <w:r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max</m:t>
            </m:r>
          </m:sub>
        </m:sSub>
      </m:oMath>
      <w:r w:rsidRPr="007E4262">
        <w:rPr>
          <w:rFonts w:eastAsiaTheme="minorEastAsia" w:cs="Times New Roman"/>
        </w:rPr>
        <w:t xml:space="preserve"> são parâmetros que ditam como </w:t>
      </w:r>
      <m:oMath>
        <m:r>
          <w:rPr>
            <w:rFonts w:ascii="Cambria Math" w:eastAsiaTheme="minorEastAsia" w:hAnsi="Cambria Math" w:cs="Times New Roman"/>
          </w:rPr>
          <m:t>α</m:t>
        </m:r>
      </m:oMath>
      <w:r w:rsidRPr="007E4262">
        <w:rPr>
          <w:rFonts w:eastAsiaTheme="minorEastAsia" w:cs="Times New Roman"/>
        </w:rPr>
        <w:t xml:space="preserve"> se comporta.</w:t>
      </w:r>
    </w:p>
    <w:p w:rsidR="00DC1051" w:rsidRPr="007E4262" w:rsidRDefault="00DC1051" w:rsidP="00ED6D0B">
      <w:pPr>
        <w:spacing w:after="120" w:line="360" w:lineRule="auto"/>
        <w:jc w:val="both"/>
        <w:rPr>
          <w:rFonts w:eastAsiaTheme="minorEastAsia" w:cs="Times New Roman"/>
        </w:rPr>
      </w:pPr>
    </w:p>
    <w:p w:rsidR="00F43FEE" w:rsidRDefault="00F43FEE" w:rsidP="006879A6">
      <w:pPr>
        <w:pStyle w:val="Ttulo3"/>
        <w:rPr>
          <w:rStyle w:val="Ttulo3Char"/>
          <w:b/>
        </w:rPr>
      </w:pPr>
      <w:bookmarkStart w:id="10" w:name="_Toc451717430"/>
      <w:r w:rsidRPr="006879A6">
        <w:rPr>
          <w:rStyle w:val="Ttulo3Char"/>
          <w:b/>
        </w:rPr>
        <w:t xml:space="preserve">Método pseudo espectral </w:t>
      </w:r>
      <w:r w:rsidRPr="00C27660">
        <w:rPr>
          <w:rStyle w:val="Ttulo3Char"/>
          <w:b/>
          <w:i/>
        </w:rPr>
        <w:t>k-space</w:t>
      </w:r>
      <w:r w:rsidRPr="006879A6">
        <w:rPr>
          <w:rStyle w:val="Ttulo3Char"/>
          <w:b/>
        </w:rPr>
        <w:t xml:space="preserve"> aplicado no problema de propagação de ondas acústicas</w:t>
      </w:r>
      <w:bookmarkEnd w:id="10"/>
    </w:p>
    <w:p w:rsidR="006879A6" w:rsidRPr="006879A6" w:rsidRDefault="006879A6" w:rsidP="006879A6"/>
    <w:p w:rsidR="00E750EE" w:rsidRPr="007E4262" w:rsidRDefault="00975427" w:rsidP="00ED6D0B">
      <w:pPr>
        <w:spacing w:after="120" w:line="360" w:lineRule="auto"/>
        <w:ind w:firstLine="708"/>
        <w:jc w:val="both"/>
        <w:rPr>
          <w:rFonts w:eastAsiaTheme="minorEastAsia" w:cs="Times New Roman"/>
        </w:rPr>
      </w:pPr>
      <w:r w:rsidRPr="007E4262">
        <w:rPr>
          <w:rFonts w:eastAsiaTheme="minorEastAsia" w:cs="Times New Roman"/>
        </w:rPr>
        <w:t>No tópico anterior</w:t>
      </w:r>
      <w:r w:rsidR="000E6A10">
        <w:rPr>
          <w:rFonts w:eastAsiaTheme="minorEastAsia" w:cs="Times New Roman"/>
        </w:rPr>
        <w:t xml:space="preserve">, </w:t>
      </w:r>
      <w:r w:rsidRPr="007E4262">
        <w:rPr>
          <w:rFonts w:eastAsiaTheme="minorEastAsia" w:cs="Times New Roman"/>
        </w:rPr>
        <w:t>vi</w:t>
      </w:r>
      <w:r w:rsidR="000E6A10">
        <w:rPr>
          <w:rFonts w:eastAsiaTheme="minorEastAsia" w:cs="Times New Roman"/>
        </w:rPr>
        <w:t>u-se</w:t>
      </w:r>
      <w:r w:rsidRPr="007E4262">
        <w:rPr>
          <w:rFonts w:eastAsiaTheme="minorEastAsia" w:cs="Times New Roman"/>
        </w:rPr>
        <w:t xml:space="preserve"> como o método pseudo espectral </w:t>
      </w:r>
      <w:r w:rsidRPr="000E6A10">
        <w:rPr>
          <w:rFonts w:eastAsiaTheme="minorEastAsia" w:cs="Times New Roman"/>
          <w:i/>
        </w:rPr>
        <w:t>k-space</w:t>
      </w:r>
      <w:r w:rsidRPr="007E4262">
        <w:rPr>
          <w:rFonts w:eastAsiaTheme="minorEastAsia" w:cs="Times New Roman"/>
        </w:rPr>
        <w:t xml:space="preserve"> pode ser aplicado </w:t>
      </w:r>
      <w:r w:rsidR="00E9473C">
        <w:rPr>
          <w:rFonts w:eastAsiaTheme="minorEastAsia" w:cs="Times New Roman"/>
        </w:rPr>
        <w:t>à</w:t>
      </w:r>
      <w:r w:rsidRPr="007E4262">
        <w:rPr>
          <w:rFonts w:eastAsiaTheme="minorEastAsia" w:cs="Times New Roman"/>
        </w:rPr>
        <w:t xml:space="preserve"> equação de ond</w:t>
      </w:r>
      <w:r w:rsidR="002A3939">
        <w:rPr>
          <w:rFonts w:eastAsiaTheme="minorEastAsia" w:cs="Times New Roman"/>
        </w:rPr>
        <w:t>a</w:t>
      </w:r>
      <w:r w:rsidRPr="007E4262">
        <w:rPr>
          <w:rFonts w:eastAsiaTheme="minorEastAsia" w:cs="Times New Roman"/>
        </w:rPr>
        <w:t xml:space="preserve"> </w:t>
      </w:r>
      <w:r w:rsidR="002A3939" w:rsidRPr="002A3939">
        <w:rPr>
          <w:rFonts w:eastAsiaTheme="minorEastAsia" w:cs="Times New Roman"/>
        </w:rPr>
        <w:t>não homogenia de segunda ordem</w:t>
      </w:r>
      <w:r w:rsidR="002A3939">
        <w:rPr>
          <w:rFonts w:eastAsiaTheme="minorEastAsia" w:cs="Times New Roman"/>
        </w:rPr>
        <w:t xml:space="preserve"> </w:t>
      </w:r>
      <w:r w:rsidRPr="007E4262">
        <w:rPr>
          <w:rFonts w:eastAsiaTheme="minorEastAsia" w:cs="Times New Roman"/>
        </w:rPr>
        <w:t>e também apresent</w:t>
      </w:r>
      <w:r w:rsidR="002A3939">
        <w:rPr>
          <w:rFonts w:eastAsiaTheme="minorEastAsia" w:cs="Times New Roman"/>
        </w:rPr>
        <w:t>ou-se</w:t>
      </w:r>
      <w:r w:rsidRPr="007E4262">
        <w:rPr>
          <w:rFonts w:eastAsiaTheme="minorEastAsia" w:cs="Times New Roman"/>
        </w:rPr>
        <w:t xml:space="preserve"> uma breve introdução </w:t>
      </w:r>
      <w:r w:rsidR="002A3939">
        <w:rPr>
          <w:rFonts w:eastAsiaTheme="minorEastAsia" w:cs="Times New Roman"/>
        </w:rPr>
        <w:t>d</w:t>
      </w:r>
      <w:r w:rsidRPr="007E4262">
        <w:rPr>
          <w:rFonts w:eastAsiaTheme="minorEastAsia" w:cs="Times New Roman"/>
        </w:rPr>
        <w:t xml:space="preserve">as técnicas que </w:t>
      </w:r>
      <w:r w:rsidR="00897388" w:rsidRPr="007E4262">
        <w:rPr>
          <w:rFonts w:eastAsiaTheme="minorEastAsia" w:cs="Times New Roman"/>
        </w:rPr>
        <w:t>trazem</w:t>
      </w:r>
      <w:r w:rsidRPr="007E4262">
        <w:rPr>
          <w:rFonts w:eastAsiaTheme="minorEastAsia" w:cs="Times New Roman"/>
        </w:rPr>
        <w:t xml:space="preserve"> maior estabilidade</w:t>
      </w:r>
      <w:r w:rsidR="004E64AD" w:rsidRPr="007E4262">
        <w:rPr>
          <w:rFonts w:eastAsiaTheme="minorEastAsia" w:cs="Times New Roman"/>
        </w:rPr>
        <w:t xml:space="preserve"> e</w:t>
      </w:r>
      <w:r w:rsidRPr="007E4262">
        <w:rPr>
          <w:rFonts w:eastAsiaTheme="minorEastAsia" w:cs="Times New Roman"/>
        </w:rPr>
        <w:t xml:space="preserve"> precisão para as soluções numéricas das equações diferenciais parciais. </w:t>
      </w:r>
      <w:r w:rsidR="002A3939">
        <w:rPr>
          <w:rFonts w:eastAsiaTheme="minorEastAsia" w:cs="Times New Roman"/>
        </w:rPr>
        <w:t>A</w:t>
      </w:r>
      <w:r w:rsidRPr="007E4262">
        <w:rPr>
          <w:rFonts w:eastAsiaTheme="minorEastAsia" w:cs="Times New Roman"/>
        </w:rPr>
        <w:t>gora, aplicar</w:t>
      </w:r>
      <w:r w:rsidR="002A3939">
        <w:rPr>
          <w:rFonts w:eastAsiaTheme="minorEastAsia" w:cs="Times New Roman"/>
        </w:rPr>
        <w:t>-se-ão</w:t>
      </w:r>
      <w:r w:rsidRPr="007E4262">
        <w:rPr>
          <w:rFonts w:eastAsiaTheme="minorEastAsia" w:cs="Times New Roman"/>
        </w:rPr>
        <w:t xml:space="preserve"> essas técnicas no sistema de equações diferenciais não lineares de primeira ordem</w:t>
      </w:r>
      <w:r w:rsidR="00BA0EC7">
        <w:rPr>
          <w:rFonts w:eastAsiaTheme="minorEastAsia" w:cs="Times New Roman"/>
        </w:rPr>
        <w:t>,</w:t>
      </w:r>
      <w:r w:rsidRPr="007E4262">
        <w:rPr>
          <w:rFonts w:eastAsiaTheme="minorEastAsia" w:cs="Times New Roman"/>
        </w:rPr>
        <w:t xml:space="preserve"> introduzido </w:t>
      </w:r>
      <w:r w:rsidR="00897388" w:rsidRPr="007E4262">
        <w:rPr>
          <w:rFonts w:eastAsiaTheme="minorEastAsia" w:cs="Times New Roman"/>
        </w:rPr>
        <w:t xml:space="preserve">em </w:t>
      </w:r>
      <w:r w:rsidR="00897388" w:rsidRPr="007E4262">
        <w:rPr>
          <w:rFonts w:eastAsiaTheme="minorEastAsia" w:cs="Times New Roman"/>
        </w:rPr>
        <w:fldChar w:fldCharType="begin"/>
      </w:r>
      <w:r w:rsidR="00897388" w:rsidRPr="007E4262">
        <w:rPr>
          <w:rFonts w:eastAsiaTheme="minorEastAsia" w:cs="Times New Roman"/>
        </w:rPr>
        <w:instrText xml:space="preserve"> REF _Ref451591288 \r \h </w:instrText>
      </w:r>
      <w:r w:rsidR="007E4262" w:rsidRPr="007E4262">
        <w:rPr>
          <w:rFonts w:eastAsiaTheme="minorEastAsia" w:cs="Times New Roman"/>
        </w:rPr>
        <w:instrText xml:space="preserve"> \* MERGEFORMAT </w:instrText>
      </w:r>
      <w:r w:rsidR="00897388" w:rsidRPr="007E4262">
        <w:rPr>
          <w:rFonts w:eastAsiaTheme="minorEastAsia" w:cs="Times New Roman"/>
        </w:rPr>
      </w:r>
      <w:r w:rsidR="00897388" w:rsidRPr="007E4262">
        <w:rPr>
          <w:rFonts w:eastAsiaTheme="minorEastAsia" w:cs="Times New Roman"/>
        </w:rPr>
        <w:fldChar w:fldCharType="separate"/>
      </w:r>
      <w:r w:rsidR="00897388" w:rsidRPr="007E4262">
        <w:rPr>
          <w:rFonts w:eastAsiaTheme="minorEastAsia" w:cs="Times New Roman"/>
        </w:rPr>
        <w:t>3.3</w:t>
      </w:r>
      <w:r w:rsidR="00897388" w:rsidRPr="007E4262">
        <w:rPr>
          <w:rFonts w:eastAsiaTheme="minorEastAsia" w:cs="Times New Roman"/>
        </w:rPr>
        <w:fldChar w:fldCharType="end"/>
      </w:r>
      <w:r w:rsidR="00897388" w:rsidRPr="007E4262">
        <w:rPr>
          <w:rFonts w:eastAsiaTheme="minorEastAsia" w:cs="Times New Roman"/>
        </w:rPr>
        <w:t>.</w:t>
      </w:r>
    </w:p>
    <w:p w:rsidR="00B6056C" w:rsidRPr="007E4262" w:rsidRDefault="00F3231C" w:rsidP="00ED6D0B">
      <w:pPr>
        <w:spacing w:after="120" w:line="360" w:lineRule="auto"/>
        <w:ind w:firstLine="708"/>
        <w:jc w:val="both"/>
        <w:rPr>
          <w:rFonts w:eastAsiaTheme="minorEastAsia" w:cs="Times New Roman"/>
        </w:rPr>
      </w:pPr>
      <w:r w:rsidRPr="007E4262">
        <w:rPr>
          <w:rFonts w:eastAsiaTheme="minorEastAsia" w:cs="Times New Roman"/>
        </w:rPr>
        <w:t>O primeiro passo é t</w:t>
      </w:r>
      <w:r w:rsidR="00897388" w:rsidRPr="007E4262">
        <w:rPr>
          <w:rFonts w:eastAsiaTheme="minorEastAsia" w:cs="Times New Roman"/>
        </w:rPr>
        <w:t xml:space="preserve">ransformar as derivas espaciais tradicionais </w:t>
      </w:r>
      <w:r w:rsidRPr="007E4262">
        <w:rPr>
          <w:rFonts w:eastAsiaTheme="minorEastAsia" w:cs="Times New Roman"/>
        </w:rPr>
        <w:t>em uma multiplicação na frequência</w:t>
      </w:r>
      <w:r w:rsidR="00897388" w:rsidRPr="007E4262">
        <w:rPr>
          <w:rFonts w:eastAsiaTheme="minorEastAsia" w:cs="Times New Roman"/>
        </w:rPr>
        <w:t xml:space="preserve"> espacial</w:t>
      </w:r>
      <w:r w:rsidRPr="007E4262">
        <w:rPr>
          <w:rFonts w:eastAsiaTheme="minorEastAsia" w:cs="Times New Roman"/>
        </w:rPr>
        <w:t xml:space="preserve">, mas como as derivadas temporais </w:t>
      </w:r>
      <w:r w:rsidR="00BA0EC7">
        <w:rPr>
          <w:rFonts w:eastAsiaTheme="minorEastAsia" w:cs="Times New Roman"/>
        </w:rPr>
        <w:t>são</w:t>
      </w:r>
      <w:r w:rsidRPr="007E4262">
        <w:rPr>
          <w:rFonts w:eastAsiaTheme="minorEastAsia" w:cs="Times New Roman"/>
        </w:rPr>
        <w:t xml:space="preserve"> resolvidas no tempo, a derivada espacial que foi resolvida na frequência</w:t>
      </w:r>
      <w:r w:rsidR="00897388" w:rsidRPr="007E4262">
        <w:rPr>
          <w:rFonts w:eastAsiaTheme="minorEastAsia" w:cs="Times New Roman"/>
        </w:rPr>
        <w:t xml:space="preserve"> espacial</w:t>
      </w:r>
      <w:r w:rsidRPr="007E4262">
        <w:rPr>
          <w:rFonts w:eastAsiaTheme="minorEastAsia" w:cs="Times New Roman"/>
        </w:rPr>
        <w:t xml:space="preserve"> deve retornar para o domínio espacial</w:t>
      </w:r>
      <w:r w:rsidR="00897388" w:rsidRPr="007E4262">
        <w:rPr>
          <w:rFonts w:eastAsiaTheme="minorEastAsia" w:cs="Times New Roman"/>
        </w:rPr>
        <w:t xml:space="preserve"> tradicional</w:t>
      </w:r>
      <w:r w:rsidRPr="007E4262">
        <w:rPr>
          <w:rFonts w:eastAsiaTheme="minorEastAsia" w:cs="Times New Roman"/>
        </w:rPr>
        <w:t xml:space="preserve">. Assim, </w:t>
      </w:r>
      <w:r w:rsidR="00660210" w:rsidRPr="007E4262">
        <w:rPr>
          <w:rFonts w:eastAsiaTheme="minorEastAsia" w:cs="Times New Roman"/>
        </w:rPr>
        <w:t xml:space="preserve">para </w:t>
      </w:r>
      <w:r w:rsidRPr="007E4262">
        <w:rPr>
          <w:rFonts w:eastAsiaTheme="minorEastAsia" w:cs="Times New Roman"/>
        </w:rPr>
        <w:t>executar a primei</w:t>
      </w:r>
      <w:r w:rsidR="00B6056C" w:rsidRPr="007E4262">
        <w:rPr>
          <w:rFonts w:eastAsiaTheme="minorEastAsia" w:cs="Times New Roman"/>
        </w:rPr>
        <w:t xml:space="preserve">ra equação do sistema </w:t>
      </w:r>
      <m:oMath>
        <m:d>
          <m:dPr>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m:t>
                </m:r>
                <m:r>
                  <m:rPr>
                    <m:sty m:val="bi"/>
                  </m:rPr>
                  <w:rPr>
                    <w:rFonts w:ascii="Cambria Math" w:hAnsi="Cambria Math" w:cs="Times New Roman"/>
                  </w:rPr>
                  <m:t>u</m:t>
                </m:r>
                <m:ctrlPr>
                  <w:rPr>
                    <w:rFonts w:ascii="Cambria Math" w:eastAsiaTheme="minorEastAsia" w:hAnsi="Cambria Math" w:cs="Times New Roman"/>
                    <w:i/>
                  </w:rPr>
                </m:ctrlPr>
              </m:num>
              <m:den>
                <m:r>
                  <w:rPr>
                    <w:rFonts w:ascii="Cambria Math" w:hAnsi="Cambria Math" w:cs="Times New Roman"/>
                  </w:rPr>
                  <m:t>∂t</m:t>
                </m:r>
              </m:den>
            </m:f>
            <m:r>
              <w:rPr>
                <w:rFonts w:ascii="Cambria Math" w:hAnsi="Cambria Math" w:cs="Times New Roman"/>
              </w:rPr>
              <m:t>= -</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den>
            </m:f>
            <m:r>
              <m:rPr>
                <m:sty m:val="p"/>
              </m:rPr>
              <w:rPr>
                <w:rFonts w:ascii="Cambria Math" w:hAnsi="Cambria Math" w:cs="Times New Roman"/>
              </w:rPr>
              <m:t>∇</m:t>
            </m:r>
            <m:r>
              <w:rPr>
                <w:rFonts w:ascii="Cambria Math" w:hAnsi="Cambria Math" w:cs="Times New Roman"/>
              </w:rPr>
              <m:t>p</m:t>
            </m:r>
            <m:ctrlPr>
              <w:rPr>
                <w:rFonts w:ascii="Cambria Math" w:hAnsi="Cambria Math" w:cs="Times New Roman"/>
                <w:i/>
              </w:rPr>
            </m:ctrlPr>
          </m:e>
        </m:d>
      </m:oMath>
      <w:r w:rsidR="00BA0EC7">
        <w:rPr>
          <w:rFonts w:eastAsiaTheme="minorEastAsia" w:cs="Times New Roman"/>
        </w:rPr>
        <w:t>,</w:t>
      </w:r>
      <w:r w:rsidR="00897388" w:rsidRPr="007E4262">
        <w:rPr>
          <w:rFonts w:eastAsiaTheme="minorEastAsia" w:cs="Times New Roman"/>
        </w:rPr>
        <w:t xml:space="preserve"> </w:t>
      </w:r>
      <w:r w:rsidR="00B6056C" w:rsidRPr="007E4262">
        <w:rPr>
          <w:rFonts w:eastAsiaTheme="minorEastAsia" w:cs="Times New Roman"/>
        </w:rPr>
        <w:t>deve</w:t>
      </w:r>
      <w:r w:rsidR="00BA0EC7">
        <w:rPr>
          <w:rFonts w:eastAsiaTheme="minorEastAsia" w:cs="Times New Roman"/>
        </w:rPr>
        <w:t>-se</w:t>
      </w:r>
      <w:r w:rsidR="00B6056C" w:rsidRPr="007E4262">
        <w:rPr>
          <w:rFonts w:eastAsiaTheme="minorEastAsia" w:cs="Times New Roman"/>
        </w:rPr>
        <w:t xml:space="preserve"> executar dois passos:</w:t>
      </w:r>
    </w:p>
    <w:p w:rsidR="00660210" w:rsidRPr="007E4262" w:rsidRDefault="00A87191" w:rsidP="00ED6D0B">
      <w:pPr>
        <w:spacing w:after="120" w:line="360" w:lineRule="auto"/>
        <w:ind w:firstLine="708"/>
        <w:jc w:val="both"/>
        <w:rPr>
          <w:rFonts w:eastAsiaTheme="minorEastAsia"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I)</m:t>
                </m:r>
              </m:e>
              <m:e>
                <m:f>
                  <m:fPr>
                    <m:ctrlPr>
                      <w:rPr>
                        <w:rFonts w:ascii="Cambria Math" w:hAnsi="Cambria Math" w:cs="Times New Roman"/>
                        <w:i/>
                      </w:rPr>
                    </m:ctrlPr>
                  </m:fPr>
                  <m:num>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m:t>
                        </m:r>
                      </m:sup>
                    </m:sSup>
                  </m:num>
                  <m:den>
                    <m:r>
                      <w:rPr>
                        <w:rFonts w:ascii="Cambria Math" w:hAnsi="Cambria Math" w:cs="Times New Roman"/>
                      </w:rPr>
                      <m:t>∂ζ</m:t>
                    </m:r>
                  </m:den>
                </m:f>
                <m:r>
                  <w:rPr>
                    <w:rFonts w:ascii="Cambria Math" w:hAnsi="Cambria Math" w:cs="Times New Roman"/>
                  </w:rPr>
                  <m:t xml:space="preserve"> = </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r>
                      <w:rPr>
                        <w:rFonts w:ascii="Cambria Math" w:eastAsiaTheme="minorEastAsia" w:hAnsi="Cambria Math" w:cs="Times New Roman"/>
                      </w:rPr>
                      <m:t>κ</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ζ</m:t>
                            </m:r>
                            <m:ctrlPr>
                              <w:rPr>
                                <w:rFonts w:ascii="Cambria Math" w:eastAsiaTheme="minorEastAsia" w:hAnsi="Cambria Math" w:cs="Times New Roman"/>
                              </w:rPr>
                            </m:ctrlPr>
                          </m:num>
                          <m:den>
                            <m:r>
                              <w:rPr>
                                <w:rFonts w:ascii="Cambria Math" w:eastAsiaTheme="minorEastAsia" w:hAnsi="Cambria Math" w:cs="Times New Roman"/>
                              </w:rPr>
                              <m:t>2</m:t>
                            </m:r>
                          </m:den>
                        </m:f>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n</m:t>
                            </m:r>
                          </m:sup>
                        </m:sSup>
                      </m:e>
                    </m:d>
                    <m:r>
                      <w:rPr>
                        <w:rFonts w:ascii="Cambria Math" w:eastAsiaTheme="minorEastAsia" w:hAnsi="Cambria Math" w:cs="Times New Roman"/>
                      </w:rPr>
                      <m:t xml:space="preserve"> </m:t>
                    </m:r>
                  </m:e>
                </m:d>
              </m:e>
            </m:mr>
            <m:mr>
              <m:e>
                <m:r>
                  <w:rPr>
                    <w:rFonts w:ascii="Cambria Math" w:hAnsi="Cambria Math" w:cs="Times New Roman"/>
                  </w:rPr>
                  <m:t>II)</m:t>
                </m:r>
              </m:e>
              <m:e>
                <m:sSubSup>
                  <m:sSubSupPr>
                    <m:ctrlPr>
                      <w:rPr>
                        <w:rFonts w:ascii="Cambria Math" w:eastAsiaTheme="minorEastAsia" w:hAnsi="Cambria Math" w:cs="Times New Roman"/>
                        <w:i/>
                      </w:rPr>
                    </m:ctrlPr>
                  </m:sSubSupPr>
                  <m:e>
                    <m:r>
                      <w:rPr>
                        <w:rFonts w:ascii="Cambria Math" w:eastAsiaTheme="minorEastAsia" w:hAnsi="Cambria Math" w:cs="Times New Roman"/>
                      </w:rPr>
                      <m:t>u</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r>
                      <w:rPr>
                        <w:rFonts w:ascii="Cambria Math" w:eastAsiaTheme="minorEastAsia" w:hAnsi="Cambria Math" w:cs="Times New Roman"/>
                      </w:rPr>
                      <m:t>-</m:t>
                    </m:r>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den>
                    </m:f>
                    <m:f>
                      <m:fPr>
                        <m:ctrlPr>
                          <w:rPr>
                            <w:rFonts w:ascii="Cambria Math" w:eastAsiaTheme="minorEastAsia" w:hAnsi="Cambria Math" w:cs="Times New Roman"/>
                            <w:i/>
                          </w:rPr>
                        </m:ctrlPr>
                      </m:fPr>
                      <m:num>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n</m:t>
                            </m:r>
                          </m:sup>
                        </m:sSup>
                      </m:num>
                      <m:den>
                        <m:r>
                          <w:rPr>
                            <w:rFonts w:ascii="Cambria Math" w:hAnsi="Cambria Math" w:cs="Times New Roman"/>
                          </w:rPr>
                          <m:t>∂ζ</m:t>
                        </m:r>
                      </m:den>
                    </m:f>
                    <m:r>
                      <w:rPr>
                        <w:rFonts w:ascii="Cambria Math" w:hAnsi="Cambria Math" w:cs="Times New Roman"/>
                        <w:color w:val="000000"/>
                        <w:sz w:val="10"/>
                        <w:szCs w:val="10"/>
                      </w:rPr>
                      <m:t xml:space="preserve"> </m:t>
                    </m:r>
                  </m:e>
                </m:d>
                <m:r>
                  <w:rPr>
                    <w:rFonts w:ascii="Cambria Math" w:eastAsiaTheme="minorEastAsia" w:hAnsi="Cambria Math" w:cs="Times New Roman"/>
                  </w:rPr>
                  <m:t>+</m:t>
                </m:r>
                <m:r>
                  <m:rPr>
                    <m:sty m:val="p"/>
                  </m:rPr>
                  <w:rPr>
                    <w:rFonts w:ascii="Cambria Math" w:hAnsi="Cambria Math" w:cs="Times New Roman"/>
                    <w:color w:val="000000"/>
                    <w:sz w:val="20"/>
                    <w:szCs w:val="20"/>
                  </w:rPr>
                  <m:t>∆</m:t>
                </m:r>
                <m:r>
                  <w:rPr>
                    <w:rFonts w:ascii="Cambria Math" w:hAnsi="Cambria Math" w:cs="Times New Roman"/>
                    <w:color w:val="000000"/>
                    <w:sz w:val="20"/>
                    <w:szCs w:val="20"/>
                  </w:rPr>
                  <m:t>t</m:t>
                </m:r>
                <m:sSubSup>
                  <m:sSubSupPr>
                    <m:ctrlPr>
                      <w:rPr>
                        <w:rFonts w:ascii="Cambria Math" w:hAnsi="Cambria Math" w:cs="Times New Roman"/>
                        <w:i/>
                        <w:iCs/>
                        <w:color w:val="000000"/>
                        <w:sz w:val="20"/>
                        <w:szCs w:val="20"/>
                      </w:rPr>
                    </m:ctrlPr>
                  </m:sSubSupPr>
                  <m:e>
                    <m:r>
                      <w:rPr>
                        <w:rFonts w:ascii="Cambria Math" w:hAnsi="Cambria Math" w:cs="Times New Roman"/>
                        <w:color w:val="000000"/>
                        <w:sz w:val="20"/>
                        <w:szCs w:val="20"/>
                      </w:rPr>
                      <m:t>S</m:t>
                    </m:r>
                  </m:e>
                  <m:sub>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F</m:t>
                        </m:r>
                      </m:e>
                      <m:sub>
                        <m:r>
                          <w:rPr>
                            <w:rFonts w:ascii="Cambria Math" w:hAnsi="Cambria Math" w:cs="Times New Roman"/>
                            <w:color w:val="000000"/>
                            <w:sz w:val="20"/>
                            <w:szCs w:val="20"/>
                          </w:rPr>
                          <m:t>ζ</m:t>
                        </m:r>
                      </m:sub>
                    </m:sSub>
                  </m:sub>
                  <m:sup>
                    <m:r>
                      <w:rPr>
                        <w:rFonts w:ascii="Cambria Math" w:hAnsi="Cambria Math" w:cs="Times New Roman"/>
                        <w:color w:val="000000"/>
                        <w:sz w:val="20"/>
                        <w:szCs w:val="20"/>
                      </w:rPr>
                      <m:t>n+</m:t>
                    </m:r>
                    <m:f>
                      <m:fPr>
                        <m:type m:val="skw"/>
                        <m:ctrlPr>
                          <w:rPr>
                            <w:rFonts w:ascii="Cambria Math" w:hAnsi="Cambria Math" w:cs="Times New Roman"/>
                            <w:i/>
                            <w:color w:val="000000"/>
                            <w:sz w:val="20"/>
                            <w:szCs w:val="20"/>
                          </w:rPr>
                        </m:ctrlPr>
                      </m:fPr>
                      <m:num>
                        <m:r>
                          <w:rPr>
                            <w:rFonts w:ascii="Cambria Math" w:hAnsi="Cambria Math" w:cs="Times New Roman"/>
                            <w:color w:val="000000"/>
                            <w:sz w:val="20"/>
                            <w:szCs w:val="20"/>
                          </w:rPr>
                          <m:t>1</m:t>
                        </m:r>
                      </m:num>
                      <m:den>
                        <m:r>
                          <w:rPr>
                            <w:rFonts w:ascii="Cambria Math" w:hAnsi="Cambria Math" w:cs="Times New Roman"/>
                            <w:color w:val="000000"/>
                            <w:sz w:val="20"/>
                            <w:szCs w:val="20"/>
                          </w:rPr>
                          <m:t>2</m:t>
                        </m:r>
                      </m:den>
                    </m:f>
                  </m:sup>
                </m:sSubSup>
              </m:e>
            </m:mr>
          </m:m>
        </m:oMath>
      </m:oMathPara>
    </w:p>
    <w:p w:rsidR="005253E5" w:rsidRPr="007E4262" w:rsidRDefault="005253E5" w:rsidP="00ED6D0B">
      <w:pPr>
        <w:spacing w:after="120" w:line="360" w:lineRule="auto"/>
        <w:ind w:firstLine="708"/>
        <w:jc w:val="both"/>
        <w:rPr>
          <w:rFonts w:eastAsiaTheme="minorEastAsia" w:cs="Times New Roman"/>
        </w:rPr>
      </w:pPr>
      <w:r w:rsidRPr="007E4262">
        <w:rPr>
          <w:rFonts w:eastAsiaTheme="minorEastAsia" w:cs="Times New Roman"/>
        </w:rPr>
        <w:t xml:space="preserve">Onde </w:t>
      </w:r>
      <m:oMath>
        <m:r>
          <w:rPr>
            <w:rFonts w:ascii="Cambria Math" w:eastAsiaTheme="minorEastAsia" w:hAnsi="Cambria Math" w:cs="Times New Roman"/>
          </w:rPr>
          <m:t>ζ</m:t>
        </m:r>
      </m:oMath>
      <w:r w:rsidRPr="007E4262">
        <w:rPr>
          <w:rFonts w:eastAsiaTheme="minorEastAsia" w:cs="Times New Roman"/>
        </w:rPr>
        <w:t xml:space="preserve"> é cada uma das coordenadas </w:t>
      </w:r>
      <m:oMath>
        <m:r>
          <w:rPr>
            <w:rFonts w:ascii="Cambria Math" w:eastAsiaTheme="minorEastAsia" w:hAnsi="Cambria Math" w:cs="Times New Roman"/>
          </w:rPr>
          <m:t>(x,y e z)</m:t>
        </m:r>
      </m:oMath>
      <w:r w:rsidRPr="007E4262">
        <w:rPr>
          <w:rFonts w:eastAsiaTheme="minorEastAsia" w:cs="Times New Roman"/>
        </w:rPr>
        <w:t>.</w:t>
      </w:r>
    </w:p>
    <w:p w:rsidR="00B5062F" w:rsidRPr="007E4262" w:rsidRDefault="00B5062F" w:rsidP="00ED6D0B">
      <w:pPr>
        <w:spacing w:after="120" w:line="360" w:lineRule="auto"/>
        <w:jc w:val="both"/>
        <w:rPr>
          <w:rFonts w:eastAsiaTheme="minorEastAsia" w:cs="Times New Roman"/>
          <w:iCs/>
        </w:rPr>
      </w:pPr>
      <w:r w:rsidRPr="007E4262">
        <w:rPr>
          <w:rFonts w:eastAsiaTheme="minorEastAsia" w:cs="Times New Roman"/>
        </w:rPr>
        <w:tab/>
        <w:t xml:space="preserve">A primeira observação a se fazer </w:t>
      </w:r>
      <w:r w:rsidR="00B429D7" w:rsidRPr="007E4262">
        <w:rPr>
          <w:rFonts w:eastAsiaTheme="minorEastAsia" w:cs="Times New Roman"/>
        </w:rPr>
        <w:t xml:space="preserve">é com relação </w:t>
      </w:r>
      <w:r w:rsidR="00C158FA" w:rsidRPr="007E4262">
        <w:rPr>
          <w:rFonts w:eastAsiaTheme="minorEastAsia" w:cs="Times New Roman"/>
        </w:rPr>
        <w:t>ao uso dos</w:t>
      </w:r>
      <w:r w:rsidR="00B429D7" w:rsidRPr="007E4262">
        <w:rPr>
          <w:rFonts w:eastAsiaTheme="minorEastAsia" w:cs="Times New Roman"/>
        </w:rPr>
        <w:t xml:space="preserve"> recursos citados</w:t>
      </w:r>
      <w:r w:rsidR="00C158FA" w:rsidRPr="007E4262">
        <w:rPr>
          <w:rFonts w:eastAsiaTheme="minorEastAsia" w:cs="Times New Roman"/>
        </w:rPr>
        <w:t xml:space="preserve"> anteriormente</w:t>
      </w:r>
      <w:r w:rsidR="00B429D7" w:rsidRPr="007E4262">
        <w:rPr>
          <w:rFonts w:eastAsiaTheme="minorEastAsia" w:cs="Times New Roman"/>
        </w:rPr>
        <w:t>:</w:t>
      </w:r>
      <w:r w:rsidR="008011A4" w:rsidRPr="007E4262">
        <w:rPr>
          <w:rFonts w:eastAsiaTheme="minorEastAsia" w:cs="Times New Roman"/>
        </w:rPr>
        <w:t xml:space="preserve"> </w:t>
      </w:r>
      <w:r w:rsidR="00BA0EC7">
        <w:rPr>
          <w:rFonts w:eastAsiaTheme="minorEastAsia" w:cs="Times New Roman"/>
        </w:rPr>
        <w:t>o</w:t>
      </w:r>
      <w:r w:rsidRPr="007E4262">
        <w:rPr>
          <w:rFonts w:eastAsiaTheme="minorEastAsia" w:cs="Times New Roman"/>
        </w:rPr>
        <w:t xml:space="preserve"> </w:t>
      </w:r>
      <w:r w:rsidRPr="00BA0EC7">
        <w:rPr>
          <w:rFonts w:eastAsiaTheme="minorEastAsia" w:cs="Times New Roman"/>
          <w:i/>
        </w:rPr>
        <w:t>staggered grid</w:t>
      </w:r>
      <w:r w:rsidRPr="007E4262">
        <w:rPr>
          <w:rFonts w:eastAsiaTheme="minorEastAsia" w:cs="Times New Roman"/>
        </w:rPr>
        <w:t xml:space="preserve"> no espaço </w:t>
      </w:r>
      <m:oMath>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ζ</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oMath>
      <w:r w:rsidRPr="007E4262">
        <w:rPr>
          <w:rFonts w:eastAsiaTheme="minorEastAsia" w:cs="Times New Roman"/>
        </w:rPr>
        <w:t>), no tempo (índice</w:t>
      </w:r>
      <m:oMath>
        <m:r>
          <w:rPr>
            <w:rFonts w:ascii="Cambria Math" w:eastAsiaTheme="minorEastAsia" w:hAnsi="Cambria Math" w:cs="Times New Roman"/>
          </w:rPr>
          <m:t xml:space="preserve"> n+</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7E4262">
        <w:rPr>
          <w:rFonts w:eastAsiaTheme="minorEastAsia" w:cs="Times New Roman"/>
        </w:rPr>
        <w:t xml:space="preserve"> e </w:t>
      </w:r>
      <m:oMath>
        <m:r>
          <w:rPr>
            <w:rFonts w:ascii="Cambria Math" w:eastAsiaTheme="minorEastAsia" w:hAnsi="Cambria Math" w:cs="Times New Roman"/>
          </w:rPr>
          <m:t>n-</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oMath>
      <w:r w:rsidRPr="007E4262">
        <w:rPr>
          <w:rFonts w:eastAsiaTheme="minorEastAsia" w:cs="Times New Roman"/>
        </w:rPr>
        <w:t xml:space="preserve">); </w:t>
      </w:r>
      <w:r w:rsidR="00B429D7" w:rsidRPr="007E4262">
        <w:rPr>
          <w:rFonts w:eastAsiaTheme="minorEastAsia" w:cs="Times New Roman"/>
        </w:rPr>
        <w:t>o</w:t>
      </w:r>
      <w:r w:rsidRPr="007E4262">
        <w:rPr>
          <w:rFonts w:eastAsiaTheme="minorEastAsia" w:cs="Times New Roman"/>
        </w:rPr>
        <w:t xml:space="preserve"> PML</w:t>
      </w:r>
      <w:r w:rsidR="00B429D7" w:rsidRPr="007E4262">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oMath>
      <w:r w:rsidR="00B429D7" w:rsidRPr="007E4262">
        <w:rPr>
          <w:rFonts w:eastAsiaTheme="minorEastAsia" w:cs="Times New Roman"/>
        </w:rPr>
        <w:t>);</w:t>
      </w:r>
      <w:r w:rsidR="008011A4" w:rsidRPr="007E4262">
        <w:rPr>
          <w:rFonts w:eastAsiaTheme="minorEastAsia" w:cs="Times New Roman"/>
        </w:rPr>
        <w:t xml:space="preserve"> </w:t>
      </w:r>
      <w:r w:rsidR="00B429D7" w:rsidRPr="007E4262">
        <w:rPr>
          <w:rFonts w:eastAsiaTheme="minorEastAsia" w:cs="Times New Roman"/>
        </w:rPr>
        <w:t>a</w:t>
      </w:r>
      <w:r w:rsidRPr="007E4262">
        <w:rPr>
          <w:rFonts w:eastAsiaTheme="minorEastAsia" w:cs="Times New Roman"/>
        </w:rPr>
        <w:t xml:space="preserve"> forçante do sistema</w:t>
      </w:r>
      <w:r w:rsidR="00B429D7" w:rsidRPr="007E4262">
        <w:rPr>
          <w:rFonts w:eastAsiaTheme="minorEastAsia" w:cs="Times New Roman"/>
        </w:rPr>
        <w:t xml:space="preserve"> (</w:t>
      </w:r>
      <m:oMath>
        <m:r>
          <m:rPr>
            <m:sty m:val="p"/>
          </m:rPr>
          <w:rPr>
            <w:rFonts w:ascii="Cambria Math" w:hAnsi="Cambria Math" w:cs="Times New Roman"/>
            <w:color w:val="000000"/>
            <w:sz w:val="20"/>
            <w:szCs w:val="20"/>
          </w:rPr>
          <m:t>∆</m:t>
        </m:r>
        <m:r>
          <w:rPr>
            <w:rFonts w:ascii="Cambria Math" w:hAnsi="Cambria Math" w:cs="Times New Roman"/>
            <w:color w:val="000000"/>
            <w:sz w:val="20"/>
            <w:szCs w:val="20"/>
          </w:rPr>
          <m:t>t</m:t>
        </m:r>
        <m:sSubSup>
          <m:sSubSupPr>
            <m:ctrlPr>
              <w:rPr>
                <w:rFonts w:ascii="Cambria Math" w:hAnsi="Cambria Math" w:cs="Times New Roman"/>
                <w:i/>
                <w:iCs/>
                <w:color w:val="000000"/>
                <w:sz w:val="20"/>
                <w:szCs w:val="20"/>
              </w:rPr>
            </m:ctrlPr>
          </m:sSubSupPr>
          <m:e>
            <m:r>
              <w:rPr>
                <w:rFonts w:ascii="Cambria Math" w:hAnsi="Cambria Math" w:cs="Times New Roman"/>
                <w:color w:val="000000"/>
                <w:sz w:val="20"/>
                <w:szCs w:val="20"/>
              </w:rPr>
              <m:t>S</m:t>
            </m:r>
          </m:e>
          <m:sub>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F</m:t>
                </m:r>
              </m:e>
              <m:sub>
                <m:r>
                  <w:rPr>
                    <w:rFonts w:ascii="Cambria Math" w:hAnsi="Cambria Math" w:cs="Times New Roman"/>
                    <w:color w:val="000000"/>
                    <w:sz w:val="20"/>
                    <w:szCs w:val="20"/>
                  </w:rPr>
                  <m:t>ζ</m:t>
                </m:r>
              </m:sub>
            </m:sSub>
          </m:sub>
          <m:sup>
            <m:r>
              <w:rPr>
                <w:rFonts w:ascii="Cambria Math" w:hAnsi="Cambria Math" w:cs="Times New Roman"/>
                <w:color w:val="000000"/>
                <w:sz w:val="20"/>
                <w:szCs w:val="20"/>
              </w:rPr>
              <m:t>n+</m:t>
            </m:r>
            <m:f>
              <m:fPr>
                <m:type m:val="skw"/>
                <m:ctrlPr>
                  <w:rPr>
                    <w:rFonts w:ascii="Cambria Math" w:hAnsi="Cambria Math" w:cs="Times New Roman"/>
                    <w:i/>
                    <w:color w:val="000000"/>
                    <w:sz w:val="20"/>
                    <w:szCs w:val="20"/>
                  </w:rPr>
                </m:ctrlPr>
              </m:fPr>
              <m:num>
                <m:r>
                  <w:rPr>
                    <w:rFonts w:ascii="Cambria Math" w:hAnsi="Cambria Math" w:cs="Times New Roman"/>
                    <w:color w:val="000000"/>
                    <w:sz w:val="20"/>
                    <w:szCs w:val="20"/>
                  </w:rPr>
                  <m:t>1</m:t>
                </m:r>
              </m:num>
              <m:den>
                <m:r>
                  <w:rPr>
                    <w:rFonts w:ascii="Cambria Math" w:hAnsi="Cambria Math" w:cs="Times New Roman"/>
                    <w:color w:val="000000"/>
                    <w:sz w:val="20"/>
                    <w:szCs w:val="20"/>
                  </w:rPr>
                  <m:t>2</m:t>
                </m:r>
              </m:den>
            </m:f>
          </m:sup>
        </m:sSubSup>
      </m:oMath>
      <w:r w:rsidR="00B429D7" w:rsidRPr="007E4262">
        <w:rPr>
          <w:rFonts w:eastAsiaTheme="minorEastAsia" w:cs="Times New Roman"/>
        </w:rPr>
        <w:t>)</w:t>
      </w:r>
      <w:r w:rsidR="008011A4" w:rsidRPr="007E4262">
        <w:rPr>
          <w:rFonts w:eastAsiaTheme="minorEastAsia" w:cs="Times New Roman"/>
        </w:rPr>
        <w:t xml:space="preserve">; </w:t>
      </w:r>
      <w:r w:rsidR="00B429D7" w:rsidRPr="007E4262">
        <w:rPr>
          <w:rFonts w:eastAsiaTheme="minorEastAsia" w:cs="Times New Roman"/>
        </w:rPr>
        <w:t xml:space="preserve">operado </w:t>
      </w:r>
      <w:r w:rsidR="00B429D7" w:rsidRPr="00BA0EC7">
        <w:rPr>
          <w:rFonts w:eastAsiaTheme="minorEastAsia" w:cs="Times New Roman"/>
          <w:i/>
        </w:rPr>
        <w:t>k-space</w:t>
      </w:r>
      <w:r w:rsidR="00B429D7" w:rsidRPr="007E4262">
        <w:rPr>
          <w:rFonts w:eastAsiaTheme="minorEastAsia" w:cs="Times New Roman"/>
        </w:rPr>
        <w:t xml:space="preserve"> (</w:t>
      </w:r>
      <m:oMath>
        <m:r>
          <w:rPr>
            <w:rFonts w:ascii="Cambria Math" w:eastAsiaTheme="minorEastAsia" w:hAnsi="Cambria Math" w:cs="Times New Roman"/>
          </w:rPr>
          <m:t>κ=sinc</m:t>
        </m:r>
        <m:r>
          <m:rPr>
            <m:sty m:val="p"/>
          </m:rPr>
          <w:rPr>
            <w:rFonts w:ascii="Cambria Math" w:eastAsiaTheme="minorEastAsia" w:hAnsi="Cambria Math" w:cs="Times New Roman"/>
          </w:rPr>
          <m:t>(</m:t>
        </m:r>
        <m:r>
          <w:rPr>
            <w:rFonts w:ascii="Cambria Math" w:eastAsiaTheme="minorEastAsia" w:hAnsi="Cambria Math" w:cs="Times New Roman"/>
          </w:rPr>
          <m:t>c</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r>
          <m:rPr>
            <m:sty m:val="p"/>
          </m:rPr>
          <w:rPr>
            <w:rFonts w:ascii="Cambria Math" w:eastAsiaTheme="minorEastAsia" w:hAnsi="Cambria Math" w:cs="Times New Roman"/>
          </w:rPr>
          <m:t>Δ</m:t>
        </m:r>
        <m:r>
          <w:rPr>
            <w:rFonts w:ascii="Cambria Math" w:eastAsiaTheme="minorEastAsia" w:hAnsi="Cambria Math" w:cs="Times New Roman"/>
          </w:rPr>
          <m:t>t</m:t>
        </m:r>
        <m:r>
          <m:rPr>
            <m:sty m:val="p"/>
          </m:rPr>
          <w:rPr>
            <w:rFonts w:ascii="Cambria Math" w:eastAsiaTheme="minorEastAsia" w:hAnsi="Cambria Math" w:cs="Times New Roman"/>
          </w:rPr>
          <m:t>/2)</m:t>
        </m:r>
      </m:oMath>
      <w:r w:rsidR="004E64AD" w:rsidRPr="007E4262">
        <w:rPr>
          <w:rFonts w:eastAsiaTheme="minorEastAsia" w:cs="Times New Roman"/>
        </w:rPr>
        <w:t>)</w:t>
      </w:r>
      <w:r w:rsidR="00BA0EC7">
        <w:rPr>
          <w:rFonts w:eastAsiaTheme="minorEastAsia" w:cs="Times New Roman"/>
        </w:rPr>
        <w:t>,</w:t>
      </w:r>
      <w:r w:rsidR="00B429D7" w:rsidRPr="007E4262">
        <w:rPr>
          <w:rFonts w:eastAsiaTheme="minorEastAsia" w:cs="Times New Roman"/>
        </w:rPr>
        <w:t xml:space="preserve"> agindo sobre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oMath>
      <w:r w:rsidR="00B429D7" w:rsidRPr="007E4262">
        <w:rPr>
          <w:rFonts w:eastAsiaTheme="minorEastAsia" w:cs="Times New Roman"/>
        </w:rPr>
        <w:t>.</w:t>
      </w:r>
      <w:r w:rsidR="008011A4" w:rsidRPr="007E4262">
        <w:rPr>
          <w:rFonts w:eastAsiaTheme="minorEastAsia" w:cs="Times New Roman"/>
        </w:rPr>
        <w:t xml:space="preserve"> Vale destacar que o operador </w:t>
      </w:r>
      <m:oMath>
        <m:r>
          <w:rPr>
            <w:rFonts w:ascii="Cambria Math" w:eastAsiaTheme="minorEastAsia" w:hAnsi="Cambria Math" w:cs="Times New Roman"/>
          </w:rPr>
          <m:t>κ</m:t>
        </m:r>
      </m:oMath>
      <w:r w:rsidR="008011A4" w:rsidRPr="007E4262">
        <w:rPr>
          <w:rFonts w:eastAsiaTheme="minorEastAsia" w:cs="Times New Roman"/>
          <w:iCs/>
        </w:rPr>
        <w:t xml:space="preserve"> é diferente em cada ponto, devido </w:t>
      </w:r>
      <w:r w:rsidR="00BA0EC7">
        <w:rPr>
          <w:rFonts w:eastAsiaTheme="minorEastAsia" w:cs="Times New Roman"/>
          <w:iCs/>
        </w:rPr>
        <w:t>à</w:t>
      </w:r>
      <w:r w:rsidR="008011A4" w:rsidRPr="007E4262">
        <w:rPr>
          <w:rFonts w:eastAsiaTheme="minorEastAsia" w:cs="Times New Roman"/>
          <w:iCs/>
        </w:rPr>
        <w:t xml:space="preserve"> variação de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oMath>
      <w:r w:rsidR="008011A4" w:rsidRPr="007E4262">
        <w:rPr>
          <w:rFonts w:eastAsiaTheme="minorEastAsia" w:cs="Times New Roman"/>
        </w:rPr>
        <w:t xml:space="preserve"> e de </w:t>
      </w:r>
      <m:oMath>
        <m:r>
          <w:rPr>
            <w:rFonts w:ascii="Cambria Math" w:eastAsiaTheme="minorEastAsia" w:hAnsi="Cambria Math" w:cs="Times New Roman"/>
          </w:rPr>
          <m:t>c</m:t>
        </m:r>
      </m:oMath>
      <w:r w:rsidR="008011A4" w:rsidRPr="007E4262">
        <w:rPr>
          <w:rFonts w:eastAsiaTheme="minorEastAsia" w:cs="Times New Roman"/>
          <w:iCs/>
        </w:rPr>
        <w:t>.</w:t>
      </w:r>
    </w:p>
    <w:p w:rsidR="00C158FA" w:rsidRPr="007E4262" w:rsidRDefault="00C158FA" w:rsidP="00ED6D0B">
      <w:pPr>
        <w:spacing w:after="120" w:line="360" w:lineRule="auto"/>
        <w:jc w:val="both"/>
        <w:rPr>
          <w:rFonts w:eastAsiaTheme="minorEastAsia" w:cs="Times New Roman"/>
          <w:iCs/>
        </w:rPr>
      </w:pPr>
      <w:r w:rsidRPr="007E4262">
        <w:rPr>
          <w:rFonts w:eastAsiaTheme="minorEastAsia" w:cs="Times New Roman"/>
          <w:iCs/>
        </w:rPr>
        <w:lastRenderedPageBreak/>
        <w:tab/>
        <w:t xml:space="preserve">A segunda equação do sistema </w:t>
      </w:r>
      <m:oMath>
        <m:d>
          <m:dPr>
            <m:ctrlPr>
              <w:rPr>
                <w:rFonts w:ascii="Cambria Math" w:eastAsiaTheme="minorEastAsia" w:hAnsi="Cambria Math" w:cs="Times New Roman"/>
                <w:i/>
                <w:iCs/>
              </w:rPr>
            </m:ctrlPr>
          </m:dPr>
          <m:e>
            <m:f>
              <m:fPr>
                <m:ctrlPr>
                  <w:rPr>
                    <w:rFonts w:ascii="Cambria Math" w:hAnsi="Cambria Math"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Cambria Math" w:cs="Times New Roman"/>
              </w:rPr>
              <m:t>= -</m:t>
            </m:r>
            <m:d>
              <m:dPr>
                <m:ctrlPr>
                  <w:rPr>
                    <w:rFonts w:ascii="Cambria Math" w:hAnsi="Cambria Math" w:cs="Times New Roman"/>
                    <w:i/>
                  </w:rPr>
                </m:ctrlPr>
              </m:dPr>
              <m:e>
                <m:r>
                  <w:rPr>
                    <w:rFonts w:ascii="Cambria Math" w:hAnsi="Cambria Math" w:cs="Times New Roman"/>
                  </w:rPr>
                  <m:t>2ρ+</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ctrlPr>
                  <w:rPr>
                    <w:rFonts w:ascii="Cambria Math" w:hAnsi="Cambria Math" w:cs="Times New Roman"/>
                  </w:rPr>
                </m:ctrlPr>
              </m:e>
            </m:d>
            <m:r>
              <m:rPr>
                <m:sty m:val="p"/>
              </m:rPr>
              <w:rPr>
                <w:rFonts w:ascii="Cambria Math" w:hAnsi="Cambria Math" w:cs="Times New Roman"/>
              </w:rPr>
              <m:t>∇⋅</m:t>
            </m:r>
            <m:r>
              <m:rPr>
                <m:sty m:val="bi"/>
              </m:rPr>
              <w:rPr>
                <w:rFonts w:ascii="Cambria Math" w:hAnsi="Cambria Math" w:cs="Times New Roman"/>
              </w:rPr>
              <m:t>u-u</m:t>
            </m:r>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r>
              <m:rPr>
                <m:sty m:val="b"/>
              </m:rPr>
              <w:rPr>
                <w:rFonts w:ascii="Cambria Math" w:hAnsi="Cambria Math" w:cs="Times New Roman"/>
              </w:rPr>
              <m:t xml:space="preserve"> </m:t>
            </m:r>
            <m:ctrlPr>
              <w:rPr>
                <w:rFonts w:ascii="Cambria Math" w:hAnsi="Cambria Math" w:cs="Times New Roman"/>
                <w:b/>
              </w:rPr>
            </m:ctrlPr>
          </m:e>
        </m:d>
      </m:oMath>
      <w:r w:rsidR="00897388" w:rsidRPr="007E4262">
        <w:rPr>
          <w:rFonts w:eastAsiaTheme="minorEastAsia" w:cs="Times New Roman"/>
          <w:iCs/>
        </w:rPr>
        <w:t xml:space="preserve"> </w:t>
      </w:r>
      <w:r w:rsidRPr="007E4262">
        <w:rPr>
          <w:rFonts w:eastAsiaTheme="minorEastAsia" w:cs="Times New Roman"/>
          <w:iCs/>
        </w:rPr>
        <w:t xml:space="preserve">será muito semelhante </w:t>
      </w:r>
      <w:r w:rsidR="00BA0EC7">
        <w:rPr>
          <w:rFonts w:eastAsiaTheme="minorEastAsia" w:cs="Times New Roman"/>
          <w:iCs/>
        </w:rPr>
        <w:t>à</w:t>
      </w:r>
      <w:r w:rsidRPr="007E4262">
        <w:rPr>
          <w:rFonts w:eastAsiaTheme="minorEastAsia" w:cs="Times New Roman"/>
          <w:iCs/>
        </w:rPr>
        <w:t xml:space="preserve"> primeira equação a menos de um fator dividindo o lado </w:t>
      </w:r>
      <w:r w:rsidR="00516CBB" w:rsidRPr="007E4262">
        <w:rPr>
          <w:rFonts w:eastAsiaTheme="minorEastAsia" w:cs="Times New Roman"/>
          <w:iCs/>
        </w:rPr>
        <w:t>direito</w:t>
      </w:r>
      <w:r w:rsidR="005C1569" w:rsidRPr="007E4262">
        <w:rPr>
          <w:rFonts w:eastAsiaTheme="minorEastAsia" w:cs="Times New Roman"/>
          <w:iCs/>
        </w:rPr>
        <w:t xml:space="preserve"> (lembrando que o termo </w:t>
      </w:r>
      <m:oMath>
        <m:r>
          <m:rPr>
            <m:sty m:val="bi"/>
          </m:rPr>
          <w:rPr>
            <w:rFonts w:ascii="Cambria Math" w:hAnsi="Cambria Math" w:cs="Times New Roman"/>
          </w:rPr>
          <m:t>u</m:t>
        </m:r>
        <m: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oMath>
      <w:r w:rsidR="005C1569" w:rsidRPr="007E4262">
        <w:rPr>
          <w:rFonts w:eastAsiaTheme="minorEastAsia" w:cs="Times New Roman"/>
        </w:rPr>
        <w:t xml:space="preserve"> não influencia a resolução do sistema)</w:t>
      </w:r>
      <w:r w:rsidR="00BA0EC7">
        <w:rPr>
          <w:rFonts w:eastAsiaTheme="minorEastAsia" w:cs="Times New Roman"/>
          <w:iCs/>
        </w:rPr>
        <w:t>:</w:t>
      </w:r>
    </w:p>
    <w:p w:rsidR="00C158FA" w:rsidRPr="007E4262" w:rsidRDefault="00A87191" w:rsidP="00ED6D0B">
      <w:pPr>
        <w:spacing w:after="120" w:line="360" w:lineRule="auto"/>
        <w:ind w:firstLine="708"/>
        <w:jc w:val="both"/>
        <w:rPr>
          <w:rFonts w:eastAsiaTheme="minorEastAsia"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III)</m:t>
                </m:r>
              </m:e>
              <m:e>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r>
                  <w:rPr>
                    <w:rFonts w:ascii="Cambria Math" w:hAnsi="Cambria Math" w:cs="Times New Roman"/>
                  </w:rPr>
                  <m:t xml:space="preserve"> = </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r>
                      <w:rPr>
                        <w:rFonts w:ascii="Cambria Math" w:eastAsiaTheme="minorEastAsia" w:hAnsi="Cambria Math" w:cs="Times New Roman"/>
                      </w:rPr>
                      <m:t>κ</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ζ</m:t>
                            </m:r>
                            <m:ctrlPr>
                              <w:rPr>
                                <w:rFonts w:ascii="Cambria Math" w:eastAsiaTheme="minorEastAsia" w:hAnsi="Cambria Math" w:cs="Times New Roman"/>
                              </w:rPr>
                            </m:ctrlPr>
                          </m:num>
                          <m:den>
                            <m:r>
                              <w:rPr>
                                <w:rFonts w:ascii="Cambria Math" w:eastAsiaTheme="minorEastAsia" w:hAnsi="Cambria Math" w:cs="Times New Roman"/>
                              </w:rPr>
                              <m:t>2</m:t>
                            </m:r>
                          </m:den>
                        </m:f>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e>
                    </m:d>
                    <m:r>
                      <w:rPr>
                        <w:rFonts w:ascii="Cambria Math" w:eastAsiaTheme="minorEastAsia" w:hAnsi="Cambria Math" w:cs="Times New Roman"/>
                      </w:rPr>
                      <m:t xml:space="preserve"> </m:t>
                    </m:r>
                  </m:e>
                </m:d>
              </m:e>
            </m:mr>
            <m:mr>
              <m:e>
                <m:r>
                  <w:rPr>
                    <w:rFonts w:ascii="Cambria Math" w:hAnsi="Cambria Math" w:cs="Times New Roman"/>
                  </w:rPr>
                  <m:t>IV)</m:t>
                </m:r>
              </m:e>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num>
                  <m:den>
                    <m:r>
                      <w:rPr>
                        <w:rFonts w:ascii="Cambria Math" w:eastAsiaTheme="minorEastAsia" w:hAnsi="Cambria Math" w:cs="Times New Roman"/>
                      </w:rPr>
                      <m:t>1+2</m:t>
                    </m:r>
                    <m:r>
                      <m:rPr>
                        <m:sty m:val="p"/>
                      </m:rPr>
                      <w:rPr>
                        <w:rFonts w:ascii="Cambria Math" w:eastAsiaTheme="minorEastAsia" w:hAnsi="Cambria Math" w:cs="Times New Roman"/>
                      </w:rPr>
                      <m:t>Δ</m:t>
                    </m:r>
                    <m:r>
                      <w:rPr>
                        <w:rFonts w:ascii="Cambria Math" w:eastAsiaTheme="minorEastAsia" w:hAnsi="Cambria Math" w:cs="Times New Roman"/>
                      </w:rPr>
                      <m:t>t</m:t>
                    </m:r>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m:t>
                        </m:r>
                      </m:sup>
                    </m:sSubSup>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r>
                      <w:rPr>
                        <w:rFonts w:ascii="Cambria Math" w:hAnsi="Cambria Math" w:cs="Times New Roman"/>
                        <w:color w:val="000000"/>
                        <w:sz w:val="10"/>
                        <w:szCs w:val="10"/>
                      </w:rPr>
                      <m:t xml:space="preserve"> </m:t>
                    </m:r>
                  </m:e>
                </m:d>
                <m:r>
                  <w:rPr>
                    <w:rFonts w:ascii="Cambria Math" w:eastAsiaTheme="minorEastAsia" w:hAnsi="Cambria Math" w:cs="Times New Roman"/>
                  </w:rPr>
                  <m:t>+</m:t>
                </m:r>
                <m:r>
                  <m:rPr>
                    <m:sty m:val="p"/>
                  </m:rPr>
                  <w:rPr>
                    <w:rFonts w:ascii="Cambria Math" w:hAnsi="Cambria Math" w:cs="Times New Roman"/>
                    <w:color w:val="000000"/>
                    <w:sz w:val="20"/>
                    <w:szCs w:val="20"/>
                  </w:rPr>
                  <m:t>∆</m:t>
                </m:r>
                <m:r>
                  <w:rPr>
                    <w:rFonts w:ascii="Cambria Math" w:hAnsi="Cambria Math" w:cs="Times New Roman"/>
                    <w:color w:val="000000"/>
                    <w:sz w:val="20"/>
                    <w:szCs w:val="20"/>
                  </w:rPr>
                  <m:t>t</m:t>
                </m:r>
                <m:sSubSup>
                  <m:sSubSupPr>
                    <m:ctrlPr>
                      <w:rPr>
                        <w:rFonts w:ascii="Cambria Math" w:hAnsi="Cambria Math" w:cs="Times New Roman"/>
                        <w:i/>
                        <w:iCs/>
                        <w:color w:val="000000"/>
                        <w:sz w:val="20"/>
                        <w:szCs w:val="20"/>
                      </w:rPr>
                    </m:ctrlPr>
                  </m:sSubSupPr>
                  <m:e>
                    <m:r>
                      <w:rPr>
                        <w:rFonts w:ascii="Cambria Math" w:hAnsi="Cambria Math" w:cs="Times New Roman"/>
                        <w:color w:val="000000"/>
                        <w:sz w:val="20"/>
                        <w:szCs w:val="20"/>
                      </w:rPr>
                      <m:t>S</m:t>
                    </m:r>
                  </m:e>
                  <m:sub>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F</m:t>
                        </m:r>
                      </m:e>
                      <m:sub>
                        <m:r>
                          <w:rPr>
                            <w:rFonts w:ascii="Cambria Math" w:hAnsi="Cambria Math" w:cs="Times New Roman"/>
                            <w:color w:val="000000"/>
                            <w:sz w:val="20"/>
                            <w:szCs w:val="20"/>
                          </w:rPr>
                          <m:t>ζ</m:t>
                        </m:r>
                      </m:sub>
                    </m:sSub>
                  </m:sub>
                  <m:sup>
                    <m:r>
                      <w:rPr>
                        <w:rFonts w:ascii="Cambria Math" w:hAnsi="Cambria Math" w:cs="Times New Roman"/>
                        <w:color w:val="000000"/>
                        <w:sz w:val="20"/>
                        <w:szCs w:val="20"/>
                      </w:rPr>
                      <m:t>n+1</m:t>
                    </m:r>
                  </m:sup>
                </m:sSubSup>
              </m:e>
            </m:mr>
          </m:m>
        </m:oMath>
      </m:oMathPara>
    </w:p>
    <w:p w:rsidR="00C158FA" w:rsidRPr="007E4262" w:rsidRDefault="00F52C73" w:rsidP="00ED6D0B">
      <w:pPr>
        <w:spacing w:after="120" w:line="360" w:lineRule="auto"/>
        <w:jc w:val="both"/>
        <w:rPr>
          <w:rFonts w:eastAsiaTheme="minorEastAsia" w:cs="Times New Roman"/>
        </w:rPr>
      </w:pPr>
      <w:r w:rsidRPr="007E4262">
        <w:rPr>
          <w:rFonts w:eastAsiaTheme="minorEastAsia" w:cs="Times New Roman"/>
        </w:rPr>
        <w:tab/>
        <w:t xml:space="preserve">A terceira equação do sistema </w:t>
      </w:r>
      <m:oMath>
        <m:d>
          <m:dPr>
            <m:ctrlPr>
              <w:rPr>
                <w:rFonts w:ascii="Cambria Math" w:eastAsiaTheme="minorEastAsia" w:hAnsi="Cambria Math" w:cs="Times New Roman"/>
                <w:i/>
              </w:rPr>
            </m:ctrlPr>
          </m:dPr>
          <m:e>
            <m:r>
              <w:rPr>
                <w:rFonts w:ascii="Cambria Math" w:hAnsi="Cambria Math" w:cs="Times New Roman"/>
              </w:rPr>
              <m:t>p=</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d>
              <m:dPr>
                <m:ctrlPr>
                  <w:rPr>
                    <w:rFonts w:ascii="Cambria Math" w:hAnsi="Cambria Math" w:cs="Times New Roman"/>
                    <w:i/>
                  </w:rPr>
                </m:ctrlPr>
              </m:dPr>
              <m:e>
                <m:r>
                  <w:rPr>
                    <w:rFonts w:ascii="Cambria Math" w:hAnsi="Cambria Math" w:cs="Times New Roman"/>
                  </w:rPr>
                  <m:t>ρ+</m:t>
                </m:r>
                <m:r>
                  <m:rPr>
                    <m:sty m:val="bi"/>
                  </m:rPr>
                  <w:rPr>
                    <w:rFonts w:ascii="Cambria Math" w:hAnsi="Cambria Math" w:cs="Times New Roman"/>
                  </w:rPr>
                  <m:t>d⋅</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ρ</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2A</m:t>
                    </m:r>
                  </m:den>
                </m:f>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2</m:t>
                        </m:r>
                      </m:sup>
                    </m:sSup>
                  </m:num>
                  <m:den>
                    <m:sSub>
                      <m:sSubPr>
                        <m:ctrlPr>
                          <w:rPr>
                            <w:rFonts w:ascii="Cambria Math" w:hAnsi="Cambria Math" w:cs="Times New Roman"/>
                          </w:rPr>
                        </m:ctrlPr>
                      </m:sSubPr>
                      <m:e>
                        <m:r>
                          <m:rPr>
                            <m:sty m:val="p"/>
                          </m:rPr>
                          <w:rPr>
                            <w:rFonts w:ascii="Cambria Math" w:hAnsi="Cambria Math" w:cs="Times New Roman"/>
                          </w:rPr>
                          <m:t>ρ</m:t>
                        </m:r>
                        <m:ctrlPr>
                          <w:rPr>
                            <w:rFonts w:ascii="Cambria Math" w:hAnsi="Cambria Math" w:cs="Times New Roman"/>
                            <w:i/>
                          </w:rPr>
                        </m:ctrlPr>
                      </m:e>
                      <m:sub>
                        <m:r>
                          <w:rPr>
                            <w:rFonts w:ascii="Cambria Math" w:hAnsi="Cambria Math" w:cs="Times New Roman"/>
                          </w:rPr>
                          <m:t>0</m:t>
                        </m:r>
                      </m:sub>
                    </m:sSub>
                  </m:den>
                </m:f>
                <m:r>
                  <w:rPr>
                    <w:rFonts w:ascii="Cambria Math" w:hAnsi="Cambria Math" w:cs="Times New Roman"/>
                  </w:rPr>
                  <m:t>-Lρ</m:t>
                </m:r>
              </m:e>
            </m:d>
            <m:ctrlPr>
              <w:rPr>
                <w:rFonts w:ascii="Cambria Math" w:hAnsi="Cambria Math" w:cs="Times New Roman"/>
                <w:i/>
              </w:rPr>
            </m:ctrlPr>
          </m:e>
        </m:d>
      </m:oMath>
      <w:r w:rsidR="004E76AE">
        <w:rPr>
          <w:rFonts w:eastAsiaTheme="minorEastAsia" w:cs="Times New Roman"/>
        </w:rPr>
        <w:t>,</w:t>
      </w:r>
      <w:r w:rsidR="00897388" w:rsidRPr="007E4262">
        <w:rPr>
          <w:rFonts w:eastAsiaTheme="minorEastAsia" w:cs="Times New Roman"/>
        </w:rPr>
        <w:t xml:space="preserve"> </w:t>
      </w:r>
      <w:r w:rsidRPr="007E4262">
        <w:rPr>
          <w:rFonts w:eastAsiaTheme="minorEastAsia" w:cs="Times New Roman"/>
        </w:rPr>
        <w:t xml:space="preserve">quando </w:t>
      </w:r>
      <w:r w:rsidR="00516CBB" w:rsidRPr="007E4262">
        <w:rPr>
          <w:rFonts w:eastAsiaTheme="minorEastAsia" w:cs="Times New Roman"/>
        </w:rPr>
        <w:t>discretizada</w:t>
      </w:r>
      <w:r w:rsidR="004E76AE">
        <w:rPr>
          <w:rFonts w:eastAsiaTheme="minorEastAsia" w:cs="Times New Roman"/>
        </w:rPr>
        <w:t>,</w:t>
      </w:r>
      <w:r w:rsidRPr="007E4262">
        <w:rPr>
          <w:rFonts w:eastAsiaTheme="minorEastAsia" w:cs="Times New Roman"/>
        </w:rPr>
        <w:t xml:space="preserve"> é igual </w:t>
      </w:r>
      <w:r w:rsidR="004E76AE">
        <w:rPr>
          <w:rFonts w:eastAsiaTheme="minorEastAsia" w:cs="Times New Roman"/>
        </w:rPr>
        <w:t>à</w:t>
      </w:r>
      <w:r w:rsidRPr="007E4262">
        <w:rPr>
          <w:rFonts w:eastAsiaTheme="minorEastAsia" w:cs="Times New Roman"/>
        </w:rPr>
        <w:t xml:space="preserve"> sua versão continua</w:t>
      </w:r>
      <w:r w:rsidR="00200481" w:rsidRPr="007E4262">
        <w:rPr>
          <w:rFonts w:eastAsiaTheme="minorEastAsia" w:cs="Times New Roman"/>
        </w:rPr>
        <w:t xml:space="preserve"> (desconsiderando </w:t>
      </w:r>
      <w:r w:rsidR="00516CBB" w:rsidRPr="007E4262">
        <w:rPr>
          <w:rFonts w:eastAsiaTheme="minorEastAsia" w:cs="Times New Roman"/>
        </w:rPr>
        <w:t>o efeito d</w:t>
      </w:r>
      <w:r w:rsidR="00200481" w:rsidRPr="007E4262">
        <w:rPr>
          <w:rFonts w:eastAsiaTheme="minorEastAsia" w:cs="Times New Roman"/>
        </w:rPr>
        <w:t xml:space="preserve">a mudança de </w:t>
      </w:r>
      <m:oMath>
        <m:r>
          <w:rPr>
            <w:rFonts w:ascii="Cambria Math" w:hAnsi="Cambria Math" w:cs="Times New Roman"/>
          </w:rPr>
          <m:t xml:space="preserve">L </m:t>
        </m:r>
      </m:oMath>
      <w:r w:rsidR="00200481" w:rsidRPr="007E4262">
        <w:rPr>
          <w:rFonts w:eastAsiaTheme="minorEastAsia" w:cs="Times New Roman"/>
        </w:rPr>
        <w:t xml:space="preserve">por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oMath>
      <w:r w:rsidR="00200481" w:rsidRPr="007E4262">
        <w:rPr>
          <w:rFonts w:eastAsiaTheme="minorEastAsia" w:cs="Times New Roman"/>
        </w:rPr>
        <w:t>)</w:t>
      </w:r>
      <w:r w:rsidRPr="007E4262">
        <w:rPr>
          <w:rFonts w:eastAsiaTheme="minorEastAsia" w:cs="Times New Roman"/>
        </w:rPr>
        <w:t>. No entanto</w:t>
      </w:r>
      <w:r w:rsidR="004E76AE">
        <w:rPr>
          <w:rFonts w:eastAsiaTheme="minorEastAsia" w:cs="Times New Roman"/>
        </w:rPr>
        <w:t>,</w:t>
      </w:r>
      <w:r w:rsidRPr="007E4262">
        <w:rPr>
          <w:rFonts w:eastAsiaTheme="minorEastAsia" w:cs="Times New Roman"/>
        </w:rPr>
        <w:t xml:space="preserve"> como </w:t>
      </w:r>
      <w:r w:rsidR="004E76AE">
        <w:rPr>
          <w:rFonts w:eastAsiaTheme="minorEastAsia" w:cs="Times New Roman"/>
        </w:rPr>
        <w:t xml:space="preserve">se </w:t>
      </w:r>
      <w:r w:rsidRPr="007E4262">
        <w:rPr>
          <w:rFonts w:eastAsiaTheme="minorEastAsia" w:cs="Times New Roman"/>
        </w:rPr>
        <w:t>separam as três coordenadas anteriormente</w:t>
      </w:r>
      <w:r w:rsidR="004E76AE">
        <w:rPr>
          <w:rFonts w:eastAsiaTheme="minorEastAsia" w:cs="Times New Roman"/>
        </w:rPr>
        <w:t>,</w:t>
      </w:r>
      <w:r w:rsidRPr="007E4262">
        <w:rPr>
          <w:rFonts w:eastAsiaTheme="minorEastAsia" w:cs="Times New Roman"/>
        </w:rPr>
        <w:t xml:space="preserve"> tem</w:t>
      </w:r>
      <w:r w:rsidR="004E76AE">
        <w:rPr>
          <w:rFonts w:eastAsiaTheme="minorEastAsia" w:cs="Times New Roman"/>
        </w:rPr>
        <w:t>-se</w:t>
      </w:r>
      <w:r w:rsidRPr="007E4262">
        <w:rPr>
          <w:rFonts w:eastAsiaTheme="minorEastAsia" w:cs="Times New Roman"/>
        </w:rPr>
        <w:t xml:space="preserve"> que junt</w:t>
      </w:r>
      <w:r w:rsidR="004E76AE">
        <w:rPr>
          <w:rFonts w:eastAsiaTheme="minorEastAsia" w:cs="Times New Roman"/>
        </w:rPr>
        <w:t>á</w:t>
      </w:r>
      <w:r w:rsidRPr="007E4262">
        <w:rPr>
          <w:rFonts w:eastAsiaTheme="minorEastAsia" w:cs="Times New Roman"/>
        </w:rPr>
        <w:t>-las. Para tal, usa</w:t>
      </w:r>
      <w:r w:rsidR="004E76AE">
        <w:rPr>
          <w:rFonts w:eastAsiaTheme="minorEastAsia" w:cs="Times New Roman"/>
        </w:rPr>
        <w:t>-se</w:t>
      </w:r>
      <w:r w:rsidRPr="007E4262">
        <w:rPr>
          <w:rFonts w:eastAsiaTheme="minorEastAsia" w:cs="Times New Roman"/>
        </w:rPr>
        <w:t xml:space="preserve"> uma simples operação de soma.</w:t>
      </w:r>
    </w:p>
    <w:p w:rsidR="00F52C73" w:rsidRPr="007E4262" w:rsidRDefault="00A87191" w:rsidP="00ED6D0B">
      <w:pPr>
        <w:spacing w:after="120" w:line="360" w:lineRule="auto"/>
        <w:ind w:firstLine="708"/>
        <w:jc w:val="both"/>
        <w:rPr>
          <w:rFonts w:eastAsiaTheme="minorEastAsia"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V)</m:t>
                </m:r>
              </m:e>
              <m:e>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r>
                  <w:rPr>
                    <w:rFonts w:ascii="Cambria Math" w:hAnsi="Cambria Math" w:cs="Times New Roman"/>
                  </w:rPr>
                  <m:t xml:space="preserve">= </m:t>
                </m:r>
                <m:nary>
                  <m:naryPr>
                    <m:chr m:val="∑"/>
                    <m:limLoc m:val="undOvr"/>
                    <m:supHide m:val="1"/>
                    <m:ctrlPr>
                      <w:rPr>
                        <w:rFonts w:ascii="Cambria Math" w:hAnsi="Cambria Math" w:cs="Times New Roman"/>
                        <w:i/>
                      </w:rPr>
                    </m:ctrlPr>
                  </m:naryPr>
                  <m:sub>
                    <m:r>
                      <w:rPr>
                        <w:rFonts w:ascii="Cambria Math" w:hAnsi="Cambria Math" w:cs="Times New Roman"/>
                      </w:rPr>
                      <m:t>ζ</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e>
                </m:nary>
              </m:e>
            </m:mr>
            <m:mr>
              <m:e>
                <m:r>
                  <w:rPr>
                    <w:rFonts w:ascii="Cambria Math" w:hAnsi="Cambria Math" w:cs="Times New Roman"/>
                  </w:rPr>
                  <m:t>VI)</m:t>
                </m:r>
              </m:e>
              <m:e>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n+1</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2A</m:t>
                    </m:r>
                  </m:den>
                </m:f>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den>
                </m:f>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e>
                    </m:d>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r>
                  <w:rPr>
                    <w:rFonts w:ascii="Cambria Math" w:hAnsi="Cambria Math" w:cs="Times New Roman"/>
                  </w:rPr>
                  <m:t>)</m:t>
                </m:r>
              </m:e>
            </m:mr>
          </m:m>
        </m:oMath>
      </m:oMathPara>
    </w:p>
    <w:p w:rsidR="00DC1051" w:rsidRPr="007E4262" w:rsidRDefault="00DC1051" w:rsidP="00ED6D0B">
      <w:pPr>
        <w:spacing w:after="120" w:line="360" w:lineRule="auto"/>
        <w:jc w:val="both"/>
        <w:rPr>
          <w:rFonts w:eastAsiaTheme="minorEastAsia" w:cs="Times New Roman"/>
        </w:rPr>
      </w:pPr>
    </w:p>
    <w:p w:rsidR="00F52C73" w:rsidRPr="007E4262" w:rsidRDefault="00200481" w:rsidP="00ED6D0B">
      <w:pPr>
        <w:spacing w:after="120" w:line="360" w:lineRule="auto"/>
        <w:jc w:val="both"/>
        <w:rPr>
          <w:rFonts w:eastAsiaTheme="minorEastAsia" w:cs="Times New Roman"/>
        </w:rPr>
      </w:pPr>
      <w:r w:rsidRPr="007E4262">
        <w:rPr>
          <w:rFonts w:eastAsiaTheme="minorEastAsia" w:cs="Times New Roman"/>
        </w:rPr>
        <w:tab/>
        <w:t xml:space="preserve">Já a alteração de </w:t>
      </w:r>
      <m:oMath>
        <m:r>
          <w:rPr>
            <w:rFonts w:ascii="Cambria Math" w:hAnsi="Cambria Math" w:cs="Times New Roman"/>
          </w:rPr>
          <m:t>L=τ</m:t>
        </m:r>
        <m:f>
          <m:fPr>
            <m:ctrlPr>
              <w:rPr>
                <w:rFonts w:ascii="Cambria Math" w:hAnsi="Cambria Math" w:cs="Times New Roman"/>
                <w:i/>
              </w:rPr>
            </m:ctrlPr>
          </m:fPr>
          <m:num>
            <m:r>
              <w:rPr>
                <w:rFonts w:ascii="Cambria Math" w:hAnsi="Cambria Math" w:cs="Times New Roman"/>
              </w:rPr>
              <m:t>∂</m:t>
            </m:r>
          </m:num>
          <m:den>
            <m:r>
              <w:rPr>
                <w:rFonts w:ascii="Cambria Math" w:hAnsi="Cambria Math" w:cs="Times New Roman"/>
              </w:rPr>
              <m:t>∂t</m:t>
            </m:r>
          </m:den>
        </m:f>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t>
                </m:r>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e>
            </m:d>
          </m:e>
          <m:sup>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2</m:t>
                </m:r>
              </m:den>
            </m:f>
            <m:r>
              <w:rPr>
                <w:rFonts w:ascii="Cambria Math" w:hAnsi="Cambria Math" w:cs="Times New Roman"/>
              </w:rPr>
              <m:t>-1</m:t>
            </m:r>
          </m:sup>
        </m:sSup>
        <m:r>
          <w:rPr>
            <w:rFonts w:ascii="Cambria Math" w:hAnsi="Cambria Math" w:cs="Times New Roman"/>
          </w:rPr>
          <m:t>+η</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t>
                </m:r>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e>
            </m:d>
          </m:e>
          <m:sup>
            <m:f>
              <m:fPr>
                <m:ctrlPr>
                  <w:rPr>
                    <w:rFonts w:ascii="Cambria Math" w:hAnsi="Cambria Math" w:cs="Times New Roman"/>
                    <w:i/>
                  </w:rPr>
                </m:ctrlPr>
              </m:fPr>
              <m:num>
                <m:r>
                  <w:rPr>
                    <w:rFonts w:ascii="Cambria Math" w:hAnsi="Cambria Math" w:cs="Times New Roman"/>
                  </w:rPr>
                  <m:t>y+1</m:t>
                </m:r>
              </m:num>
              <m:den>
                <m:r>
                  <w:rPr>
                    <w:rFonts w:ascii="Cambria Math" w:hAnsi="Cambria Math" w:cs="Times New Roman"/>
                  </w:rPr>
                  <m:t>2</m:t>
                </m:r>
              </m:den>
            </m:f>
            <m:r>
              <w:rPr>
                <w:rFonts w:ascii="Cambria Math" w:hAnsi="Cambria Math" w:cs="Times New Roman"/>
              </w:rPr>
              <m:t>-1</m:t>
            </m:r>
          </m:sup>
        </m:sSup>
        <m:r>
          <w:rPr>
            <w:rFonts w:ascii="Cambria Math" w:hAnsi="Cambria Math" w:cs="Times New Roman"/>
          </w:rPr>
          <m:t xml:space="preserve"> </m:t>
        </m:r>
      </m:oMath>
      <w:r w:rsidRPr="007E4262">
        <w:rPr>
          <w:rFonts w:eastAsiaTheme="minorEastAsia" w:cs="Times New Roman"/>
        </w:rPr>
        <w:t xml:space="preserve">por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oMath>
      <w:r w:rsidRPr="007E4262">
        <w:rPr>
          <w:rFonts w:eastAsiaTheme="minorEastAsia" w:cs="Times New Roman"/>
        </w:rPr>
        <w:t xml:space="preserve"> é um pouco mais complexa e consiste em calcular o laplaciano </w:t>
      </w:r>
      <w:r w:rsidR="00516CBB" w:rsidRPr="007E4262">
        <w:rPr>
          <w:rFonts w:eastAsiaTheme="minorEastAsia" w:cs="Times New Roman"/>
        </w:rPr>
        <w:t>n</w:t>
      </w:r>
      <w:r w:rsidRPr="007E4262">
        <w:rPr>
          <w:rFonts w:eastAsiaTheme="minorEastAsia" w:cs="Times New Roman"/>
        </w:rPr>
        <w:t>o domínio da frequência.</w:t>
      </w:r>
    </w:p>
    <w:p w:rsidR="00200481" w:rsidRPr="007E4262" w:rsidRDefault="00A87191" w:rsidP="00ED6D0B">
      <w:pPr>
        <w:spacing w:after="120" w:line="360" w:lineRule="auto"/>
        <w:jc w:val="both"/>
        <w:rPr>
          <w:rFonts w:eastAsiaTheme="minorEastAsia" w:cs="Times New Roman"/>
        </w:rPr>
      </w:pPr>
      <m:oMathPara>
        <m:oMath>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m:t>
                  </m:r>
                  <m:sSup>
                    <m:sSupPr>
                      <m:ctrlPr>
                        <w:rPr>
                          <w:rFonts w:ascii="Cambria Math" w:hAnsi="Cambria Math" w:cs="Times New Roman"/>
                          <w:i/>
                        </w:rPr>
                      </m:ctrlPr>
                    </m:sSupPr>
                    <m:e>
                      <m:r>
                        <m:rPr>
                          <m:sty m:val="p"/>
                        </m:rPr>
                        <w:rPr>
                          <w:rFonts w:ascii="Cambria Math" w:hAnsi="Cambria Math" w:cs="Times New Roman"/>
                        </w:rPr>
                        <m:t>∇</m:t>
                      </m:r>
                    </m:e>
                    <m:sup>
                      <m:r>
                        <w:rPr>
                          <w:rFonts w:ascii="Cambria Math" w:hAnsi="Cambria Math" w:cs="Times New Roman"/>
                        </w:rPr>
                        <m:t>2</m:t>
                      </m:r>
                    </m:sup>
                  </m:sSup>
                </m:e>
              </m:d>
            </m:e>
            <m:sup>
              <m:r>
                <w:rPr>
                  <w:rFonts w:ascii="Cambria Math" w:hAnsi="Cambria Math" w:cs="Times New Roman"/>
                </w:rPr>
                <m:t>m</m:t>
              </m:r>
            </m:sup>
          </m:sSup>
          <m:r>
            <w:rPr>
              <w:rFonts w:ascii="Cambria Math" w:hAnsi="Cambria Math" w:cs="Times New Roman"/>
            </w:rPr>
            <m:t>g=</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r>
            <w:rPr>
              <w:rFonts w:ascii="Cambria Math" w:eastAsiaTheme="minorEastAsia" w:hAnsi="Cambria Math" w:cs="Times New Roman"/>
            </w:rPr>
            <m:t>{</m:t>
          </m:r>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2a</m:t>
              </m:r>
            </m:sup>
          </m:sSup>
          <m:r>
            <m:rPr>
              <m:scr m:val="script"/>
            </m:rPr>
            <w:rPr>
              <w:rFonts w:ascii="Cambria Math" w:eastAsiaTheme="minorEastAsia" w:hAnsi="Cambria Math" w:cs="Times New Roman"/>
            </w:rPr>
            <m:t>F{</m:t>
          </m:r>
          <m:r>
            <w:rPr>
              <w:rFonts w:ascii="Cambria Math" w:eastAsiaTheme="minorEastAsia" w:hAnsi="Cambria Math" w:cs="Times New Roman"/>
            </w:rPr>
            <m:t>g}}</m:t>
          </m:r>
        </m:oMath>
      </m:oMathPara>
    </w:p>
    <w:p w:rsidR="00600A91" w:rsidRPr="007E4262" w:rsidRDefault="00600A91" w:rsidP="00ED6D0B">
      <w:pPr>
        <w:spacing w:after="120" w:line="360" w:lineRule="auto"/>
        <w:jc w:val="both"/>
        <w:rPr>
          <w:rFonts w:eastAsiaTheme="minorEastAsia" w:cs="Times New Roman"/>
        </w:rPr>
      </w:pPr>
      <w:r w:rsidRPr="007E4262">
        <w:rPr>
          <w:rFonts w:eastAsiaTheme="minorEastAsia" w:cs="Times New Roman"/>
        </w:rPr>
        <w:tab/>
        <w:t>Des</w:t>
      </w:r>
      <w:r w:rsidR="004E76AE">
        <w:rPr>
          <w:rFonts w:eastAsiaTheme="minorEastAsia" w:cs="Times New Roman"/>
        </w:rPr>
        <w:t>s</w:t>
      </w:r>
      <w:r w:rsidRPr="007E4262">
        <w:rPr>
          <w:rFonts w:eastAsiaTheme="minorEastAsia" w:cs="Times New Roman"/>
        </w:rPr>
        <w:t>e modo:</w:t>
      </w:r>
    </w:p>
    <w:p w:rsidR="00600A91" w:rsidRPr="007E4262" w:rsidRDefault="00A87191" w:rsidP="00ED6D0B">
      <w:pPr>
        <w:spacing w:after="120" w:line="360" w:lineRule="auto"/>
        <w:jc w:val="both"/>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r>
            <w:rPr>
              <w:rFonts w:ascii="Cambria Math" w:hAnsi="Cambria Math" w:cs="Times New Roman"/>
            </w:rPr>
            <m:t>= τ</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y-2</m:t>
                  </m:r>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m:t>
                      </m:r>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num>
                    <m:den>
                      <m:r>
                        <w:rPr>
                          <w:rFonts w:ascii="Cambria Math" w:eastAsiaTheme="minorEastAsia" w:hAnsi="Cambria Math" w:cs="Times New Roman"/>
                        </w:rPr>
                        <m:t>∂t</m:t>
                      </m:r>
                    </m:den>
                  </m:f>
                </m:e>
              </m:d>
            </m:e>
          </m:d>
          <m:r>
            <w:rPr>
              <w:rFonts w:ascii="Cambria Math" w:hAnsi="Cambria Math" w:cs="Times New Roman"/>
            </w:rPr>
            <m:t>+η</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r>
            <w:rPr>
              <w:rFonts w:ascii="Cambria Math" w:eastAsiaTheme="minorEastAsia" w:hAnsi="Cambria Math" w:cs="Times New Roman"/>
            </w:rPr>
            <m:t>{</m:t>
          </m:r>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y-1</m:t>
              </m:r>
            </m:sup>
          </m:sSup>
          <m:r>
            <m:rPr>
              <m:scr m:val="script"/>
            </m:rPr>
            <w:rPr>
              <w:rFonts w:ascii="Cambria Math" w:eastAsiaTheme="minorEastAsia" w:hAnsi="Cambria Math" w:cs="Times New Roman"/>
            </w:rPr>
            <m:t>F{</m:t>
          </m:r>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r>
            <w:rPr>
              <w:rFonts w:ascii="Cambria Math" w:eastAsiaTheme="minorEastAsia" w:hAnsi="Cambria Math" w:cs="Times New Roman"/>
            </w:rPr>
            <m:t>}}</m:t>
          </m:r>
        </m:oMath>
      </m:oMathPara>
    </w:p>
    <w:p w:rsidR="00600A91" w:rsidRPr="007E4262" w:rsidRDefault="00600A91" w:rsidP="00ED6D0B">
      <w:pPr>
        <w:spacing w:after="120" w:line="360" w:lineRule="auto"/>
        <w:jc w:val="both"/>
        <w:rPr>
          <w:rFonts w:eastAsiaTheme="minorEastAsia" w:cs="Times New Roman"/>
        </w:rPr>
      </w:pPr>
      <w:r w:rsidRPr="007E4262">
        <w:rPr>
          <w:rFonts w:eastAsiaTheme="minorEastAsia" w:cs="Times New Roman"/>
        </w:rPr>
        <w:tab/>
        <w:t xml:space="preserve">Note que </w:t>
      </w:r>
      <w:r w:rsidR="00AD701E" w:rsidRPr="007E4262">
        <w:rPr>
          <w:rFonts w:eastAsiaTheme="minorEastAsia" w:cs="Times New Roman"/>
        </w:rPr>
        <w:t>essa equação</w:t>
      </w:r>
      <w:r w:rsidR="00811B9D" w:rsidRPr="007E4262">
        <w:rPr>
          <w:rFonts w:eastAsiaTheme="minorEastAsia" w:cs="Times New Roman"/>
        </w:rPr>
        <w:t xml:space="preserve"> </w:t>
      </w:r>
      <w:r w:rsidR="00516CBB" w:rsidRPr="007E4262">
        <w:rPr>
          <w:rFonts w:eastAsiaTheme="minorEastAsia" w:cs="Times New Roman"/>
        </w:rPr>
        <w:t>exige o</w:t>
      </w:r>
      <w:r w:rsidR="00811B9D" w:rsidRPr="007E4262">
        <w:rPr>
          <w:rFonts w:eastAsiaTheme="minorEastAsia" w:cs="Times New Roman"/>
        </w:rPr>
        <w:t xml:space="preserve"> </w:t>
      </w:r>
      <w:r w:rsidR="00AD701E" w:rsidRPr="007E4262">
        <w:rPr>
          <w:rFonts w:eastAsiaTheme="minorEastAsia" w:cs="Times New Roman"/>
        </w:rPr>
        <w:t>cálculo</w:t>
      </w:r>
      <w:r w:rsidR="00516CBB" w:rsidRPr="007E4262">
        <w:rPr>
          <w:rFonts w:eastAsiaTheme="minorEastAsia" w:cs="Times New Roman"/>
        </w:rPr>
        <w:t xml:space="preserve"> de</w:t>
      </w:r>
      <w:r w:rsidRPr="007E4262">
        <w:rPr>
          <w:rFonts w:eastAsiaTheme="minorEastAsia" w:cs="Times New Roman"/>
        </w:rPr>
        <w:t xml:space="preserve"> </w:t>
      </w:r>
      <m:oMath>
        <m:f>
          <m:fPr>
            <m:ctrlPr>
              <w:rPr>
                <w:rFonts w:ascii="Cambria Math" w:eastAsiaTheme="minorEastAsia" w:hAnsi="Cambria Math" w:cs="Times New Roman"/>
                <w:i/>
              </w:rPr>
            </m:ctrlPr>
          </m:fPr>
          <m:num>
            <m:r>
              <w:rPr>
                <w:rFonts w:ascii="Cambria Math" w:eastAsiaTheme="minorEastAsia" w:hAnsi="Cambria Math" w:cs="Times New Roman"/>
              </w:rPr>
              <m:t>∂</m:t>
            </m:r>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num>
          <m:den>
            <m:r>
              <w:rPr>
                <w:rFonts w:ascii="Cambria Math" w:eastAsiaTheme="minorEastAsia" w:hAnsi="Cambria Math" w:cs="Times New Roman"/>
              </w:rPr>
              <m:t>∂t</m:t>
            </m:r>
          </m:den>
        </m:f>
      </m:oMath>
      <w:r w:rsidRPr="007E4262">
        <w:rPr>
          <w:rFonts w:eastAsiaTheme="minorEastAsia" w:cs="Times New Roman"/>
        </w:rPr>
        <w:t xml:space="preserve">, o que pode não ser interessante do ponto de vista de eficiência. Uma aproximação que simplifica a expressão é considerar a equação linear de conservação de massa </w:t>
      </w:r>
      <m:oMath>
        <m:d>
          <m:dPr>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r>
              <m:rPr>
                <m:sty m:val="p"/>
              </m:rPr>
              <w:rPr>
                <w:rFonts w:ascii="Cambria Math" w:hAnsi="Cambria Math" w:cs="Times New Roman"/>
              </w:rPr>
              <m:t>∇⋅</m:t>
            </m:r>
            <m:r>
              <m:rPr>
                <m:sty m:val="bi"/>
              </m:rPr>
              <w:rPr>
                <w:rFonts w:ascii="Cambria Math" w:hAnsi="Cambria Math" w:cs="Times New Roman"/>
              </w:rPr>
              <m:t>u</m:t>
            </m:r>
            <m:ctrlPr>
              <w:rPr>
                <w:rFonts w:ascii="Cambria Math" w:hAnsi="Cambria Math" w:cs="Times New Roman"/>
                <w:b/>
                <w:i/>
              </w:rPr>
            </m:ctrlPr>
          </m:e>
        </m:d>
      </m:oMath>
      <w:r w:rsidRPr="007E4262">
        <w:rPr>
          <w:rFonts w:eastAsiaTheme="minorEastAsia" w:cs="Times New Roman"/>
          <w:b/>
        </w:rPr>
        <w:t xml:space="preserve"> </w:t>
      </w:r>
      <w:r w:rsidRPr="007E4262">
        <w:rPr>
          <w:rFonts w:eastAsiaTheme="minorEastAsia" w:cs="Times New Roman"/>
        </w:rPr>
        <w:t>e</w:t>
      </w:r>
      <w:r w:rsidR="004E76AE">
        <w:rPr>
          <w:rFonts w:eastAsiaTheme="minorEastAsia" w:cs="Times New Roman"/>
        </w:rPr>
        <w:t>,</w:t>
      </w:r>
      <w:r w:rsidRPr="007E4262">
        <w:rPr>
          <w:rFonts w:eastAsiaTheme="minorEastAsia" w:cs="Times New Roman"/>
        </w:rPr>
        <w:t xml:space="preserve"> então</w:t>
      </w:r>
      <w:r w:rsidR="004E76AE">
        <w:rPr>
          <w:rFonts w:eastAsiaTheme="minorEastAsia" w:cs="Times New Roman"/>
        </w:rPr>
        <w:t>,</w:t>
      </w:r>
      <w:r w:rsidRPr="007E4262">
        <w:rPr>
          <w:rFonts w:eastAsiaTheme="minorEastAsia" w:cs="Times New Roman"/>
        </w:rPr>
        <w:t xml:space="preserve"> substituir a derivada temporal de </w:t>
      </w:r>
      <m:oMath>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oMath>
      <w:r w:rsidRPr="007E4262">
        <w:rPr>
          <w:rFonts w:eastAsiaTheme="minorEastAsia" w:cs="Times New Roman"/>
        </w:rPr>
        <w:t xml:space="preserve"> pela derivada espacial de </w:t>
      </w:r>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oMath>
      <w:r w:rsidRPr="007E4262">
        <w:rPr>
          <w:rFonts w:eastAsiaTheme="minorEastAsia" w:cs="Times New Roman"/>
        </w:rPr>
        <w:t xml:space="preserve">, já </w:t>
      </w:r>
      <w:r w:rsidR="007949EF" w:rsidRPr="007E4262">
        <w:rPr>
          <w:rFonts w:eastAsiaTheme="minorEastAsia" w:cs="Times New Roman"/>
        </w:rPr>
        <w:t>calculada anteriormente, assim:</w:t>
      </w:r>
    </w:p>
    <w:p w:rsidR="00103C79" w:rsidRPr="007E4262" w:rsidRDefault="00A87191" w:rsidP="00ED6D0B">
      <w:pPr>
        <w:spacing w:after="120" w:line="360" w:lineRule="auto"/>
        <w:jc w:val="both"/>
        <w:rPr>
          <w:rFonts w:eastAsiaTheme="minorEastAsia"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hAnsi="Cambria Math" w:cs="Times New Roman"/>
                  </w:rPr>
                  <m:t>VII)</m:t>
                </m:r>
              </m:e>
              <m:e>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r>
                  <w:rPr>
                    <w:rFonts w:ascii="Cambria Math" w:hAnsi="Cambria Math" w:cs="Times New Roman"/>
                  </w:rPr>
                  <m:t>= τ</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y-2</m:t>
                        </m:r>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nary>
                          <m:naryPr>
                            <m:chr m:val="∑"/>
                            <m:limLoc m:val="undOvr"/>
                            <m:supHide m:val="1"/>
                            <m:ctrlPr>
                              <w:rPr>
                                <w:rFonts w:ascii="Cambria Math" w:hAnsi="Cambria Math" w:cs="Times New Roman"/>
                                <w:i/>
                              </w:rPr>
                            </m:ctrlPr>
                          </m:naryPr>
                          <m:sub>
                            <m:r>
                              <w:rPr>
                                <w:rFonts w:ascii="Cambria Math" w:hAnsi="Cambria Math" w:cs="Times New Roman"/>
                              </w:rPr>
                              <m:t>ζ</m:t>
                            </m:r>
                          </m:sub>
                          <m:sup/>
                          <m:e>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e>
                        </m:nary>
                      </m:e>
                    </m:d>
                  </m:e>
                </m:d>
                <m:r>
                  <w:rPr>
                    <w:rFonts w:ascii="Cambria Math" w:hAnsi="Cambria Math" w:cs="Times New Roman"/>
                  </w:rPr>
                  <m:t>+η</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r>
                  <w:rPr>
                    <w:rFonts w:ascii="Cambria Math" w:eastAsiaTheme="minorEastAsia" w:hAnsi="Cambria Math" w:cs="Times New Roman"/>
                  </w:rPr>
                  <m:t>{</m:t>
                </m:r>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y-1</m:t>
                    </m:r>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e>
                </m:d>
                <m:r>
                  <w:rPr>
                    <w:rFonts w:ascii="Cambria Math" w:eastAsiaTheme="minorEastAsia" w:hAnsi="Cambria Math" w:cs="Times New Roman"/>
                  </w:rPr>
                  <m:t>}</m:t>
                </m:r>
              </m:e>
            </m:mr>
            <m:mr>
              <m:e>
                <m:r>
                  <w:rPr>
                    <w:rFonts w:ascii="Cambria Math" w:eastAsiaTheme="minorEastAsia" w:hAnsi="Cambria Math" w:cs="Times New Roman"/>
                  </w:rPr>
                  <m:t>VIII)</m:t>
                </m:r>
              </m:e>
              <m:e>
                <m:r>
                  <w:rPr>
                    <w:rFonts w:ascii="Cambria Math" w:hAnsi="Cambria Math" w:cs="Times New Roman"/>
                  </w:rPr>
                  <m:t>τ= -α</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y-1</m:t>
                    </m:r>
                  </m:sup>
                </m:sSup>
              </m:e>
            </m:mr>
            <m:mr>
              <m:e>
                <m:r>
                  <w:rPr>
                    <w:rFonts w:ascii="Cambria Math" w:eastAsiaTheme="minorEastAsia" w:hAnsi="Cambria Math" w:cs="Times New Roman"/>
                  </w:rPr>
                  <m:t>IX)</m:t>
                </m:r>
              </m:e>
              <m:e>
                <m:r>
                  <w:rPr>
                    <w:rFonts w:ascii="Cambria Math" w:hAnsi="Cambria Math" w:cs="Times New Roman"/>
                  </w:rPr>
                  <m:t>η=2αc</m:t>
                </m:r>
                <m:func>
                  <m:funcPr>
                    <m:ctrlPr>
                      <w:rPr>
                        <w:rFonts w:ascii="Cambria Math" w:hAnsi="Cambria Math" w:cs="Times New Roman"/>
                        <w:i/>
                      </w:rPr>
                    </m:ctrlPr>
                  </m:funcPr>
                  <m:fName>
                    <m:r>
                      <m:rPr>
                        <m:sty m:val="p"/>
                      </m:rPr>
                      <w:rPr>
                        <w:rFonts w:ascii="Cambria Math" w:hAnsi="Cambria Math" w:cs="Times New Roman"/>
                      </w:rPr>
                      <m:t>tan</m:t>
                    </m:r>
                  </m:fName>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πy</m:t>
                            </m:r>
                          </m:num>
                          <m:den>
                            <m:r>
                              <w:rPr>
                                <w:rFonts w:ascii="Cambria Math" w:hAnsi="Cambria Math" w:cs="Times New Roman"/>
                              </w:rPr>
                              <m:t>2</m:t>
                            </m:r>
                          </m:den>
                        </m:f>
                      </m:e>
                    </m:d>
                  </m:e>
                </m:func>
              </m:e>
            </m:mr>
          </m:m>
        </m:oMath>
      </m:oMathPara>
    </w:p>
    <w:p w:rsidR="00516CBB" w:rsidRPr="007E4262" w:rsidRDefault="00E12D8E" w:rsidP="00ED6D0B">
      <w:pPr>
        <w:shd w:val="clear" w:color="auto" w:fill="FFFFFF"/>
        <w:spacing w:after="120" w:line="360" w:lineRule="auto"/>
        <w:jc w:val="both"/>
        <w:rPr>
          <w:rFonts w:cs="Times New Roman"/>
        </w:rPr>
      </w:pPr>
      <w:r w:rsidRPr="007E4262">
        <w:rPr>
          <w:rFonts w:cs="Times New Roman"/>
        </w:rPr>
        <w:tab/>
      </w:r>
      <w:r w:rsidR="00B05819" w:rsidRPr="007E4262">
        <w:rPr>
          <w:rFonts w:cs="Times New Roman"/>
        </w:rPr>
        <w:t>A equação do</w:t>
      </w:r>
      <w:r w:rsidR="00516CBB" w:rsidRPr="007E4262">
        <w:rPr>
          <w:rFonts w:cs="Times New Roman"/>
        </w:rPr>
        <w:t xml:space="preserv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oMath>
      <w:r w:rsidR="00516CBB" w:rsidRPr="007E4262">
        <w:rPr>
          <w:rFonts w:eastAsiaTheme="minorEastAsia" w:cs="Times New Roman"/>
        </w:rPr>
        <w:t xml:space="preserve"> é estável por si só, logo </w:t>
      </w:r>
      <w:r w:rsidR="000A758C" w:rsidRPr="007E4262">
        <w:rPr>
          <w:rFonts w:eastAsiaTheme="minorEastAsia" w:cs="Times New Roman"/>
        </w:rPr>
        <w:t>não</w:t>
      </w:r>
      <w:r w:rsidR="00516CBB" w:rsidRPr="007E4262">
        <w:rPr>
          <w:rFonts w:eastAsiaTheme="minorEastAsia" w:cs="Times New Roman"/>
        </w:rPr>
        <w:t xml:space="preserve"> é necessári</w:t>
      </w:r>
      <w:r w:rsidR="004E76AE">
        <w:rPr>
          <w:rFonts w:eastAsiaTheme="minorEastAsia" w:cs="Times New Roman"/>
        </w:rPr>
        <w:t>a</w:t>
      </w:r>
      <w:r w:rsidR="00516CBB" w:rsidRPr="007E4262">
        <w:rPr>
          <w:rFonts w:eastAsiaTheme="minorEastAsia" w:cs="Times New Roman"/>
        </w:rPr>
        <w:t xml:space="preserve"> a aplicação do operador </w:t>
      </w:r>
      <w:r w:rsidR="00516CBB" w:rsidRPr="004E76AE">
        <w:rPr>
          <w:rFonts w:eastAsiaTheme="minorEastAsia" w:cs="Times New Roman"/>
          <w:i/>
        </w:rPr>
        <w:t>k-space</w:t>
      </w:r>
      <w:r w:rsidR="00516CBB" w:rsidRPr="007E4262">
        <w:rPr>
          <w:rFonts w:eastAsiaTheme="minorEastAsia" w:cs="Times New Roman"/>
        </w:rPr>
        <w:t xml:space="preserve"> (</w:t>
      </w:r>
      <m:oMath>
        <m:r>
          <w:rPr>
            <w:rFonts w:ascii="Cambria Math" w:eastAsiaTheme="minorEastAsia" w:hAnsi="Cambria Math" w:cs="Times New Roman"/>
          </w:rPr>
          <m:t xml:space="preserve">κ) </m:t>
        </m:r>
      </m:oMath>
      <w:r w:rsidR="000A758C" w:rsidRPr="007E4262">
        <w:rPr>
          <w:rFonts w:eastAsiaTheme="minorEastAsia" w:cs="Times New Roman"/>
        </w:rPr>
        <w:t xml:space="preserve">em </w:t>
      </w:r>
      <m:oMath>
        <m:r>
          <w:rPr>
            <w:rFonts w:ascii="Cambria Math" w:hAnsi="Cambria Math" w:cs="Times New Roman"/>
            <w:color w:val="000000"/>
            <w:sz w:val="20"/>
            <w:szCs w:val="20"/>
          </w:rPr>
          <m:t>k</m:t>
        </m:r>
      </m:oMath>
      <w:r w:rsidR="00516CBB" w:rsidRPr="007E4262">
        <w:rPr>
          <w:rFonts w:eastAsiaTheme="minorEastAsia" w:cs="Times New Roman"/>
        </w:rPr>
        <w:t>.</w:t>
      </w:r>
    </w:p>
    <w:p w:rsidR="000E7326" w:rsidRPr="007E4262" w:rsidRDefault="00516CBB" w:rsidP="00ED6D0B">
      <w:pPr>
        <w:shd w:val="clear" w:color="auto" w:fill="FFFFFF"/>
        <w:spacing w:after="120" w:line="360" w:lineRule="auto"/>
        <w:jc w:val="both"/>
        <w:rPr>
          <w:rFonts w:cs="Times New Roman"/>
        </w:rPr>
      </w:pPr>
      <w:r w:rsidRPr="007E4262">
        <w:rPr>
          <w:rFonts w:eastAsiaTheme="minorEastAsia" w:cs="Times New Roman"/>
        </w:rPr>
        <w:tab/>
      </w:r>
      <w:r w:rsidR="004E76AE">
        <w:rPr>
          <w:rFonts w:eastAsiaTheme="minorEastAsia" w:cs="Times New Roman"/>
        </w:rPr>
        <w:t>O</w:t>
      </w:r>
      <w:r w:rsidR="00D438E9" w:rsidRPr="007E4262">
        <w:rPr>
          <w:rFonts w:eastAsiaTheme="minorEastAsia" w:cs="Times New Roman"/>
        </w:rPr>
        <w:t>utro erro de precisão é cometido</w:t>
      </w:r>
      <w:r w:rsidR="000A758C" w:rsidRPr="007E4262">
        <w:rPr>
          <w:rFonts w:eastAsiaTheme="minorEastAsia" w:cs="Times New Roman"/>
        </w:rPr>
        <w:t xml:space="preserve"> quando </w:t>
      </w:r>
      <w:r w:rsidR="004E76AE">
        <w:rPr>
          <w:rFonts w:eastAsiaTheme="minorEastAsia" w:cs="Times New Roman"/>
        </w:rPr>
        <w:t xml:space="preserve">se </w:t>
      </w:r>
      <w:r w:rsidR="004E76AE" w:rsidRPr="007E4262">
        <w:rPr>
          <w:rFonts w:eastAsiaTheme="minorEastAsia" w:cs="Times New Roman"/>
        </w:rPr>
        <w:t>substitu</w:t>
      </w:r>
      <w:r w:rsidR="004E76AE">
        <w:rPr>
          <w:rFonts w:eastAsiaTheme="minorEastAsia" w:cs="Times New Roman"/>
        </w:rPr>
        <w:t>i</w:t>
      </w:r>
      <w:r w:rsidR="000A758C" w:rsidRPr="007E4262">
        <w:rPr>
          <w:rFonts w:eastAsiaTheme="minorEastAsia" w:cs="Times New Roman"/>
        </w:rPr>
        <w:t xml:space="preserve"> </w:t>
      </w:r>
      <m:oMath>
        <m:f>
          <m:fPr>
            <m:ctrlPr>
              <w:rPr>
                <w:rFonts w:ascii="Cambria Math" w:hAnsi="Cambria Math"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Cambria Math" w:cs="Times New Roman"/>
          </w:rPr>
          <m:t xml:space="preserve"> </m:t>
        </m:r>
      </m:oMath>
      <w:r w:rsidR="00D438E9" w:rsidRPr="007E4262">
        <w:rPr>
          <w:rFonts w:eastAsiaTheme="minorEastAsia" w:cs="Times New Roman"/>
        </w:rPr>
        <w:t xml:space="preserve"> </w:t>
      </w:r>
      <w:r w:rsidR="000A758C" w:rsidRPr="007E4262">
        <w:rPr>
          <w:rFonts w:eastAsiaTheme="minorEastAsia" w:cs="Times New Roman"/>
        </w:rPr>
        <w:t xml:space="preserve">por </w:t>
      </w:r>
      <m:oMath>
        <m:d>
          <m:dPr>
            <m:ctrlPr>
              <w:rPr>
                <w:rFonts w:ascii="Cambria Math" w:eastAsiaTheme="minorEastAsia" w:hAnsi="Cambria Math" w:cs="Times New Roman"/>
                <w:i/>
              </w:rPr>
            </m:ctrlPr>
          </m:dPr>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r>
              <m:rPr>
                <m:sty m:val="p"/>
              </m:rPr>
              <w:rPr>
                <w:rFonts w:ascii="Cambria Math" w:hAnsi="Cambria Math" w:cs="Times New Roman"/>
              </w:rPr>
              <m:t>∇⋅</m:t>
            </m:r>
            <m:r>
              <m:rPr>
                <m:sty m:val="bi"/>
              </m:rPr>
              <w:rPr>
                <w:rFonts w:ascii="Cambria Math" w:hAnsi="Cambria Math" w:cs="Times New Roman"/>
              </w:rPr>
              <m:t>u</m:t>
            </m:r>
            <m:ctrlPr>
              <w:rPr>
                <w:rFonts w:ascii="Cambria Math" w:hAnsi="Cambria Math" w:cs="Times New Roman"/>
                <w:b/>
                <w:i/>
              </w:rPr>
            </m:ctrlPr>
          </m:e>
        </m:d>
        <m:r>
          <w:rPr>
            <w:rFonts w:ascii="Cambria Math" w:eastAsiaTheme="minorEastAsia" w:hAnsi="Cambria Math" w:cs="Times New Roman"/>
          </w:rPr>
          <m:t xml:space="preserve"> </m:t>
        </m:r>
      </m:oMath>
      <w:r w:rsidR="000A758C" w:rsidRPr="007E4262">
        <w:rPr>
          <w:rFonts w:eastAsiaTheme="minorEastAsia" w:cs="Times New Roman"/>
        </w:rPr>
        <w:t>, pois usa</w:t>
      </w:r>
      <w:r w:rsidR="004E76AE">
        <w:rPr>
          <w:rFonts w:eastAsiaTheme="minorEastAsia" w:cs="Times New Roman"/>
        </w:rPr>
        <w:t>-se</w:t>
      </w:r>
      <w:r w:rsidR="000A758C" w:rsidRPr="007E4262">
        <w:rPr>
          <w:rFonts w:eastAsiaTheme="minorEastAsia" w:cs="Times New Roman"/>
        </w:rPr>
        <w:t xml:space="preserve"> o valor de </w:t>
      </w:r>
      <m:oMath>
        <m:sSubSup>
          <m:sSubSupPr>
            <m:ctrlPr>
              <w:rPr>
                <w:rFonts w:ascii="Cambria Math" w:eastAsiaTheme="minorEastAsia" w:hAnsi="Cambria Math" w:cs="Times New Roman"/>
                <w:i/>
                <w:sz w:val="20"/>
                <w:szCs w:val="20"/>
              </w:rPr>
            </m:ctrlPr>
          </m:sSubSupPr>
          <m:e>
            <m:r>
              <w:rPr>
                <w:rFonts w:ascii="Cambria Math" w:eastAsiaTheme="minorEastAsia" w:hAnsi="Cambria Math" w:cs="Times New Roman"/>
                <w:sz w:val="20"/>
                <w:szCs w:val="20"/>
              </w:rPr>
              <m:t>u</m:t>
            </m:r>
          </m:e>
          <m:sub>
            <m:r>
              <w:rPr>
                <w:rFonts w:ascii="Cambria Math" w:eastAsiaTheme="minorEastAsia" w:hAnsi="Cambria Math" w:cs="Times New Roman"/>
                <w:sz w:val="20"/>
                <w:szCs w:val="20"/>
              </w:rPr>
              <m:t>ζ</m:t>
            </m:r>
          </m:sub>
          <m:sup>
            <m:r>
              <w:rPr>
                <w:rFonts w:ascii="Cambria Math" w:eastAsiaTheme="minorEastAsia" w:hAnsi="Cambria Math" w:cs="Times New Roman"/>
                <w:sz w:val="20"/>
                <w:szCs w:val="20"/>
              </w:rPr>
              <m:t>n+</m:t>
            </m:r>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1</m:t>
                </m:r>
              </m:num>
              <m:den>
                <m:r>
                  <w:rPr>
                    <w:rFonts w:ascii="Cambria Math" w:eastAsiaTheme="minorEastAsia" w:hAnsi="Cambria Math" w:cs="Times New Roman"/>
                    <w:sz w:val="20"/>
                    <w:szCs w:val="20"/>
                  </w:rPr>
                  <m:t>2</m:t>
                </m:r>
              </m:den>
            </m:f>
          </m:sup>
        </m:sSubSup>
        <m:r>
          <w:rPr>
            <w:rFonts w:ascii="Cambria Math" w:eastAsiaTheme="minorEastAsia" w:hAnsi="Cambria Math" w:cs="Times New Roman"/>
            <w:sz w:val="20"/>
            <w:szCs w:val="20"/>
          </w:rPr>
          <m:t xml:space="preserve"> </m:t>
        </m:r>
      </m:oMath>
      <w:r w:rsidR="00D438E9" w:rsidRPr="007E4262">
        <w:rPr>
          <w:rFonts w:eastAsiaTheme="minorEastAsia" w:cs="Times New Roman"/>
        </w:rPr>
        <w:t xml:space="preserve"> </w:t>
      </w:r>
      <w:r w:rsidR="000A758C" w:rsidRPr="007E4262">
        <w:rPr>
          <w:rFonts w:eastAsiaTheme="minorEastAsia" w:cs="Times New Roman"/>
        </w:rPr>
        <w:t xml:space="preserve">e não de </w:t>
      </w:r>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n+1</m:t>
            </m:r>
          </m:sup>
        </m:sSubSup>
      </m:oMath>
      <w:r w:rsidR="00D438E9" w:rsidRPr="007E4262">
        <w:rPr>
          <w:rFonts w:eastAsiaTheme="minorEastAsia" w:cs="Times New Roman"/>
        </w:rPr>
        <w:t>que seria o ponto correto da substituição. Em geral</w:t>
      </w:r>
      <w:r w:rsidR="004E76AE">
        <w:rPr>
          <w:rFonts w:eastAsiaTheme="minorEastAsia" w:cs="Times New Roman"/>
        </w:rPr>
        <w:t>,</w:t>
      </w:r>
      <w:r w:rsidR="00D438E9" w:rsidRPr="007E4262">
        <w:rPr>
          <w:rFonts w:eastAsiaTheme="minorEastAsia" w:cs="Times New Roman"/>
        </w:rPr>
        <w:t xml:space="preserve"> os dois erros cometidos nessa aproximação não influenciam de modo crucial os resultados</w:t>
      </w:r>
      <w:r w:rsidR="001A4C6A" w:rsidRPr="007E4262">
        <w:rPr>
          <w:rFonts w:eastAsiaTheme="minorEastAsia" w:cs="Times New Roman"/>
        </w:rPr>
        <w:t>, mas</w:t>
      </w:r>
      <w:r w:rsidR="00457709">
        <w:rPr>
          <w:rFonts w:eastAsiaTheme="minorEastAsia" w:cs="Times New Roman"/>
        </w:rPr>
        <w:t>,</w:t>
      </w:r>
      <w:r w:rsidR="001A4C6A" w:rsidRPr="007E4262">
        <w:rPr>
          <w:rFonts w:eastAsiaTheme="minorEastAsia" w:cs="Times New Roman"/>
        </w:rPr>
        <w:t xml:space="preserve"> se a precisão for imprescindível na aplicação</w:t>
      </w:r>
      <w:r w:rsidR="000A758C" w:rsidRPr="007E4262">
        <w:rPr>
          <w:rFonts w:eastAsiaTheme="minorEastAsia" w:cs="Times New Roman"/>
        </w:rPr>
        <w:t>,</w:t>
      </w:r>
      <w:r w:rsidR="001A4C6A" w:rsidRPr="007E4262">
        <w:rPr>
          <w:rFonts w:eastAsiaTheme="minorEastAsia" w:cs="Times New Roman"/>
        </w:rPr>
        <w:t xml:space="preserve"> um </w:t>
      </w:r>
      <w:r w:rsidR="00C27660">
        <w:rPr>
          <w:rFonts w:eastAsiaTheme="minorEastAsia" w:cs="Times New Roman"/>
          <w:i/>
        </w:rPr>
        <w:t xml:space="preserve">time </w:t>
      </w:r>
      <w:r w:rsidR="001A4C6A" w:rsidRPr="007E4262">
        <w:rPr>
          <w:rFonts w:eastAsiaTheme="minorEastAsia" w:cs="Times New Roman"/>
          <w:i/>
        </w:rPr>
        <w:t>step</w:t>
      </w:r>
      <w:r w:rsidR="001A4C6A" w:rsidRPr="007E4262">
        <w:rPr>
          <w:rFonts w:eastAsiaTheme="minorEastAsia" w:cs="Times New Roman"/>
        </w:rPr>
        <w:t xml:space="preserve"> menor resolve parcialmente o problema</w:t>
      </w:r>
      <w:r w:rsidR="000A758C" w:rsidRPr="007E4262">
        <w:rPr>
          <w:rFonts w:eastAsiaTheme="minorEastAsia" w:cs="Times New Roman"/>
        </w:rPr>
        <w:t>.</w:t>
      </w:r>
    </w:p>
    <w:p w:rsidR="00B05819" w:rsidRPr="007E4262" w:rsidRDefault="00B05819" w:rsidP="00ED6D0B">
      <w:pPr>
        <w:spacing w:after="120" w:line="360" w:lineRule="auto"/>
        <w:jc w:val="both"/>
        <w:rPr>
          <w:rFonts w:eastAsiaTheme="minorEastAsia" w:cs="Times New Roman"/>
        </w:rPr>
      </w:pPr>
    </w:p>
    <w:p w:rsidR="00791208" w:rsidRPr="007E4262" w:rsidRDefault="00F43FEE" w:rsidP="00ED6D0B">
      <w:pPr>
        <w:pStyle w:val="Ttulo3"/>
        <w:spacing w:after="120" w:line="360" w:lineRule="auto"/>
        <w:rPr>
          <w:rFonts w:eastAsiaTheme="minorEastAsia" w:cs="Times New Roman"/>
        </w:rPr>
      </w:pPr>
      <w:bookmarkStart w:id="11" w:name="_Toc451717431"/>
      <w:r w:rsidRPr="007E4262">
        <w:rPr>
          <w:rFonts w:eastAsiaTheme="minorEastAsia" w:cs="Times New Roman"/>
        </w:rPr>
        <w:t xml:space="preserve">O </w:t>
      </w:r>
      <w:r w:rsidR="00C27660" w:rsidRPr="00C27660">
        <w:rPr>
          <w:rFonts w:eastAsiaTheme="minorEastAsia" w:cs="Times New Roman"/>
          <w:i/>
        </w:rPr>
        <w:t>k</w:t>
      </w:r>
      <w:r w:rsidRPr="00C27660">
        <w:rPr>
          <w:rFonts w:eastAsiaTheme="minorEastAsia" w:cs="Times New Roman"/>
          <w:i/>
        </w:rPr>
        <w:t>-</w:t>
      </w:r>
      <w:r w:rsidR="004A51EE" w:rsidRPr="00C27660">
        <w:rPr>
          <w:rFonts w:eastAsiaTheme="minorEastAsia" w:cs="Times New Roman"/>
          <w:i/>
        </w:rPr>
        <w:t>Wave</w:t>
      </w:r>
      <w:bookmarkEnd w:id="11"/>
    </w:p>
    <w:p w:rsidR="00A3030A" w:rsidRPr="007E4262" w:rsidRDefault="00A3030A" w:rsidP="00ED6D0B">
      <w:pPr>
        <w:spacing w:after="120" w:line="360" w:lineRule="auto"/>
        <w:ind w:firstLine="708"/>
        <w:jc w:val="both"/>
        <w:rPr>
          <w:rFonts w:eastAsiaTheme="minorEastAsia" w:cs="Times New Roman"/>
        </w:rPr>
      </w:pPr>
    </w:p>
    <w:p w:rsidR="00F3231C" w:rsidRPr="007E4262" w:rsidRDefault="00543590" w:rsidP="00ED6D0B">
      <w:pPr>
        <w:spacing w:after="120" w:line="360" w:lineRule="auto"/>
        <w:ind w:firstLine="708"/>
        <w:jc w:val="both"/>
        <w:rPr>
          <w:rFonts w:eastAsiaTheme="minorEastAsia" w:cs="Times New Roman"/>
        </w:rPr>
      </w:pPr>
      <w:r w:rsidRPr="007E4262">
        <w:rPr>
          <w:rFonts w:eastAsiaTheme="minorEastAsia" w:cs="Times New Roman"/>
        </w:rPr>
        <w:t xml:space="preserve">O </w:t>
      </w:r>
      <w:r w:rsidRPr="00457709">
        <w:rPr>
          <w:rFonts w:eastAsiaTheme="minorEastAsia" w:cs="Times New Roman"/>
          <w:i/>
        </w:rPr>
        <w:t>k-wave</w:t>
      </w:r>
      <w:r w:rsidRPr="007E4262">
        <w:rPr>
          <w:rFonts w:eastAsiaTheme="minorEastAsia" w:cs="Times New Roman"/>
        </w:rPr>
        <w:t xml:space="preserve"> é uma </w:t>
      </w:r>
      <w:r w:rsidRPr="00457709">
        <w:rPr>
          <w:rFonts w:eastAsiaTheme="minorEastAsia" w:cs="Times New Roman"/>
          <w:i/>
        </w:rPr>
        <w:t>toolbox</w:t>
      </w:r>
      <w:r w:rsidRPr="007E4262">
        <w:rPr>
          <w:rFonts w:eastAsiaTheme="minorEastAsia" w:cs="Times New Roman"/>
        </w:rPr>
        <w:t xml:space="preserve"> para Matlab de código aberto que aplica o método pseudo espectral </w:t>
      </w:r>
      <w:r w:rsidRPr="00457709">
        <w:rPr>
          <w:rFonts w:eastAsiaTheme="minorEastAsia" w:cs="Times New Roman"/>
          <w:i/>
        </w:rPr>
        <w:t>k-space</w:t>
      </w:r>
      <w:r w:rsidRPr="007E4262">
        <w:rPr>
          <w:rFonts w:eastAsiaTheme="minorEastAsia" w:cs="Times New Roman"/>
        </w:rPr>
        <w:t xml:space="preserve"> </w:t>
      </w:r>
      <w:r w:rsidR="001D1D47" w:rsidRPr="007E4262">
        <w:rPr>
          <w:rFonts w:eastAsiaTheme="minorEastAsia" w:cs="Times New Roman"/>
        </w:rPr>
        <w:t>que simula a</w:t>
      </w:r>
      <w:r w:rsidR="007B7E5E" w:rsidRPr="007E4262">
        <w:rPr>
          <w:rFonts w:eastAsiaTheme="minorEastAsia" w:cs="Times New Roman"/>
        </w:rPr>
        <w:t xml:space="preserve"> propagação d</w:t>
      </w:r>
      <w:r w:rsidR="00651D93" w:rsidRPr="007E4262">
        <w:rPr>
          <w:rFonts w:eastAsiaTheme="minorEastAsia" w:cs="Times New Roman"/>
        </w:rPr>
        <w:t>a</w:t>
      </w:r>
      <w:r w:rsidR="007B7E5E" w:rsidRPr="007E4262">
        <w:rPr>
          <w:rFonts w:eastAsiaTheme="minorEastAsia" w:cs="Times New Roman"/>
        </w:rPr>
        <w:t xml:space="preserve"> onda sonora. A </w:t>
      </w:r>
      <w:r w:rsidR="007B7E5E" w:rsidRPr="00457709">
        <w:rPr>
          <w:rFonts w:eastAsiaTheme="minorEastAsia" w:cs="Times New Roman"/>
          <w:i/>
        </w:rPr>
        <w:t>toolbox</w:t>
      </w:r>
      <w:r w:rsidR="007B7E5E" w:rsidRPr="007E4262">
        <w:rPr>
          <w:rFonts w:eastAsiaTheme="minorEastAsia" w:cs="Times New Roman"/>
        </w:rPr>
        <w:t xml:space="preserve"> foi planeja para simular a propagação de ondas acústicas em tecidos biológicos, ma</w:t>
      </w:r>
      <w:r w:rsidR="00F13929" w:rsidRPr="007E4262">
        <w:rPr>
          <w:rFonts w:eastAsiaTheme="minorEastAsia" w:cs="Times New Roman"/>
        </w:rPr>
        <w:t>i</w:t>
      </w:r>
      <w:r w:rsidR="007B7E5E" w:rsidRPr="007E4262">
        <w:rPr>
          <w:rFonts w:eastAsiaTheme="minorEastAsia" w:cs="Times New Roman"/>
        </w:rPr>
        <w:t xml:space="preserve">s especificamente </w:t>
      </w:r>
      <w:r w:rsidR="009033BD" w:rsidRPr="007E4262">
        <w:rPr>
          <w:rFonts w:eastAsiaTheme="minorEastAsia" w:cs="Times New Roman"/>
        </w:rPr>
        <w:t xml:space="preserve">tecidos </w:t>
      </w:r>
      <w:r w:rsidR="007B7E5E" w:rsidRPr="007E4262">
        <w:rPr>
          <w:rFonts w:eastAsiaTheme="minorEastAsia" w:cs="Times New Roman"/>
        </w:rPr>
        <w:t xml:space="preserve">humano. O </w:t>
      </w:r>
      <w:r w:rsidR="007B7E5E" w:rsidRPr="00457709">
        <w:rPr>
          <w:rFonts w:eastAsiaTheme="minorEastAsia" w:cs="Times New Roman"/>
          <w:i/>
        </w:rPr>
        <w:t>k-wave</w:t>
      </w:r>
      <w:r w:rsidR="007B7E5E" w:rsidRPr="007E4262">
        <w:rPr>
          <w:rFonts w:eastAsiaTheme="minorEastAsia" w:cs="Times New Roman"/>
        </w:rPr>
        <w:t xml:space="preserve"> interage com meios homogêneos e heterogêneos e resolve as equações de onda </w:t>
      </w:r>
      <w:r w:rsidR="007100CA" w:rsidRPr="007E4262">
        <w:rPr>
          <w:rFonts w:eastAsiaTheme="minorEastAsia" w:cs="Times New Roman"/>
        </w:rPr>
        <w:t xml:space="preserve">tanto </w:t>
      </w:r>
      <w:r w:rsidR="00315412" w:rsidRPr="007E4262">
        <w:rPr>
          <w:rFonts w:eastAsiaTheme="minorEastAsia" w:cs="Times New Roman"/>
        </w:rPr>
        <w:t xml:space="preserve">com modelos </w:t>
      </w:r>
      <w:r w:rsidR="007B7E5E" w:rsidRPr="007E4262">
        <w:rPr>
          <w:rFonts w:eastAsiaTheme="minorEastAsia" w:cs="Times New Roman"/>
        </w:rPr>
        <w:t xml:space="preserve">lineares </w:t>
      </w:r>
      <w:r w:rsidR="00315412" w:rsidRPr="007E4262">
        <w:rPr>
          <w:rFonts w:eastAsiaTheme="minorEastAsia" w:cs="Times New Roman"/>
        </w:rPr>
        <w:t xml:space="preserve">clássicos </w:t>
      </w:r>
      <w:r w:rsidR="007B7E5E" w:rsidRPr="007E4262">
        <w:rPr>
          <w:rFonts w:eastAsiaTheme="minorEastAsia" w:cs="Times New Roman"/>
        </w:rPr>
        <w:t xml:space="preserve">quanto </w:t>
      </w:r>
      <w:r w:rsidR="00315412" w:rsidRPr="007E4262">
        <w:rPr>
          <w:rFonts w:eastAsiaTheme="minorEastAsia" w:cs="Times New Roman"/>
        </w:rPr>
        <w:t>com modelos mais complexos</w:t>
      </w:r>
      <w:r w:rsidR="007100CA" w:rsidRPr="007E4262">
        <w:rPr>
          <w:rFonts w:eastAsiaTheme="minorEastAsia" w:cs="Times New Roman"/>
        </w:rPr>
        <w:t xml:space="preserve">, </w:t>
      </w:r>
      <w:r w:rsidR="00315412" w:rsidRPr="007E4262">
        <w:rPr>
          <w:rFonts w:eastAsiaTheme="minorEastAsia" w:cs="Times New Roman"/>
        </w:rPr>
        <w:t xml:space="preserve">abrangentes </w:t>
      </w:r>
      <w:r w:rsidR="007100CA" w:rsidRPr="007E4262">
        <w:rPr>
          <w:rFonts w:eastAsiaTheme="minorEastAsia" w:cs="Times New Roman"/>
        </w:rPr>
        <w:t>e não</w:t>
      </w:r>
      <w:r w:rsidR="00457709">
        <w:rPr>
          <w:rFonts w:eastAsiaTheme="minorEastAsia" w:cs="Times New Roman"/>
        </w:rPr>
        <w:t xml:space="preserve"> </w:t>
      </w:r>
      <w:r w:rsidR="007100CA" w:rsidRPr="007E4262">
        <w:rPr>
          <w:rFonts w:eastAsiaTheme="minorEastAsia" w:cs="Times New Roman"/>
        </w:rPr>
        <w:t>lineares</w:t>
      </w:r>
      <w:r w:rsidR="007B7E5E" w:rsidRPr="007E4262">
        <w:rPr>
          <w:rFonts w:eastAsiaTheme="minorEastAsia" w:cs="Times New Roman"/>
        </w:rPr>
        <w:t>.</w:t>
      </w:r>
    </w:p>
    <w:p w:rsidR="007B7E5E" w:rsidRPr="007E4262" w:rsidRDefault="00051840" w:rsidP="00ED6D0B">
      <w:pPr>
        <w:spacing w:after="120" w:line="360" w:lineRule="auto"/>
        <w:jc w:val="both"/>
        <w:rPr>
          <w:rFonts w:eastAsiaTheme="minorEastAsia" w:cs="Times New Roman"/>
        </w:rPr>
      </w:pPr>
      <w:r w:rsidRPr="007E4262">
        <w:rPr>
          <w:rFonts w:eastAsiaTheme="minorEastAsia" w:cs="Times New Roman"/>
        </w:rPr>
        <w:tab/>
        <w:t xml:space="preserve">Em uma aplicação do </w:t>
      </w:r>
      <w:r w:rsidRPr="00457709">
        <w:rPr>
          <w:rFonts w:eastAsiaTheme="minorEastAsia" w:cs="Times New Roman"/>
          <w:i/>
        </w:rPr>
        <w:t>k-wave</w:t>
      </w:r>
      <w:r w:rsidR="00457709">
        <w:rPr>
          <w:rFonts w:eastAsiaTheme="minorEastAsia" w:cs="Times New Roman"/>
        </w:rPr>
        <w:t xml:space="preserve">, </w:t>
      </w:r>
      <w:r w:rsidRPr="007E4262">
        <w:rPr>
          <w:rFonts w:eastAsiaTheme="minorEastAsia" w:cs="Times New Roman"/>
        </w:rPr>
        <w:t xml:space="preserve">o usuário deve </w:t>
      </w:r>
      <w:r w:rsidR="009033BD" w:rsidRPr="007E4262">
        <w:rPr>
          <w:rFonts w:eastAsiaTheme="minorEastAsia" w:cs="Times New Roman"/>
        </w:rPr>
        <w:t>definir</w:t>
      </w:r>
      <w:r w:rsidRPr="007E4262">
        <w:rPr>
          <w:rFonts w:eastAsiaTheme="minorEastAsia" w:cs="Times New Roman"/>
        </w:rPr>
        <w:t xml:space="preserve"> quatro tipos de parâmetros para realizar uma simulação</w:t>
      </w:r>
      <w:r w:rsidR="00457709">
        <w:rPr>
          <w:rFonts w:eastAsiaTheme="minorEastAsia" w:cs="Times New Roman"/>
        </w:rPr>
        <w:t>: o</w:t>
      </w:r>
      <w:r w:rsidRPr="007E4262">
        <w:rPr>
          <w:rFonts w:eastAsiaTheme="minorEastAsia" w:cs="Times New Roman"/>
        </w:rPr>
        <w:t>s parâmetros relacionado</w:t>
      </w:r>
      <w:r w:rsidR="00457709">
        <w:rPr>
          <w:rFonts w:eastAsiaTheme="minorEastAsia" w:cs="Times New Roman"/>
        </w:rPr>
        <w:t>s</w:t>
      </w:r>
      <w:r w:rsidRPr="007E4262">
        <w:rPr>
          <w:rFonts w:eastAsiaTheme="minorEastAsia" w:cs="Times New Roman"/>
        </w:rPr>
        <w:t xml:space="preserve"> ao </w:t>
      </w:r>
      <w:r w:rsidRPr="00457709">
        <w:rPr>
          <w:rFonts w:eastAsiaTheme="minorEastAsia" w:cs="Times New Roman"/>
          <w:i/>
        </w:rPr>
        <w:t>grid</w:t>
      </w:r>
      <w:r w:rsidRPr="007E4262">
        <w:rPr>
          <w:rFonts w:eastAsiaTheme="minorEastAsia" w:cs="Times New Roman"/>
        </w:rPr>
        <w:t xml:space="preserve">, ao meio, </w:t>
      </w:r>
      <w:r w:rsidR="00457709">
        <w:rPr>
          <w:rFonts w:eastAsiaTheme="minorEastAsia" w:cs="Times New Roman"/>
        </w:rPr>
        <w:t>à</w:t>
      </w:r>
      <w:r w:rsidRPr="007E4262">
        <w:rPr>
          <w:rFonts w:eastAsiaTheme="minorEastAsia" w:cs="Times New Roman"/>
        </w:rPr>
        <w:t>s fontes/forçantes e aos sensores do sistema.</w:t>
      </w:r>
    </w:p>
    <w:p w:rsidR="007B7E5E" w:rsidRPr="007E4262" w:rsidRDefault="00CE7ACC" w:rsidP="00ED6D0B">
      <w:pPr>
        <w:spacing w:after="120" w:line="360" w:lineRule="auto"/>
        <w:jc w:val="both"/>
        <w:rPr>
          <w:rFonts w:eastAsiaTheme="minorEastAsia" w:cs="Times New Roman"/>
        </w:rPr>
      </w:pPr>
      <w:r w:rsidRPr="007E4262">
        <w:rPr>
          <w:rFonts w:eastAsiaTheme="minorEastAsia" w:cs="Times New Roman"/>
        </w:rPr>
        <w:tab/>
        <w:t>Os parâmetros do meio são</w:t>
      </w:r>
      <w:r w:rsidR="00457709">
        <w:rPr>
          <w:rFonts w:eastAsiaTheme="minorEastAsia" w:cs="Times New Roman"/>
        </w:rPr>
        <w:t xml:space="preserve"> estes</w:t>
      </w:r>
      <w:r w:rsidRPr="007E4262">
        <w:rPr>
          <w:rFonts w:eastAsiaTheme="minorEastAsia" w:cs="Times New Roman"/>
        </w:rPr>
        <w:t>:</w:t>
      </w:r>
      <w:r w:rsidRPr="007E4262">
        <w:rPr>
          <w:rFonts w:cs="Times New Roman"/>
          <w:color w:val="000001"/>
          <w:sz w:val="14"/>
          <w:szCs w:val="14"/>
        </w:rPr>
        <w:t xml:space="preserve"> </w:t>
      </w:r>
      <w:r w:rsidRPr="00457709">
        <w:rPr>
          <w:rFonts w:eastAsiaTheme="minorEastAsia" w:cs="Times New Roman"/>
          <w:i/>
        </w:rPr>
        <w:t>sound</w:t>
      </w:r>
      <w:r w:rsidR="00457709" w:rsidRPr="00457709">
        <w:rPr>
          <w:rFonts w:eastAsiaTheme="minorEastAsia" w:cs="Times New Roman"/>
          <w:i/>
        </w:rPr>
        <w:t xml:space="preserve"> </w:t>
      </w:r>
      <w:r w:rsidRPr="00457709">
        <w:rPr>
          <w:rFonts w:eastAsiaTheme="minorEastAsia" w:cs="Times New Roman"/>
          <w:i/>
        </w:rPr>
        <w:t>speed</w:t>
      </w:r>
      <w:r w:rsidR="003D4044" w:rsidRPr="007E4262">
        <w:rPr>
          <w:rFonts w:eastAsiaTheme="minorEastAsia" w:cs="Times New Roman"/>
          <w:i/>
        </w:rPr>
        <w:t>(c)</w:t>
      </w:r>
      <w:r w:rsidR="00D04B25" w:rsidRPr="007E4262">
        <w:rPr>
          <w:rFonts w:eastAsiaTheme="minorEastAsia" w:cs="Times New Roman"/>
        </w:rPr>
        <w:t xml:space="preserve">, </w:t>
      </w:r>
      <w:r w:rsidRPr="00457709">
        <w:rPr>
          <w:rFonts w:eastAsiaTheme="minorEastAsia" w:cs="Times New Roman"/>
          <w:i/>
        </w:rPr>
        <w:t>density</w:t>
      </w:r>
      <w:r w:rsidR="003D4044" w:rsidRPr="007E4262">
        <w:rPr>
          <w:rFonts w:eastAsiaTheme="minorEastAsia" w:cs="Times New Roman"/>
        </w:rPr>
        <w:t xml:space="preserve"> </w:t>
      </w:r>
      <w:r w:rsidR="003D4044" w:rsidRPr="007E4262">
        <w:rPr>
          <w:rFonts w:eastAsiaTheme="minorEastAsia" w:cs="Times New Roman"/>
          <w:i/>
        </w:rPr>
        <w:t>(</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3D4044" w:rsidRPr="007E4262">
        <w:rPr>
          <w:rFonts w:eastAsiaTheme="minorEastAsia" w:cs="Times New Roman"/>
          <w:i/>
        </w:rPr>
        <w:t>)</w:t>
      </w:r>
      <w:r w:rsidR="00D04B25" w:rsidRPr="007E4262">
        <w:rPr>
          <w:rFonts w:eastAsiaTheme="minorEastAsia" w:cs="Times New Roman"/>
        </w:rPr>
        <w:t xml:space="preserve">, </w:t>
      </w:r>
      <w:r w:rsidR="003D4044" w:rsidRPr="007E4262">
        <w:rPr>
          <w:rFonts w:eastAsiaTheme="minorEastAsia" w:cs="Times New Roman"/>
        </w:rPr>
        <w:t xml:space="preserve">BonA </w:t>
      </w:r>
      <m:oMath>
        <m:d>
          <m:dPr>
            <m:ctrlPr>
              <w:rPr>
                <w:rFonts w:ascii="Cambria Math" w:eastAsiaTheme="minorEastAsia" w:hAnsi="Cambria Math" w:cs="Times New Roman"/>
                <w:i/>
              </w:rPr>
            </m:ctrlPr>
          </m:dPr>
          <m:e>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2A</m:t>
                </m:r>
              </m:den>
            </m:f>
          </m:e>
        </m:d>
      </m:oMath>
      <w:r w:rsidR="003D4044" w:rsidRPr="007E4262">
        <w:rPr>
          <w:rFonts w:eastAsiaTheme="minorEastAsia" w:cs="Times New Roman"/>
        </w:rPr>
        <w:t xml:space="preserve">, </w:t>
      </w:r>
      <w:r w:rsidR="003D4044" w:rsidRPr="00457709">
        <w:rPr>
          <w:rFonts w:eastAsiaTheme="minorEastAsia" w:cs="Times New Roman"/>
          <w:i/>
        </w:rPr>
        <w:t>alpha</w:t>
      </w:r>
      <w:r w:rsidR="00457709" w:rsidRPr="00457709">
        <w:rPr>
          <w:rFonts w:eastAsiaTheme="minorEastAsia" w:cs="Times New Roman"/>
          <w:i/>
        </w:rPr>
        <w:t xml:space="preserve"> </w:t>
      </w:r>
      <w:r w:rsidR="003D4044" w:rsidRPr="00457709">
        <w:rPr>
          <w:rFonts w:eastAsiaTheme="minorEastAsia" w:cs="Times New Roman"/>
          <w:i/>
        </w:rPr>
        <w:t>power</w:t>
      </w:r>
      <m:oMath>
        <m:d>
          <m:dPr>
            <m:ctrlPr>
              <w:rPr>
                <w:rFonts w:ascii="Cambria Math" w:eastAsiaTheme="minorEastAsia" w:hAnsi="Cambria Math" w:cs="Times New Roman"/>
                <w:i/>
              </w:rPr>
            </m:ctrlPr>
          </m:dPr>
          <m:e>
            <m:r>
              <w:rPr>
                <w:rFonts w:ascii="Cambria Math" w:eastAsiaTheme="minorEastAsia" w:hAnsi="Cambria Math" w:cs="Times New Roman"/>
              </w:rPr>
              <m:t>y</m:t>
            </m:r>
          </m:e>
        </m:d>
      </m:oMath>
      <w:r w:rsidR="003D4044" w:rsidRPr="007E4262">
        <w:rPr>
          <w:rFonts w:cs="Times New Roman"/>
          <w:color w:val="000001"/>
          <w:sz w:val="14"/>
          <w:szCs w:val="14"/>
        </w:rPr>
        <w:t xml:space="preserve"> </w:t>
      </w:r>
      <w:r w:rsidR="00D04B25" w:rsidRPr="007E4262">
        <w:rPr>
          <w:rFonts w:eastAsiaTheme="minorEastAsia" w:cs="Times New Roman"/>
        </w:rPr>
        <w:t xml:space="preserve">e </w:t>
      </w:r>
      <w:r w:rsidR="003D4044" w:rsidRPr="00457709">
        <w:rPr>
          <w:rFonts w:eastAsiaTheme="minorEastAsia" w:cs="Times New Roman"/>
          <w:i/>
        </w:rPr>
        <w:t>alpha</w:t>
      </w:r>
      <w:r w:rsidR="00457709" w:rsidRPr="00457709">
        <w:rPr>
          <w:rFonts w:eastAsiaTheme="minorEastAsia" w:cs="Times New Roman"/>
          <w:i/>
        </w:rPr>
        <w:t xml:space="preserve"> </w:t>
      </w:r>
      <w:r w:rsidR="003D4044" w:rsidRPr="00457709">
        <w:rPr>
          <w:rFonts w:eastAsiaTheme="minorEastAsia" w:cs="Times New Roman"/>
          <w:i/>
        </w:rPr>
        <w:t>coeff</w:t>
      </w:r>
      <m:oMath>
        <m:r>
          <w:rPr>
            <w:rFonts w:ascii="Cambria Math" w:eastAsiaTheme="minorEastAsia" w:hAnsi="Cambria Math" w:cs="Times New Roman"/>
          </w:rPr>
          <m:t>(α)</m:t>
        </m:r>
      </m:oMath>
      <w:r w:rsidR="00D04B25" w:rsidRPr="007E4262">
        <w:rPr>
          <w:rFonts w:eastAsiaTheme="minorEastAsia" w:cs="Times New Roman"/>
        </w:rPr>
        <w:t>. Com exceção do parâmetro</w:t>
      </w:r>
      <w:r w:rsidR="007C1949" w:rsidRPr="007E4262">
        <w:rPr>
          <w:rFonts w:eastAsiaTheme="minorEastAsia" w:cs="Times New Roman"/>
        </w:rPr>
        <w:t xml:space="preserve"> </w:t>
      </w:r>
      <w:r w:rsidR="007C1949" w:rsidRPr="00457709">
        <w:rPr>
          <w:rFonts w:eastAsiaTheme="minorEastAsia" w:cs="Times New Roman"/>
          <w:i/>
        </w:rPr>
        <w:t>alpha</w:t>
      </w:r>
      <w:r w:rsidR="00457709" w:rsidRPr="00457709">
        <w:rPr>
          <w:rFonts w:eastAsiaTheme="minorEastAsia" w:cs="Times New Roman"/>
          <w:i/>
        </w:rPr>
        <w:t xml:space="preserve"> </w:t>
      </w:r>
      <w:r w:rsidR="007C1949" w:rsidRPr="00457709">
        <w:rPr>
          <w:rFonts w:eastAsiaTheme="minorEastAsia" w:cs="Times New Roman"/>
          <w:i/>
        </w:rPr>
        <w:t>power</w:t>
      </w:r>
      <w:r w:rsidR="007C1949" w:rsidRPr="007E4262">
        <w:rPr>
          <w:rFonts w:eastAsiaTheme="minorEastAsia" w:cs="Times New Roman"/>
        </w:rPr>
        <w:t>, que é um escalar, todos os outros podem ser escalares ou matriz</w:t>
      </w:r>
      <w:r w:rsidR="009033BD" w:rsidRPr="007E4262">
        <w:rPr>
          <w:rFonts w:eastAsiaTheme="minorEastAsia" w:cs="Times New Roman"/>
        </w:rPr>
        <w:t>es</w:t>
      </w:r>
      <w:r w:rsidR="007C1949" w:rsidRPr="007E4262">
        <w:rPr>
          <w:rFonts w:eastAsiaTheme="minorEastAsia" w:cs="Times New Roman"/>
        </w:rPr>
        <w:t xml:space="preserve">, </w:t>
      </w:r>
      <w:r w:rsidR="00457709">
        <w:rPr>
          <w:rFonts w:eastAsiaTheme="minorEastAsia" w:cs="Times New Roman"/>
        </w:rPr>
        <w:t xml:space="preserve">e, </w:t>
      </w:r>
      <w:r w:rsidR="007C1949" w:rsidRPr="007E4262">
        <w:rPr>
          <w:rFonts w:eastAsiaTheme="minorEastAsia" w:cs="Times New Roman"/>
        </w:rPr>
        <w:t>caso sejam matrizes</w:t>
      </w:r>
      <w:r w:rsidR="00457709">
        <w:rPr>
          <w:rFonts w:eastAsiaTheme="minorEastAsia" w:cs="Times New Roman"/>
        </w:rPr>
        <w:t>,</w:t>
      </w:r>
      <w:r w:rsidR="007C1949" w:rsidRPr="007E4262">
        <w:rPr>
          <w:rFonts w:eastAsiaTheme="minorEastAsia" w:cs="Times New Roman"/>
        </w:rPr>
        <w:t xml:space="preserve"> o meio será não </w:t>
      </w:r>
      <w:r w:rsidR="00F628D8" w:rsidRPr="007E4262">
        <w:rPr>
          <w:rFonts w:eastAsiaTheme="minorEastAsia" w:cs="Times New Roman"/>
        </w:rPr>
        <w:t>homogêneo</w:t>
      </w:r>
      <w:r w:rsidR="00457709">
        <w:rPr>
          <w:rFonts w:eastAsiaTheme="minorEastAsia" w:cs="Times New Roman"/>
        </w:rPr>
        <w:t>,</w:t>
      </w:r>
      <w:r w:rsidR="007C1949" w:rsidRPr="007E4262">
        <w:rPr>
          <w:rFonts w:eastAsiaTheme="minorEastAsia" w:cs="Times New Roman"/>
        </w:rPr>
        <w:t xml:space="preserve"> e as equações serão resolvidas matricialmente quando necessário. O parâmetro BonA</w:t>
      </w:r>
      <w:r w:rsidR="00457709">
        <w:rPr>
          <w:rFonts w:eastAsiaTheme="minorEastAsia" w:cs="Times New Roman"/>
        </w:rPr>
        <w:t>,</w:t>
      </w:r>
      <w:r w:rsidR="007C1949" w:rsidRPr="007E4262">
        <w:rPr>
          <w:rFonts w:eastAsiaTheme="minorEastAsia" w:cs="Times New Roman"/>
        </w:rPr>
        <w:t xml:space="preserve"> se </w:t>
      </w:r>
      <w:r w:rsidR="009033BD" w:rsidRPr="007E4262">
        <w:rPr>
          <w:rFonts w:eastAsiaTheme="minorEastAsia" w:cs="Times New Roman"/>
        </w:rPr>
        <w:t>definido</w:t>
      </w:r>
      <w:r w:rsidR="00457709">
        <w:rPr>
          <w:rFonts w:eastAsiaTheme="minorEastAsia" w:cs="Times New Roman"/>
        </w:rPr>
        <w:t>,</w:t>
      </w:r>
      <w:r w:rsidR="007C1949" w:rsidRPr="007E4262">
        <w:rPr>
          <w:rFonts w:eastAsiaTheme="minorEastAsia" w:cs="Times New Roman"/>
        </w:rPr>
        <w:t xml:space="preserve"> faz com que o sistema siga as equaçõ</w:t>
      </w:r>
      <w:r w:rsidR="002E107E" w:rsidRPr="007E4262">
        <w:rPr>
          <w:rFonts w:eastAsiaTheme="minorEastAsia" w:cs="Times New Roman"/>
        </w:rPr>
        <w:t>es não lineares</w:t>
      </w:r>
      <w:r w:rsidR="007C1949" w:rsidRPr="007E4262">
        <w:rPr>
          <w:rFonts w:eastAsiaTheme="minorEastAsia" w:cs="Times New Roman"/>
        </w:rPr>
        <w:t xml:space="preserve">. Já o parâmetro </w:t>
      </w:r>
      <w:r w:rsidR="007C1949" w:rsidRPr="00457709">
        <w:rPr>
          <w:rFonts w:eastAsiaTheme="minorEastAsia" w:cs="Times New Roman"/>
          <w:i/>
        </w:rPr>
        <w:t>alpha</w:t>
      </w:r>
      <w:r w:rsidR="00457709" w:rsidRPr="00457709">
        <w:rPr>
          <w:rFonts w:eastAsiaTheme="minorEastAsia" w:cs="Times New Roman"/>
          <w:i/>
        </w:rPr>
        <w:t xml:space="preserve"> </w:t>
      </w:r>
      <w:r w:rsidR="007C1949" w:rsidRPr="00457709">
        <w:rPr>
          <w:rFonts w:eastAsiaTheme="minorEastAsia" w:cs="Times New Roman"/>
          <w:i/>
        </w:rPr>
        <w:t>coeff</w:t>
      </w:r>
      <w:r w:rsidR="007C1949" w:rsidRPr="007E4262">
        <w:rPr>
          <w:rFonts w:eastAsiaTheme="minorEastAsia" w:cs="Times New Roman"/>
        </w:rPr>
        <w:t xml:space="preserve"> </w:t>
      </w:r>
      <w:r w:rsidR="00457709">
        <w:rPr>
          <w:rFonts w:eastAsiaTheme="minorEastAsia" w:cs="Times New Roman"/>
        </w:rPr>
        <w:t xml:space="preserve">, </w:t>
      </w:r>
      <w:r w:rsidR="007C1949" w:rsidRPr="007E4262">
        <w:rPr>
          <w:rFonts w:eastAsiaTheme="minorEastAsia" w:cs="Times New Roman"/>
        </w:rPr>
        <w:t xml:space="preserve">se </w:t>
      </w:r>
      <w:r w:rsidR="009033BD" w:rsidRPr="007E4262">
        <w:rPr>
          <w:rFonts w:eastAsiaTheme="minorEastAsia" w:cs="Times New Roman"/>
        </w:rPr>
        <w:t>definido</w:t>
      </w:r>
      <w:r w:rsidR="00457709">
        <w:rPr>
          <w:rFonts w:eastAsiaTheme="minorEastAsia" w:cs="Times New Roman"/>
        </w:rPr>
        <w:t>,</w:t>
      </w:r>
      <w:r w:rsidR="009033BD" w:rsidRPr="007E4262">
        <w:rPr>
          <w:rFonts w:eastAsiaTheme="minorEastAsia" w:cs="Times New Roman"/>
        </w:rPr>
        <w:t xml:space="preserve"> </w:t>
      </w:r>
      <w:r w:rsidR="007C1949" w:rsidRPr="007E4262">
        <w:rPr>
          <w:rFonts w:eastAsiaTheme="minorEastAsia" w:cs="Times New Roman"/>
        </w:rPr>
        <w:t xml:space="preserve">considera o operador </w:t>
      </w:r>
      <w:r w:rsidR="007C1949" w:rsidRPr="007E4262">
        <w:rPr>
          <w:rFonts w:eastAsiaTheme="minorEastAsia" w:cs="Times New Roman"/>
          <w:i/>
        </w:rPr>
        <w:t>(L</w:t>
      </w:r>
      <w:r w:rsidR="002E107E" w:rsidRPr="007E4262">
        <w:rPr>
          <w:rFonts w:eastAsiaTheme="minorEastAsia" w:cs="Times New Roman"/>
          <w:i/>
        </w:rPr>
        <w:t>)</w:t>
      </w:r>
      <w:r w:rsidR="002E107E" w:rsidRPr="007E4262">
        <w:rPr>
          <w:rFonts w:eastAsiaTheme="minorEastAsia" w:cs="Times New Roman"/>
        </w:rPr>
        <w:t>, caso</w:t>
      </w:r>
      <w:r w:rsidR="007C1949" w:rsidRPr="007E4262">
        <w:rPr>
          <w:rFonts w:eastAsiaTheme="minorEastAsia" w:cs="Times New Roman"/>
        </w:rPr>
        <w:t xml:space="preserve"> </w:t>
      </w:r>
      <w:r w:rsidR="009033BD" w:rsidRPr="007E4262">
        <w:rPr>
          <w:rFonts w:eastAsiaTheme="minorEastAsia" w:cs="Times New Roman"/>
        </w:rPr>
        <w:t>contrário</w:t>
      </w:r>
      <w:r w:rsidR="00457709">
        <w:rPr>
          <w:rFonts w:eastAsiaTheme="minorEastAsia" w:cs="Times New Roman"/>
        </w:rPr>
        <w:t>,</w:t>
      </w:r>
      <w:r w:rsidR="007C1949" w:rsidRPr="007E4262">
        <w:rPr>
          <w:rFonts w:eastAsiaTheme="minorEastAsia" w:cs="Times New Roman"/>
        </w:rPr>
        <w:t xml:space="preserve"> o operador </w:t>
      </w:r>
      <w:r w:rsidR="009033BD" w:rsidRPr="007E4262">
        <w:rPr>
          <w:rFonts w:eastAsiaTheme="minorEastAsia" w:cs="Times New Roman"/>
        </w:rPr>
        <w:t>é desconsiderado</w:t>
      </w:r>
      <w:r w:rsidR="007C1949" w:rsidRPr="007E4262">
        <w:rPr>
          <w:rFonts w:eastAsiaTheme="minorEastAsia" w:cs="Times New Roman"/>
        </w:rPr>
        <w:t>.</w:t>
      </w:r>
    </w:p>
    <w:p w:rsidR="007C1949" w:rsidRPr="007E4262" w:rsidRDefault="007C1949" w:rsidP="00ED6D0B">
      <w:pPr>
        <w:spacing w:after="120" w:line="360" w:lineRule="auto"/>
        <w:jc w:val="both"/>
        <w:rPr>
          <w:rFonts w:eastAsiaTheme="minorEastAsia" w:cs="Times New Roman"/>
        </w:rPr>
      </w:pPr>
      <w:r w:rsidRPr="007E4262">
        <w:rPr>
          <w:rFonts w:eastAsiaTheme="minorEastAsia" w:cs="Times New Roman"/>
        </w:rPr>
        <w:lastRenderedPageBreak/>
        <w:tab/>
      </w:r>
      <w:r w:rsidR="00F628D8" w:rsidRPr="007E4262">
        <w:rPr>
          <w:rFonts w:eastAsiaTheme="minorEastAsia" w:cs="Times New Roman"/>
        </w:rPr>
        <w:t>Os parâmetros relacionad</w:t>
      </w:r>
      <w:r w:rsidR="00457709">
        <w:rPr>
          <w:rFonts w:eastAsiaTheme="minorEastAsia" w:cs="Times New Roman"/>
        </w:rPr>
        <w:t>os</w:t>
      </w:r>
      <w:r w:rsidR="00F628D8" w:rsidRPr="007E4262">
        <w:rPr>
          <w:rFonts w:eastAsiaTheme="minorEastAsia" w:cs="Times New Roman"/>
        </w:rPr>
        <w:t xml:space="preserve"> </w:t>
      </w:r>
      <w:r w:rsidR="00457709">
        <w:rPr>
          <w:rFonts w:eastAsiaTheme="minorEastAsia" w:cs="Times New Roman"/>
        </w:rPr>
        <w:t>à</w:t>
      </w:r>
      <w:r w:rsidR="00F628D8" w:rsidRPr="007E4262">
        <w:rPr>
          <w:rFonts w:eastAsiaTheme="minorEastAsia" w:cs="Times New Roman"/>
        </w:rPr>
        <w:t>s fontes indicam onde e como as forçantes interagem com o sistema</w:t>
      </w:r>
      <w:r w:rsidR="00390978" w:rsidRPr="007E4262">
        <w:rPr>
          <w:rFonts w:eastAsiaTheme="minorEastAsia" w:cs="Times New Roman"/>
        </w:rPr>
        <w:t>,</w:t>
      </w:r>
      <w:r w:rsidR="00F628D8" w:rsidRPr="007E4262">
        <w:rPr>
          <w:rFonts w:eastAsiaTheme="minorEastAsia" w:cs="Times New Roman"/>
        </w:rPr>
        <w:t xml:space="preserve"> para tal</w:t>
      </w:r>
      <w:r w:rsidR="00390978" w:rsidRPr="007E4262">
        <w:rPr>
          <w:rFonts w:eastAsiaTheme="minorEastAsia" w:cs="Times New Roman"/>
        </w:rPr>
        <w:t>,</w:t>
      </w:r>
      <w:r w:rsidR="00F628D8" w:rsidRPr="007E4262">
        <w:rPr>
          <w:rFonts w:eastAsiaTheme="minorEastAsia" w:cs="Times New Roman"/>
        </w:rPr>
        <w:t xml:space="preserve"> t</w:t>
      </w:r>
      <w:r w:rsidR="00457709">
        <w:rPr>
          <w:rFonts w:eastAsiaTheme="minorEastAsia" w:cs="Times New Roman"/>
        </w:rPr>
        <w:t>êm-se</w:t>
      </w:r>
      <w:r w:rsidR="00F628D8" w:rsidRPr="007E4262">
        <w:rPr>
          <w:rFonts w:eastAsiaTheme="minorEastAsia" w:cs="Times New Roman"/>
        </w:rPr>
        <w:t xml:space="preserve"> parâmetros de localização e de </w:t>
      </w:r>
      <w:r w:rsidR="00390978" w:rsidRPr="007E4262">
        <w:rPr>
          <w:rFonts w:eastAsiaTheme="minorEastAsia" w:cs="Times New Roman"/>
        </w:rPr>
        <w:t xml:space="preserve">intensidade. As forçantes podem incidir tanto </w:t>
      </w:r>
      <w:r w:rsidR="00457709">
        <w:rPr>
          <w:rFonts w:eastAsiaTheme="minorEastAsia" w:cs="Times New Roman"/>
        </w:rPr>
        <w:t xml:space="preserve">na </w:t>
      </w:r>
      <w:r w:rsidR="00390978" w:rsidRPr="007E4262">
        <w:rPr>
          <w:rFonts w:eastAsiaTheme="minorEastAsia" w:cs="Times New Roman"/>
        </w:rPr>
        <w:t>densidade</w:t>
      </w:r>
      <w:r w:rsidR="00F628D8" w:rsidRPr="007E4262">
        <w:rPr>
          <w:rFonts w:eastAsiaTheme="minorEastAsia" w:cs="Times New Roman"/>
        </w:rPr>
        <w:t xml:space="preserve"> </w:t>
      </w:r>
      <m:oMath>
        <m:r>
          <w:rPr>
            <w:rFonts w:ascii="Cambria Math" w:eastAsiaTheme="minorEastAsia" w:hAnsi="Cambria Math" w:cs="Times New Roman"/>
          </w:rPr>
          <m:t>(ρ)</m:t>
        </m:r>
      </m:oMath>
      <w:r w:rsidR="00F628D8" w:rsidRPr="007E4262">
        <w:rPr>
          <w:rFonts w:eastAsiaTheme="minorEastAsia" w:cs="Times New Roman"/>
        </w:rPr>
        <w:t xml:space="preserve"> </w:t>
      </w:r>
      <w:r w:rsidR="00390978" w:rsidRPr="007E4262">
        <w:rPr>
          <w:rFonts w:eastAsiaTheme="minorEastAsia" w:cs="Times New Roman"/>
        </w:rPr>
        <w:t>quanto</w:t>
      </w:r>
      <w:r w:rsidR="00F628D8" w:rsidRPr="007E4262">
        <w:rPr>
          <w:rFonts w:eastAsiaTheme="minorEastAsia" w:cs="Times New Roman"/>
        </w:rPr>
        <w:t xml:space="preserve"> em qualquer uma das coordenadas de velocidade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ζ</m:t>
            </m:r>
          </m:sub>
        </m:sSub>
        <m:r>
          <w:rPr>
            <w:rFonts w:ascii="Cambria Math" w:eastAsiaTheme="minorEastAsia" w:hAnsi="Cambria Math" w:cs="Times New Roman"/>
          </w:rPr>
          <m:t>)</m:t>
        </m:r>
      </m:oMath>
      <w:r w:rsidR="00A65134" w:rsidRPr="007E4262">
        <w:rPr>
          <w:rFonts w:eastAsiaTheme="minorEastAsia" w:cs="Times New Roman"/>
        </w:rPr>
        <w:t>.</w:t>
      </w:r>
    </w:p>
    <w:p w:rsidR="00A65134" w:rsidRPr="007E4262" w:rsidRDefault="00A65134" w:rsidP="00ED6D0B">
      <w:pPr>
        <w:spacing w:after="120" w:line="360" w:lineRule="auto"/>
        <w:jc w:val="both"/>
        <w:rPr>
          <w:rFonts w:eastAsiaTheme="minorEastAsia" w:cs="Times New Roman"/>
        </w:rPr>
      </w:pPr>
      <w:r w:rsidRPr="007E4262">
        <w:rPr>
          <w:rFonts w:eastAsiaTheme="minorEastAsia" w:cs="Times New Roman"/>
        </w:rPr>
        <w:tab/>
      </w:r>
      <w:r w:rsidR="00CE0F5C" w:rsidRPr="007E4262">
        <w:rPr>
          <w:rFonts w:eastAsiaTheme="minorEastAsia" w:cs="Times New Roman"/>
        </w:rPr>
        <w:t xml:space="preserve">Os parâmetros </w:t>
      </w:r>
      <w:r w:rsidR="003C25C0" w:rsidRPr="007E4262">
        <w:rPr>
          <w:rFonts w:eastAsiaTheme="minorEastAsia" w:cs="Times New Roman"/>
        </w:rPr>
        <w:t>dos sensores</w:t>
      </w:r>
      <w:r w:rsidR="00CE0F5C" w:rsidRPr="007E4262">
        <w:rPr>
          <w:rFonts w:eastAsiaTheme="minorEastAsia" w:cs="Times New Roman"/>
        </w:rPr>
        <w:t xml:space="preserve"> mostram quais pontos do sistema </w:t>
      </w:r>
      <w:r w:rsidR="00475F22" w:rsidRPr="007E4262">
        <w:rPr>
          <w:rFonts w:eastAsiaTheme="minorEastAsia" w:cs="Times New Roman"/>
        </w:rPr>
        <w:t>terão</w:t>
      </w:r>
      <w:r w:rsidR="00CE0F5C" w:rsidRPr="007E4262">
        <w:rPr>
          <w:rFonts w:eastAsiaTheme="minorEastAsia" w:cs="Times New Roman"/>
        </w:rPr>
        <w:t xml:space="preserve"> </w:t>
      </w:r>
      <w:r w:rsidR="003C25C0" w:rsidRPr="007E4262">
        <w:rPr>
          <w:rFonts w:eastAsiaTheme="minorEastAsia" w:cs="Times New Roman"/>
        </w:rPr>
        <w:t xml:space="preserve">as variáveis </w:t>
      </w:r>
      <m:oMath>
        <m:r>
          <w:rPr>
            <w:rFonts w:ascii="Cambria Math" w:eastAsiaTheme="minorEastAsia" w:hAnsi="Cambria Math" w:cs="Times New Roman"/>
          </w:rPr>
          <m:t>(p,</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ζ</m:t>
            </m:r>
          </m:sub>
        </m:sSub>
        <m:r>
          <w:rPr>
            <w:rFonts w:ascii="Cambria Math" w:eastAsiaTheme="minorEastAsia" w:hAnsi="Cambria Math" w:cs="Times New Roman"/>
          </w:rPr>
          <m:t>,ρ)</m:t>
        </m:r>
      </m:oMath>
      <w:r w:rsidR="00CE0F5C" w:rsidRPr="007E4262">
        <w:rPr>
          <w:rFonts w:eastAsiaTheme="minorEastAsia" w:cs="Times New Roman"/>
        </w:rPr>
        <w:t xml:space="preserve"> </w:t>
      </w:r>
      <w:r w:rsidR="003C25C0" w:rsidRPr="007E4262">
        <w:rPr>
          <w:rFonts w:eastAsiaTheme="minorEastAsia" w:cs="Times New Roman"/>
        </w:rPr>
        <w:t>armazenadas</w:t>
      </w:r>
      <w:r w:rsidR="00CE0F5C" w:rsidRPr="007E4262">
        <w:rPr>
          <w:rFonts w:eastAsiaTheme="minorEastAsia" w:cs="Times New Roman"/>
        </w:rPr>
        <w:t xml:space="preserve"> </w:t>
      </w:r>
      <w:r w:rsidR="005E4AEC" w:rsidRPr="007E4262">
        <w:rPr>
          <w:rFonts w:eastAsiaTheme="minorEastAsia" w:cs="Times New Roman"/>
        </w:rPr>
        <w:t>durante a simulação</w:t>
      </w:r>
      <w:r w:rsidR="00CE0F5C" w:rsidRPr="007E4262">
        <w:rPr>
          <w:rFonts w:eastAsiaTheme="minorEastAsia" w:cs="Times New Roman"/>
        </w:rPr>
        <w:t>.</w:t>
      </w:r>
    </w:p>
    <w:p w:rsidR="00CE0F5C" w:rsidRPr="007E4262" w:rsidRDefault="00C74806" w:rsidP="00ED6D0B">
      <w:pPr>
        <w:spacing w:after="120" w:line="360" w:lineRule="auto"/>
        <w:jc w:val="both"/>
        <w:rPr>
          <w:rFonts w:eastAsiaTheme="minorEastAsia" w:cs="Times New Roman"/>
        </w:rPr>
      </w:pPr>
      <w:r w:rsidRPr="007E4262">
        <w:rPr>
          <w:rFonts w:eastAsiaTheme="minorEastAsia" w:cs="Times New Roman"/>
        </w:rPr>
        <w:tab/>
      </w:r>
      <w:r w:rsidR="00F13929" w:rsidRPr="007E4262">
        <w:rPr>
          <w:rFonts w:eastAsiaTheme="minorEastAsia" w:cs="Times New Roman"/>
        </w:rPr>
        <w:t xml:space="preserve">Os parâmetros relacionados ao </w:t>
      </w:r>
      <w:r w:rsidR="00F13929" w:rsidRPr="00457709">
        <w:rPr>
          <w:rFonts w:eastAsiaTheme="minorEastAsia" w:cs="Times New Roman"/>
          <w:i/>
        </w:rPr>
        <w:t>grid</w:t>
      </w:r>
      <w:r w:rsidR="00F13929" w:rsidRPr="007E4262">
        <w:rPr>
          <w:rFonts w:eastAsiaTheme="minorEastAsia" w:cs="Times New Roman"/>
        </w:rPr>
        <w:t xml:space="preserve"> descrevem como são o </w:t>
      </w:r>
      <w:r w:rsidR="00F13929" w:rsidRPr="006F033A">
        <w:rPr>
          <w:rFonts w:eastAsiaTheme="minorEastAsia" w:cs="Times New Roman"/>
          <w:i/>
        </w:rPr>
        <w:t>grid</w:t>
      </w:r>
      <w:r w:rsidR="00F13929" w:rsidRPr="007E4262">
        <w:rPr>
          <w:rFonts w:eastAsiaTheme="minorEastAsia" w:cs="Times New Roman"/>
        </w:rPr>
        <w:t xml:space="preserve"> espacial e </w:t>
      </w:r>
      <w:r w:rsidR="006F033A">
        <w:rPr>
          <w:rFonts w:eastAsiaTheme="minorEastAsia" w:cs="Times New Roman"/>
        </w:rPr>
        <w:t xml:space="preserve">o </w:t>
      </w:r>
      <w:r w:rsidR="006F033A" w:rsidRPr="006F033A">
        <w:rPr>
          <w:rFonts w:eastAsiaTheme="minorEastAsia" w:cs="Times New Roman"/>
          <w:i/>
        </w:rPr>
        <w:t>grid</w:t>
      </w:r>
      <w:r w:rsidR="006F033A">
        <w:rPr>
          <w:rFonts w:eastAsiaTheme="minorEastAsia" w:cs="Times New Roman"/>
        </w:rPr>
        <w:t xml:space="preserve"> </w:t>
      </w:r>
      <w:r w:rsidR="00F13929" w:rsidRPr="007E4262">
        <w:rPr>
          <w:rFonts w:eastAsiaTheme="minorEastAsia" w:cs="Times New Roman"/>
        </w:rPr>
        <w:t xml:space="preserve">temporal. O </w:t>
      </w:r>
      <w:r w:rsidR="00F13929" w:rsidRPr="006F033A">
        <w:rPr>
          <w:rFonts w:eastAsiaTheme="minorEastAsia" w:cs="Times New Roman"/>
          <w:i/>
        </w:rPr>
        <w:t>grid</w:t>
      </w:r>
      <w:r w:rsidR="00F13929" w:rsidRPr="007E4262">
        <w:rPr>
          <w:rFonts w:eastAsiaTheme="minorEastAsia" w:cs="Times New Roman"/>
        </w:rPr>
        <w:t xml:space="preserve"> espacial </w:t>
      </w:r>
      <w:r w:rsidR="00C63D12" w:rsidRPr="007E4262">
        <w:rPr>
          <w:rFonts w:eastAsiaTheme="minorEastAsia" w:cs="Times New Roman"/>
        </w:rPr>
        <w:t>pode ter</w:t>
      </w:r>
      <w:r w:rsidR="00F13929" w:rsidRPr="007E4262">
        <w:rPr>
          <w:rFonts w:eastAsiaTheme="minorEastAsia" w:cs="Times New Roman"/>
        </w:rPr>
        <w:t xml:space="preserve"> 1, 2 ou 3 dimensões (parâmetro dim), com número de pontos de </w:t>
      </w:r>
      <w:r w:rsidR="00F13929" w:rsidRPr="006F033A">
        <w:rPr>
          <w:rFonts w:eastAsiaTheme="minorEastAsia" w:cs="Times New Roman"/>
          <w:i/>
        </w:rPr>
        <w:t>grid</w:t>
      </w:r>
      <w:r w:rsidR="00F13929"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 xml:space="preserve">ζ </m:t>
            </m:r>
          </m:sub>
        </m:sSub>
      </m:oMath>
      <w:r w:rsidR="00F13929" w:rsidRPr="007E4262">
        <w:rPr>
          <w:rFonts w:eastAsiaTheme="minorEastAsia" w:cs="Times New Roman"/>
        </w:rPr>
        <w:t>) e espaçamento (</w:t>
      </w:r>
      <m:oMath>
        <m:r>
          <w:rPr>
            <w:rFonts w:ascii="Cambria Math" w:eastAsiaTheme="minorEastAsia" w:hAnsi="Cambria Math" w:cs="Times New Roman"/>
          </w:rPr>
          <m:t>dζ</m:t>
        </m:r>
      </m:oMath>
      <w:r w:rsidR="00F13929" w:rsidRPr="007E4262">
        <w:rPr>
          <w:rFonts w:eastAsiaTheme="minorEastAsia" w:cs="Times New Roman"/>
        </w:rPr>
        <w:t xml:space="preserve">) diferentes em cada uma das dimensões, </w:t>
      </w:r>
      <w:r w:rsidR="006F033A">
        <w:rPr>
          <w:rFonts w:eastAsiaTheme="minorEastAsia" w:cs="Times New Roman"/>
        </w:rPr>
        <w:t xml:space="preserve">quer </w:t>
      </w:r>
      <w:r w:rsidR="00F13929" w:rsidRPr="007E4262">
        <w:rPr>
          <w:rFonts w:eastAsiaTheme="minorEastAsia" w:cs="Times New Roman"/>
        </w:rPr>
        <w:t>seja</w:t>
      </w:r>
      <w:r w:rsidR="001425F4" w:rsidRPr="007E4262">
        <w:rPr>
          <w:rFonts w:eastAsiaTheme="minorEastAsia" w:cs="Times New Roman"/>
        </w:rPr>
        <w:t>m</w:t>
      </w:r>
      <w:r w:rsidR="00F13929" w:rsidRPr="007E4262">
        <w:rPr>
          <w:rFonts w:eastAsiaTheme="minorEastAsia" w:cs="Times New Roman"/>
        </w:rPr>
        <w:t xml:space="preserve"> espaçados </w:t>
      </w:r>
      <w:r w:rsidR="00467FA0" w:rsidRPr="007E4262">
        <w:rPr>
          <w:rFonts w:eastAsiaTheme="minorEastAsia" w:cs="Times New Roman"/>
        </w:rPr>
        <w:t xml:space="preserve">uniformemente </w:t>
      </w:r>
      <w:r w:rsidR="00F13929" w:rsidRPr="007E4262">
        <w:rPr>
          <w:rFonts w:eastAsiaTheme="minorEastAsia" w:cs="Times New Roman"/>
        </w:rPr>
        <w:t>(</w:t>
      </w:r>
      <m:oMath>
        <m:r>
          <w:rPr>
            <w:rFonts w:ascii="Cambria Math" w:eastAsiaTheme="minorEastAsia" w:hAnsi="Cambria Math" w:cs="Times New Roman"/>
          </w:rPr>
          <m:t>dζ constante</m:t>
        </m:r>
      </m:oMath>
      <w:r w:rsidR="00F13929" w:rsidRPr="007E4262">
        <w:rPr>
          <w:rFonts w:eastAsiaTheme="minorEastAsia" w:cs="Times New Roman"/>
        </w:rPr>
        <w:t>) ou não.</w:t>
      </w:r>
      <w:r w:rsidR="001425F4" w:rsidRPr="007E4262">
        <w:rPr>
          <w:rFonts w:eastAsiaTheme="minorEastAsia" w:cs="Times New Roman"/>
        </w:rPr>
        <w:t xml:space="preserve"> Já o </w:t>
      </w:r>
      <w:r w:rsidR="001425F4" w:rsidRPr="006F033A">
        <w:rPr>
          <w:rFonts w:eastAsiaTheme="minorEastAsia" w:cs="Times New Roman"/>
          <w:i/>
        </w:rPr>
        <w:t>grid</w:t>
      </w:r>
      <w:r w:rsidR="001425F4" w:rsidRPr="007E4262">
        <w:rPr>
          <w:rFonts w:eastAsiaTheme="minorEastAsia" w:cs="Times New Roman"/>
        </w:rPr>
        <w:t xml:space="preserve"> temporal tem dois parâmetros que o influenciam</w:t>
      </w:r>
      <w:r w:rsidR="006F033A">
        <w:rPr>
          <w:rFonts w:eastAsiaTheme="minorEastAsia" w:cs="Times New Roman"/>
        </w:rPr>
        <w:t>:</w:t>
      </w:r>
      <w:r w:rsidR="001425F4" w:rsidRPr="007E4262">
        <w:rPr>
          <w:rFonts w:eastAsiaTheme="minorEastAsia" w:cs="Times New Roman"/>
        </w:rPr>
        <w:t xml:space="preserve"> o </w:t>
      </w:r>
      <w:r w:rsidR="00C27660">
        <w:rPr>
          <w:rFonts w:eastAsiaTheme="minorEastAsia" w:cs="Times New Roman"/>
          <w:i/>
        </w:rPr>
        <w:t xml:space="preserve">time </w:t>
      </w:r>
      <w:r w:rsidR="001425F4" w:rsidRPr="007E4262">
        <w:rPr>
          <w:rFonts w:eastAsiaTheme="minorEastAsia" w:cs="Times New Roman"/>
          <w:i/>
        </w:rPr>
        <w:t>step</w:t>
      </w:r>
      <w:r w:rsidR="001425F4" w:rsidRPr="007E4262">
        <w:rPr>
          <w:rFonts w:eastAsiaTheme="minorEastAsia" w:cs="Times New Roman"/>
        </w:rPr>
        <w:t xml:space="preserve"> (</w:t>
      </w:r>
      <m:oMath>
        <m:r>
          <w:rPr>
            <w:rFonts w:ascii="Cambria Math" w:eastAsiaTheme="minorEastAsia" w:hAnsi="Cambria Math" w:cs="Times New Roman"/>
          </w:rPr>
          <m:t>dt</m:t>
        </m:r>
      </m:oMath>
      <w:r w:rsidR="001425F4" w:rsidRPr="007E4262">
        <w:rPr>
          <w:rFonts w:eastAsiaTheme="minorEastAsia" w:cs="Times New Roman"/>
        </w:rPr>
        <w:t xml:space="preserve">) e o número de </w:t>
      </w:r>
      <w:r w:rsidR="001425F4" w:rsidRPr="007E4262">
        <w:rPr>
          <w:rFonts w:eastAsiaTheme="minorEastAsia" w:cs="Times New Roman"/>
          <w:i/>
        </w:rPr>
        <w:t>steps</w:t>
      </w:r>
      <w:r w:rsidR="001425F4"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 xml:space="preserve">t </m:t>
            </m:r>
          </m:sub>
        </m:sSub>
      </m:oMath>
      <w:r w:rsidR="001425F4" w:rsidRPr="007E4262">
        <w:rPr>
          <w:rFonts w:eastAsiaTheme="minorEastAsia" w:cs="Times New Roman"/>
        </w:rPr>
        <w:t>).</w:t>
      </w:r>
    </w:p>
    <w:p w:rsidR="00271449" w:rsidRPr="007E4262" w:rsidRDefault="00C96BA3" w:rsidP="00ED6D0B">
      <w:pPr>
        <w:spacing w:after="120" w:line="360" w:lineRule="auto"/>
        <w:jc w:val="both"/>
        <w:rPr>
          <w:rFonts w:eastAsiaTheme="minorEastAsia" w:cs="Times New Roman"/>
        </w:rPr>
      </w:pPr>
      <w:r w:rsidRPr="007E4262">
        <w:rPr>
          <w:rFonts w:eastAsiaTheme="minorEastAsia" w:cs="Times New Roman"/>
        </w:rPr>
        <w:tab/>
        <w:t xml:space="preserve">O </w:t>
      </w:r>
      <w:r w:rsidRPr="006F033A">
        <w:rPr>
          <w:rFonts w:eastAsiaTheme="minorEastAsia" w:cs="Times New Roman"/>
          <w:i/>
        </w:rPr>
        <w:t>k</w:t>
      </w:r>
      <w:r w:rsidR="006F033A" w:rsidRPr="006F033A">
        <w:rPr>
          <w:rFonts w:eastAsiaTheme="minorEastAsia" w:cs="Times New Roman"/>
          <w:i/>
        </w:rPr>
        <w:t>-</w:t>
      </w:r>
      <w:r w:rsidRPr="006F033A">
        <w:rPr>
          <w:rFonts w:eastAsiaTheme="minorEastAsia" w:cs="Times New Roman"/>
          <w:i/>
        </w:rPr>
        <w:t>wave</w:t>
      </w:r>
      <w:r w:rsidRPr="007E4262">
        <w:rPr>
          <w:rFonts w:eastAsiaTheme="minorEastAsia" w:cs="Times New Roman"/>
        </w:rPr>
        <w:t xml:space="preserve"> tem uma série</w:t>
      </w:r>
      <w:r w:rsidR="001425F4" w:rsidRPr="007E4262">
        <w:rPr>
          <w:rFonts w:eastAsiaTheme="minorEastAsia" w:cs="Times New Roman"/>
        </w:rPr>
        <w:t xml:space="preserve"> de funções que ajuda</w:t>
      </w:r>
      <w:r w:rsidR="00B31B9B" w:rsidRPr="007E4262">
        <w:rPr>
          <w:rFonts w:eastAsiaTheme="minorEastAsia" w:cs="Times New Roman"/>
        </w:rPr>
        <w:t>m</w:t>
      </w:r>
      <w:r w:rsidR="001425F4" w:rsidRPr="007E4262">
        <w:rPr>
          <w:rFonts w:eastAsiaTheme="minorEastAsia" w:cs="Times New Roman"/>
        </w:rPr>
        <w:t xml:space="preserve"> o usuário a </w:t>
      </w:r>
      <w:r w:rsidR="00C63D12" w:rsidRPr="007E4262">
        <w:rPr>
          <w:rFonts w:eastAsiaTheme="minorEastAsia" w:cs="Times New Roman"/>
        </w:rPr>
        <w:t>definir</w:t>
      </w:r>
      <w:r w:rsidR="001425F4" w:rsidRPr="007E4262">
        <w:rPr>
          <w:rFonts w:eastAsiaTheme="minorEastAsia" w:cs="Times New Roman"/>
        </w:rPr>
        <w:t xml:space="preserve"> </w:t>
      </w:r>
      <w:r w:rsidR="00C63D12" w:rsidRPr="007E4262">
        <w:rPr>
          <w:rFonts w:eastAsiaTheme="minorEastAsia" w:cs="Times New Roman"/>
        </w:rPr>
        <w:t>os</w:t>
      </w:r>
      <w:r w:rsidR="001425F4" w:rsidRPr="007E4262">
        <w:rPr>
          <w:rFonts w:eastAsiaTheme="minorEastAsia" w:cs="Times New Roman"/>
        </w:rPr>
        <w:t xml:space="preserve"> </w:t>
      </w:r>
      <w:r w:rsidR="00B31B9B" w:rsidRPr="007E4262">
        <w:rPr>
          <w:rFonts w:eastAsiaTheme="minorEastAsia" w:cs="Times New Roman"/>
        </w:rPr>
        <w:t>parâmetros</w:t>
      </w:r>
      <w:r w:rsidR="00C63D12" w:rsidRPr="007E4262">
        <w:rPr>
          <w:rFonts w:eastAsiaTheme="minorEastAsia" w:cs="Times New Roman"/>
        </w:rPr>
        <w:t>,</w:t>
      </w:r>
      <w:r w:rsidR="001425F4" w:rsidRPr="007E4262">
        <w:rPr>
          <w:rFonts w:eastAsiaTheme="minorEastAsia" w:cs="Times New Roman"/>
        </w:rPr>
        <w:t xml:space="preserve"> de modo que </w:t>
      </w:r>
      <w:r w:rsidR="00C63D12" w:rsidRPr="007E4262">
        <w:rPr>
          <w:rFonts w:eastAsiaTheme="minorEastAsia" w:cs="Times New Roman"/>
        </w:rPr>
        <w:t>a</w:t>
      </w:r>
      <w:r w:rsidR="001425F4" w:rsidRPr="007E4262">
        <w:rPr>
          <w:rFonts w:eastAsiaTheme="minorEastAsia" w:cs="Times New Roman"/>
        </w:rPr>
        <w:t xml:space="preserve"> simulação tenha os requisitos mínimos para funcionar</w:t>
      </w:r>
      <w:r w:rsidR="00B31B9B" w:rsidRPr="007E4262">
        <w:rPr>
          <w:rFonts w:eastAsiaTheme="minorEastAsia" w:cs="Times New Roman"/>
        </w:rPr>
        <w:t xml:space="preserve"> </w:t>
      </w:r>
      <w:r w:rsidR="00C46A3C" w:rsidRPr="007E4262">
        <w:rPr>
          <w:rFonts w:eastAsiaTheme="minorEastAsia" w:cs="Times New Roman"/>
        </w:rPr>
        <w:t>adequadamente, como</w:t>
      </w:r>
      <w:r w:rsidR="006F033A">
        <w:rPr>
          <w:rFonts w:eastAsiaTheme="minorEastAsia" w:cs="Times New Roman"/>
        </w:rPr>
        <w:t>,</w:t>
      </w:r>
      <w:r w:rsidR="00C46A3C" w:rsidRPr="007E4262">
        <w:rPr>
          <w:rFonts w:eastAsiaTheme="minorEastAsia" w:cs="Times New Roman"/>
        </w:rPr>
        <w:t xml:space="preserve"> por exemplo, a função </w:t>
      </w:r>
      <w:r w:rsidR="00C46A3C" w:rsidRPr="00B35216">
        <w:rPr>
          <w:rFonts w:eastAsiaTheme="minorEastAsia" w:cs="Times New Roman"/>
          <w:i/>
        </w:rPr>
        <w:t>makeTime</w:t>
      </w:r>
      <w:r w:rsidR="00C46A3C" w:rsidRPr="007E4262">
        <w:rPr>
          <w:rFonts w:eastAsiaTheme="minorEastAsia" w:cs="Times New Roman"/>
        </w:rPr>
        <w:t>, que</w:t>
      </w:r>
      <w:r w:rsidR="00B35216">
        <w:rPr>
          <w:rFonts w:eastAsiaTheme="minorEastAsia" w:cs="Times New Roman"/>
        </w:rPr>
        <w:t>,</w:t>
      </w:r>
      <w:r w:rsidR="00C46A3C" w:rsidRPr="007E4262">
        <w:rPr>
          <w:rFonts w:eastAsiaTheme="minorEastAsia" w:cs="Times New Roman"/>
        </w:rPr>
        <w:t xml:space="preserve"> baseada nos parâmetros de </w:t>
      </w:r>
      <w:r w:rsidR="00C46A3C" w:rsidRPr="00B35216">
        <w:rPr>
          <w:rFonts w:eastAsiaTheme="minorEastAsia" w:cs="Times New Roman"/>
          <w:i/>
        </w:rPr>
        <w:t>grid</w:t>
      </w:r>
      <w:r w:rsidR="00C46A3C" w:rsidRPr="007E4262">
        <w:rPr>
          <w:rFonts w:eastAsiaTheme="minorEastAsia" w:cs="Times New Roman"/>
        </w:rPr>
        <w:t xml:space="preserve"> espacial e da velocidade máxima do som no meio</w:t>
      </w:r>
      <w:r w:rsidR="00B35216">
        <w:rPr>
          <w:rFonts w:eastAsiaTheme="minorEastAsia" w:cs="Times New Roman"/>
        </w:rPr>
        <w:t>,</w:t>
      </w:r>
      <w:r w:rsidR="00C46A3C" w:rsidRPr="007E4262">
        <w:rPr>
          <w:rFonts w:eastAsiaTheme="minorEastAsia" w:cs="Times New Roman"/>
        </w:rPr>
        <w:t xml:space="preserve"> calcula a largura do </w:t>
      </w:r>
      <w:r w:rsidR="00C46A3C" w:rsidRPr="00B35216">
        <w:rPr>
          <w:rFonts w:eastAsiaTheme="minorEastAsia" w:cs="Times New Roman"/>
          <w:i/>
        </w:rPr>
        <w:t>time</w:t>
      </w:r>
      <w:r w:rsidR="00B35216">
        <w:rPr>
          <w:rFonts w:eastAsiaTheme="minorEastAsia" w:cs="Times New Roman"/>
          <w:i/>
        </w:rPr>
        <w:t xml:space="preserve"> </w:t>
      </w:r>
      <w:r w:rsidR="00C46A3C" w:rsidRPr="00B35216">
        <w:rPr>
          <w:rFonts w:eastAsiaTheme="minorEastAsia" w:cs="Times New Roman"/>
          <w:i/>
        </w:rPr>
        <w:t>step</w:t>
      </w:r>
      <w:r w:rsidR="00C46A3C" w:rsidRPr="007E4262">
        <w:rPr>
          <w:rFonts w:eastAsiaTheme="minorEastAsia" w:cs="Times New Roman"/>
        </w:rPr>
        <w:t xml:space="preserve"> e o número de </w:t>
      </w:r>
      <w:r w:rsidR="00C46A3C" w:rsidRPr="00B35216">
        <w:rPr>
          <w:rFonts w:eastAsiaTheme="minorEastAsia" w:cs="Times New Roman"/>
          <w:i/>
        </w:rPr>
        <w:t>steps</w:t>
      </w:r>
      <w:r w:rsidR="00271449" w:rsidRPr="007E4262">
        <w:rPr>
          <w:rFonts w:eastAsiaTheme="minorEastAsia" w:cs="Times New Roman"/>
        </w:rPr>
        <w:t>.</w:t>
      </w:r>
    </w:p>
    <w:p w:rsidR="0089693B" w:rsidRPr="007E4262" w:rsidRDefault="00271449" w:rsidP="00ED6D0B">
      <w:pPr>
        <w:spacing w:after="120" w:line="360" w:lineRule="auto"/>
        <w:jc w:val="both"/>
        <w:rPr>
          <w:rFonts w:eastAsiaTheme="minorEastAsia" w:cs="Times New Roman"/>
        </w:rPr>
      </w:pPr>
      <w:r w:rsidRPr="007E4262">
        <w:rPr>
          <w:rFonts w:eastAsiaTheme="minorEastAsia" w:cs="Times New Roman"/>
        </w:rPr>
        <w:tab/>
      </w:r>
      <w:r w:rsidR="00F43FEE" w:rsidRPr="007E4262">
        <w:rPr>
          <w:rFonts w:eastAsiaTheme="minorEastAsia" w:cs="Times New Roman"/>
        </w:rPr>
        <w:t xml:space="preserve">Com relação ao </w:t>
      </w:r>
      <w:r w:rsidR="00F43FEE" w:rsidRPr="00B35216">
        <w:rPr>
          <w:rFonts w:eastAsiaTheme="minorEastAsia" w:cs="Times New Roman"/>
          <w:i/>
        </w:rPr>
        <w:t>grid</w:t>
      </w:r>
      <w:r w:rsidR="00F43FEE" w:rsidRPr="007E4262">
        <w:rPr>
          <w:rFonts w:eastAsiaTheme="minorEastAsia" w:cs="Times New Roman"/>
        </w:rPr>
        <w:t xml:space="preserve"> espacial é importante destacar </w:t>
      </w:r>
      <w:r w:rsidR="00F17E07" w:rsidRPr="007E4262">
        <w:rPr>
          <w:rFonts w:eastAsiaTheme="minorEastAsia" w:cs="Times New Roman"/>
        </w:rPr>
        <w:t>o</w:t>
      </w:r>
      <w:r w:rsidR="00F43FEE" w:rsidRPr="007E4262">
        <w:rPr>
          <w:rFonts w:eastAsiaTheme="minorEastAsia" w:cs="Times New Roman"/>
        </w:rPr>
        <w:t xml:space="preserve"> seu intervalo mínimo </w:t>
      </w:r>
      <w:r w:rsidR="00027DA7" w:rsidRPr="007E4262">
        <w:rPr>
          <w:rFonts w:eastAsiaTheme="minorEastAsia" w:cs="Times New Roman"/>
        </w:rPr>
        <w:t>admissível</w:t>
      </w:r>
      <w:r w:rsidR="002A1B97" w:rsidRPr="007E4262">
        <w:rPr>
          <w:rFonts w:eastAsiaTheme="minorEastAsia" w:cs="Times New Roman"/>
        </w:rPr>
        <w:t xml:space="preserve"> (</w:t>
      </w:r>
      <m:oMath>
        <m:r>
          <w:rPr>
            <w:rFonts w:ascii="Cambria Math" w:eastAsiaTheme="minorEastAsia" w:hAnsi="Cambria Math" w:cs="Times New Roman"/>
          </w:rPr>
          <m:t>dζ&lt;intervalo minimo</m:t>
        </m:r>
      </m:oMath>
      <w:r w:rsidR="002A1B97" w:rsidRPr="007E4262">
        <w:rPr>
          <w:rFonts w:eastAsiaTheme="minorEastAsia" w:cs="Times New Roman"/>
        </w:rPr>
        <w:t>)</w:t>
      </w:r>
      <w:r w:rsidR="00F43FEE" w:rsidRPr="007E4262">
        <w:rPr>
          <w:rFonts w:eastAsiaTheme="minorEastAsia" w:cs="Times New Roman"/>
        </w:rPr>
        <w:t xml:space="preserve">, pois o intervalo mínimo está intimamente ligado </w:t>
      </w:r>
      <w:r w:rsidR="00B35216">
        <w:rPr>
          <w:rFonts w:eastAsiaTheme="minorEastAsia" w:cs="Times New Roman"/>
        </w:rPr>
        <w:t>à</w:t>
      </w:r>
      <w:r w:rsidR="00F43FEE" w:rsidRPr="007E4262">
        <w:rPr>
          <w:rFonts w:eastAsiaTheme="minorEastAsia" w:cs="Times New Roman"/>
        </w:rPr>
        <w:t xml:space="preserve"> frequência espacial máxima </w:t>
      </w:r>
      <w:r w:rsidR="00E62936" w:rsidRPr="007E4262">
        <w:rPr>
          <w:rFonts w:eastAsiaTheme="minorEastAsia" w:cs="Times New Roman"/>
        </w:rPr>
        <w:t xml:space="preserve">(teorema de Nyquist) </w:t>
      </w:r>
      <w:r w:rsidR="00F43FEE" w:rsidRPr="007E4262">
        <w:rPr>
          <w:rFonts w:eastAsiaTheme="minorEastAsia" w:cs="Times New Roman"/>
        </w:rPr>
        <w:t>que</w:t>
      </w:r>
      <w:r w:rsidR="00B35216">
        <w:rPr>
          <w:rFonts w:eastAsiaTheme="minorEastAsia" w:cs="Times New Roman"/>
        </w:rPr>
        <w:t>,</w:t>
      </w:r>
      <w:r w:rsidR="00F43FEE" w:rsidRPr="007E4262">
        <w:rPr>
          <w:rFonts w:eastAsiaTheme="minorEastAsia" w:cs="Times New Roman"/>
        </w:rPr>
        <w:t xml:space="preserve"> por sua vez</w:t>
      </w:r>
      <w:r w:rsidR="00B35216">
        <w:rPr>
          <w:rFonts w:eastAsiaTheme="minorEastAsia" w:cs="Times New Roman"/>
        </w:rPr>
        <w:t>,</w:t>
      </w:r>
      <w:r w:rsidR="00F43FEE" w:rsidRPr="007E4262">
        <w:rPr>
          <w:rFonts w:eastAsiaTheme="minorEastAsia" w:cs="Times New Roman"/>
        </w:rPr>
        <w:t xml:space="preserve"> está ligada </w:t>
      </w:r>
      <w:r w:rsidR="00B35216">
        <w:rPr>
          <w:rFonts w:eastAsiaTheme="minorEastAsia" w:cs="Times New Roman"/>
        </w:rPr>
        <w:t>à</w:t>
      </w:r>
      <w:r w:rsidR="00F43FEE" w:rsidRPr="007E4262">
        <w:rPr>
          <w:rFonts w:eastAsiaTheme="minorEastAsia" w:cs="Times New Roman"/>
        </w:rPr>
        <w:t xml:space="preserve"> frequência temporal das ondas sonoras do problema. </w:t>
      </w:r>
      <w:r w:rsidR="0089693B" w:rsidRPr="007E4262">
        <w:rPr>
          <w:rFonts w:eastAsiaTheme="minorEastAsia" w:cs="Times New Roman"/>
        </w:rPr>
        <w:t>Assim, o intervalo mínimo admissível é:</w:t>
      </w:r>
    </w:p>
    <w:p w:rsidR="00F43FEE" w:rsidRPr="007E4262" w:rsidRDefault="007F40DF" w:rsidP="00ED6D0B">
      <w:pPr>
        <w:spacing w:after="120" w:line="360" w:lineRule="auto"/>
        <w:jc w:val="both"/>
        <w:rPr>
          <w:rFonts w:eastAsiaTheme="minorEastAsia" w:cs="Times New Roman"/>
        </w:rPr>
      </w:pPr>
      <m:oMathPara>
        <m:oMath>
          <m:r>
            <w:rPr>
              <w:rFonts w:ascii="Cambria Math" w:eastAsiaTheme="minorEastAsia" w:hAnsi="Cambria Math" w:cs="Times New Roman"/>
            </w:rPr>
            <m:t>dζ=</m:t>
          </m:r>
          <m:f>
            <m:fPr>
              <m:ctrlPr>
                <w:rPr>
                  <w:rFonts w:ascii="Cambria Math" w:eastAsiaTheme="minorEastAsia" w:hAnsi="Cambria Math" w:cs="Times New Roman"/>
                  <w:i/>
                </w:rPr>
              </m:ctrlPr>
            </m:fPr>
            <m:num>
              <m:func>
                <m:funcPr>
                  <m:ctrlPr>
                    <w:rPr>
                      <w:rFonts w:ascii="Cambria Math" w:eastAsiaTheme="minorEastAsia" w:hAnsi="Cambria Math" w:cs="Times New Roman"/>
                      <w:i/>
                    </w:rPr>
                  </m:ctrlPr>
                </m:funcPr>
                <m:fName>
                  <m:sSub>
                    <m:sSubPr>
                      <m:ctrlPr>
                        <w:rPr>
                          <w:rFonts w:ascii="Cambria Math" w:eastAsiaTheme="minorEastAsia" w:hAnsi="Cambria Math" w:cs="Times New Roman"/>
                          <w:i/>
                        </w:rPr>
                      </m:ctrlPr>
                    </m:sSubPr>
                    <m:e>
                      <m:r>
                        <w:rPr>
                          <w:rFonts w:ascii="Cambria Math" w:eastAsiaTheme="minorEastAsia" w:hAnsi="Cambria Math" w:cs="Times New Roman"/>
                        </w:rPr>
                        <m:t>c</m:t>
                      </m:r>
                    </m:e>
                    <m:sub>
                      <m:r>
                        <m:rPr>
                          <m:sty m:val="p"/>
                        </m:rPr>
                        <w:rPr>
                          <w:rFonts w:ascii="Cambria Math" w:eastAsiaTheme="minorEastAsia" w:hAnsi="Cambria Math" w:cs="Times New Roman"/>
                        </w:rPr>
                        <m:t>min</m:t>
                      </m:r>
                    </m:sub>
                  </m:sSub>
                </m:fName>
                <m:e>
                  <m:r>
                    <w:rPr>
                      <w:rFonts w:ascii="Cambria Math" w:eastAsiaTheme="minorEastAsia" w:hAnsi="Cambria Math" w:cs="Times New Roman"/>
                    </w:rPr>
                    <m:t xml:space="preserve"> </m:t>
                  </m:r>
                </m:e>
              </m:func>
            </m:num>
            <m:den>
              <m:r>
                <w:rPr>
                  <w:rFonts w:ascii="Cambria Math" w:eastAsiaTheme="minorEastAsia" w:hAnsi="Cambria Math" w:cs="Times New Roman"/>
                </w:rPr>
                <m:t>f*m</m:t>
              </m:r>
            </m:den>
          </m:f>
          <m:r>
            <w:rPr>
              <w:rFonts w:ascii="Cambria Math" w:eastAsiaTheme="minorEastAsia" w:hAnsi="Cambria Math" w:cs="Times New Roman"/>
            </w:rPr>
            <m:t xml:space="preserve"> </m:t>
          </m:r>
        </m:oMath>
      </m:oMathPara>
    </w:p>
    <w:p w:rsidR="0089693B" w:rsidRPr="007E4262" w:rsidRDefault="0089693B" w:rsidP="00ED6D0B">
      <w:pPr>
        <w:spacing w:after="120" w:line="360" w:lineRule="auto"/>
        <w:ind w:firstLine="708"/>
        <w:jc w:val="both"/>
        <w:rPr>
          <w:rFonts w:eastAsiaTheme="minorEastAsia" w:cs="Times New Roman"/>
        </w:rPr>
      </w:pPr>
      <w:r w:rsidRPr="007E4262">
        <w:rPr>
          <w:rFonts w:eastAsiaTheme="minorEastAsia" w:cs="Times New Roman"/>
        </w:rPr>
        <w:t xml:space="preserve">Onde </w:t>
      </w:r>
      <m:oMath>
        <m:r>
          <w:rPr>
            <w:rFonts w:ascii="Cambria Math" w:eastAsiaTheme="minorEastAsia" w:hAnsi="Cambria Math" w:cs="Times New Roman"/>
          </w:rPr>
          <m:t xml:space="preserve">f </m:t>
        </m:r>
      </m:oMath>
      <w:r w:rsidRPr="007E4262">
        <w:rPr>
          <w:rFonts w:eastAsiaTheme="minorEastAsia" w:cs="Times New Roman"/>
        </w:rPr>
        <w:t xml:space="preserve">é a frequência temporal das ondas sonoras,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min</m:t>
            </m:r>
          </m:sub>
        </m:sSub>
      </m:oMath>
      <w:r w:rsidRPr="007E4262">
        <w:rPr>
          <w:rFonts w:eastAsiaTheme="minorEastAsia" w:cs="Times New Roman"/>
        </w:rPr>
        <w:t xml:space="preserve"> é a velocidade mínima do som no meio e </w:t>
      </w:r>
      <m:oMath>
        <m:r>
          <w:rPr>
            <w:rFonts w:ascii="Cambria Math" w:eastAsiaTheme="minorEastAsia" w:hAnsi="Cambria Math" w:cs="Times New Roman"/>
          </w:rPr>
          <m:t>m</m:t>
        </m:r>
      </m:oMath>
      <w:r w:rsidRPr="007E4262">
        <w:rPr>
          <w:rFonts w:eastAsiaTheme="minorEastAsia" w:cs="Times New Roman"/>
        </w:rPr>
        <w:t xml:space="preserve"> é o número de </w:t>
      </w:r>
      <w:r w:rsidRPr="00FC51B0">
        <w:rPr>
          <w:rFonts w:eastAsiaTheme="minorEastAsia" w:cs="Times New Roman"/>
          <w:i/>
        </w:rPr>
        <w:t>grid points</w:t>
      </w:r>
      <w:r w:rsidRPr="007E4262">
        <w:rPr>
          <w:rFonts w:eastAsiaTheme="minorEastAsia" w:cs="Times New Roman"/>
        </w:rPr>
        <w:t xml:space="preserve"> por comprimento de onda, que</w:t>
      </w:r>
      <w:r w:rsidR="00FC51B0">
        <w:rPr>
          <w:rFonts w:eastAsiaTheme="minorEastAsia" w:cs="Times New Roman"/>
        </w:rPr>
        <w:t xml:space="preserve">, </w:t>
      </w:r>
      <w:r w:rsidRPr="007E4262">
        <w:rPr>
          <w:rFonts w:eastAsiaTheme="minorEastAsia" w:cs="Times New Roman"/>
        </w:rPr>
        <w:t>n</w:t>
      </w:r>
      <w:r w:rsidR="00FC51B0">
        <w:rPr>
          <w:rFonts w:eastAsiaTheme="minorEastAsia" w:cs="Times New Roman"/>
        </w:rPr>
        <w:t>este</w:t>
      </w:r>
      <w:r w:rsidRPr="007E4262">
        <w:rPr>
          <w:rFonts w:eastAsiaTheme="minorEastAsia" w:cs="Times New Roman"/>
        </w:rPr>
        <w:t xml:space="preserve"> caso</w:t>
      </w:r>
      <w:r w:rsidR="00FC51B0">
        <w:rPr>
          <w:rFonts w:eastAsiaTheme="minorEastAsia" w:cs="Times New Roman"/>
        </w:rPr>
        <w:t>,</w:t>
      </w:r>
      <w:r w:rsidRPr="007E4262">
        <w:rPr>
          <w:rFonts w:eastAsiaTheme="minorEastAsia" w:cs="Times New Roman"/>
        </w:rPr>
        <w:t xml:space="preserve"> é 2.</w:t>
      </w:r>
    </w:p>
    <w:p w:rsidR="00D04B25" w:rsidRPr="007E4262" w:rsidRDefault="00B53495" w:rsidP="00ED6D0B">
      <w:pPr>
        <w:spacing w:after="120" w:line="360" w:lineRule="auto"/>
        <w:jc w:val="both"/>
        <w:rPr>
          <w:rFonts w:eastAsiaTheme="minorEastAsia" w:cs="Times New Roman"/>
        </w:rPr>
      </w:pPr>
      <w:r w:rsidRPr="007E4262">
        <w:rPr>
          <w:rFonts w:eastAsiaTheme="minorEastAsia" w:cs="Times New Roman"/>
        </w:rPr>
        <w:tab/>
        <w:t>Definido</w:t>
      </w:r>
      <w:r w:rsidR="00FC51B0">
        <w:rPr>
          <w:rFonts w:eastAsiaTheme="minorEastAsia" w:cs="Times New Roman"/>
        </w:rPr>
        <w:t>s</w:t>
      </w:r>
      <w:r w:rsidR="00C96BA3" w:rsidRPr="007E4262">
        <w:rPr>
          <w:rFonts w:eastAsiaTheme="minorEastAsia" w:cs="Times New Roman"/>
        </w:rPr>
        <w:t xml:space="preserve"> corretamente os parâmetros, o usuário </w:t>
      </w:r>
      <w:r w:rsidRPr="007E4262">
        <w:rPr>
          <w:rFonts w:eastAsiaTheme="minorEastAsia" w:cs="Times New Roman"/>
        </w:rPr>
        <w:t>inicia</w:t>
      </w:r>
      <w:r w:rsidR="00C96BA3" w:rsidRPr="007E4262">
        <w:rPr>
          <w:rFonts w:eastAsiaTheme="minorEastAsia" w:cs="Times New Roman"/>
        </w:rPr>
        <w:t xml:space="preserve"> a simulação</w:t>
      </w:r>
      <w:r w:rsidR="00FC51B0">
        <w:rPr>
          <w:rFonts w:eastAsiaTheme="minorEastAsia" w:cs="Times New Roman"/>
        </w:rPr>
        <w:t>,</w:t>
      </w:r>
      <w:r w:rsidR="00C96BA3" w:rsidRPr="007E4262">
        <w:rPr>
          <w:rFonts w:eastAsiaTheme="minorEastAsia" w:cs="Times New Roman"/>
        </w:rPr>
        <w:t xml:space="preserve"> usando apenas um comando e não precisa fazer nenhuma outra operação.</w:t>
      </w:r>
    </w:p>
    <w:p w:rsidR="00507320" w:rsidRPr="007E4262" w:rsidRDefault="00507320" w:rsidP="00ED6D0B">
      <w:pPr>
        <w:spacing w:after="120" w:line="360" w:lineRule="auto"/>
        <w:jc w:val="both"/>
        <w:rPr>
          <w:rFonts w:eastAsiaTheme="minorEastAsia" w:cs="Times New Roman"/>
        </w:rPr>
      </w:pPr>
      <w:r w:rsidRPr="007E4262">
        <w:rPr>
          <w:rFonts w:eastAsiaTheme="minorEastAsia" w:cs="Times New Roman"/>
        </w:rPr>
        <w:tab/>
        <w:t xml:space="preserve">Embora o </w:t>
      </w:r>
      <w:r w:rsidRPr="00FC51B0">
        <w:rPr>
          <w:rFonts w:eastAsiaTheme="minorEastAsia" w:cs="Times New Roman"/>
          <w:i/>
        </w:rPr>
        <w:t>k-wave</w:t>
      </w:r>
      <w:r w:rsidRPr="007E4262">
        <w:rPr>
          <w:rFonts w:eastAsiaTheme="minorEastAsia" w:cs="Times New Roman"/>
        </w:rPr>
        <w:t xml:space="preserve"> seja uma ferramenta excelente para a simulação d</w:t>
      </w:r>
      <w:r w:rsidR="00B53495" w:rsidRPr="007E4262">
        <w:rPr>
          <w:rFonts w:eastAsiaTheme="minorEastAsia" w:cs="Times New Roman"/>
        </w:rPr>
        <w:t xml:space="preserve">a propagação de ondas acústicas, </w:t>
      </w:r>
      <w:r w:rsidRPr="007E4262">
        <w:rPr>
          <w:rFonts w:eastAsiaTheme="minorEastAsia" w:cs="Times New Roman"/>
        </w:rPr>
        <w:t xml:space="preserve">ele apresenta uma restrição no requisito desempenho, já que o </w:t>
      </w:r>
      <w:r w:rsidRPr="00FC51B0">
        <w:rPr>
          <w:rFonts w:eastAsiaTheme="minorEastAsia" w:cs="Times New Roman"/>
          <w:i/>
        </w:rPr>
        <w:t>k-wave</w:t>
      </w:r>
      <w:r w:rsidRPr="007E4262">
        <w:rPr>
          <w:rFonts w:eastAsiaTheme="minorEastAsia" w:cs="Times New Roman"/>
        </w:rPr>
        <w:t xml:space="preserve"> foi desenvolvido em </w:t>
      </w:r>
      <w:r w:rsidRPr="007C1D22">
        <w:rPr>
          <w:rFonts w:eastAsiaTheme="minorEastAsia" w:cs="Times New Roman"/>
        </w:rPr>
        <w:t>Matlab</w:t>
      </w:r>
      <w:r w:rsidRPr="007E4262">
        <w:rPr>
          <w:rFonts w:eastAsiaTheme="minorEastAsia" w:cs="Times New Roman"/>
        </w:rPr>
        <w:t xml:space="preserve">, uma plataforma que preza mais pela facilidade de programação do que pelo uso eficiente do </w:t>
      </w:r>
      <w:r w:rsidRPr="00FC51B0">
        <w:rPr>
          <w:rFonts w:eastAsiaTheme="minorEastAsia" w:cs="Times New Roman"/>
          <w:i/>
        </w:rPr>
        <w:t>hardware</w:t>
      </w:r>
      <w:r w:rsidRPr="007E4262">
        <w:rPr>
          <w:rFonts w:eastAsiaTheme="minorEastAsia" w:cs="Times New Roman"/>
        </w:rPr>
        <w:t>.</w:t>
      </w:r>
    </w:p>
    <w:p w:rsidR="00507320" w:rsidRPr="007E4262" w:rsidRDefault="00507320" w:rsidP="00ED6D0B">
      <w:pPr>
        <w:spacing w:after="120" w:line="360" w:lineRule="auto"/>
        <w:jc w:val="both"/>
        <w:rPr>
          <w:rFonts w:eastAsiaTheme="minorEastAsia" w:cs="Times New Roman"/>
        </w:rPr>
      </w:pPr>
      <w:r w:rsidRPr="007E4262">
        <w:rPr>
          <w:rFonts w:eastAsiaTheme="minorEastAsia" w:cs="Times New Roman"/>
        </w:rPr>
        <w:tab/>
        <w:t xml:space="preserve">Visando </w:t>
      </w:r>
      <w:r w:rsidR="00FC51B0">
        <w:rPr>
          <w:rFonts w:eastAsiaTheme="minorEastAsia" w:cs="Times New Roman"/>
        </w:rPr>
        <w:t xml:space="preserve">a </w:t>
      </w:r>
      <w:r w:rsidRPr="007E4262">
        <w:rPr>
          <w:rFonts w:eastAsiaTheme="minorEastAsia" w:cs="Times New Roman"/>
        </w:rPr>
        <w:t xml:space="preserve">essa limitação da ferramenta, o grupo desenvolvedor do </w:t>
      </w:r>
      <w:r w:rsidRPr="00FC51B0">
        <w:rPr>
          <w:rFonts w:eastAsiaTheme="minorEastAsia" w:cs="Times New Roman"/>
          <w:i/>
        </w:rPr>
        <w:t>k-wave</w:t>
      </w:r>
      <w:r w:rsidRPr="007E4262">
        <w:rPr>
          <w:rFonts w:eastAsiaTheme="minorEastAsia" w:cs="Times New Roman"/>
        </w:rPr>
        <w:t xml:space="preserve"> </w:t>
      </w:r>
      <w:r w:rsidR="00154AE8" w:rsidRPr="007E4262">
        <w:rPr>
          <w:rFonts w:eastAsiaTheme="minorEastAsia" w:cs="Times New Roman"/>
        </w:rPr>
        <w:t>propôs</w:t>
      </w:r>
      <w:r w:rsidRPr="007E4262">
        <w:rPr>
          <w:rFonts w:eastAsiaTheme="minorEastAsia" w:cs="Times New Roman"/>
        </w:rPr>
        <w:t xml:space="preserve"> duas soluções para </w:t>
      </w:r>
      <w:r w:rsidR="00D7126F" w:rsidRPr="007E4262">
        <w:rPr>
          <w:rFonts w:eastAsiaTheme="minorEastAsia" w:cs="Times New Roman"/>
        </w:rPr>
        <w:t xml:space="preserve">otimizar o tempo de simulação: </w:t>
      </w:r>
      <w:r w:rsidR="00FC51B0">
        <w:rPr>
          <w:rFonts w:eastAsiaTheme="minorEastAsia" w:cs="Times New Roman"/>
        </w:rPr>
        <w:t>u</w:t>
      </w:r>
      <w:r w:rsidRPr="007E4262">
        <w:rPr>
          <w:rFonts w:eastAsiaTheme="minorEastAsia" w:cs="Times New Roman"/>
        </w:rPr>
        <w:t xml:space="preserve">sar uma linguagem de programação mais </w:t>
      </w:r>
      <w:r w:rsidRPr="007E4262">
        <w:rPr>
          <w:rFonts w:eastAsiaTheme="minorEastAsia" w:cs="Times New Roman"/>
        </w:rPr>
        <w:lastRenderedPageBreak/>
        <w:t>eficiente</w:t>
      </w:r>
      <w:r w:rsidR="00784D9C" w:rsidRPr="007E4262">
        <w:rPr>
          <w:rFonts w:eastAsiaTheme="minorEastAsia" w:cs="Times New Roman"/>
        </w:rPr>
        <w:t>,</w:t>
      </w:r>
      <w:r w:rsidRPr="007E4262">
        <w:rPr>
          <w:rFonts w:eastAsiaTheme="minorEastAsia" w:cs="Times New Roman"/>
        </w:rPr>
        <w:t xml:space="preserve"> como</w:t>
      </w:r>
      <w:r w:rsidR="00FC51B0">
        <w:rPr>
          <w:rFonts w:eastAsiaTheme="minorEastAsia" w:cs="Times New Roman"/>
        </w:rPr>
        <w:t>,</w:t>
      </w:r>
      <w:r w:rsidRPr="007E4262">
        <w:rPr>
          <w:rFonts w:eastAsiaTheme="minorEastAsia" w:cs="Times New Roman"/>
        </w:rPr>
        <w:t xml:space="preserve"> por exemplo</w:t>
      </w:r>
      <w:r w:rsidR="00784D9C" w:rsidRPr="007E4262">
        <w:rPr>
          <w:rFonts w:eastAsiaTheme="minorEastAsia" w:cs="Times New Roman"/>
        </w:rPr>
        <w:t>,</w:t>
      </w:r>
      <w:r w:rsidRPr="007E4262">
        <w:rPr>
          <w:rFonts w:eastAsiaTheme="minorEastAsia" w:cs="Times New Roman"/>
        </w:rPr>
        <w:t xml:space="preserve"> C++ e explorar a capacidade dos dispositivos gráficos do computador.</w:t>
      </w:r>
    </w:p>
    <w:p w:rsidR="00014D18" w:rsidRPr="007E4262" w:rsidRDefault="00014D18" w:rsidP="00ED6D0B">
      <w:pPr>
        <w:spacing w:after="120" w:line="360" w:lineRule="auto"/>
        <w:ind w:firstLine="708"/>
        <w:jc w:val="both"/>
        <w:rPr>
          <w:rFonts w:eastAsiaTheme="minorEastAsia" w:cs="Times New Roman"/>
        </w:rPr>
      </w:pPr>
      <w:r w:rsidRPr="007E4262">
        <w:rPr>
          <w:rFonts w:eastAsiaTheme="minorEastAsia" w:cs="Times New Roman"/>
        </w:rPr>
        <w:t>O código C++</w:t>
      </w:r>
      <w:r w:rsidR="003E78D8">
        <w:rPr>
          <w:rFonts w:eastAsiaTheme="minorEastAsia" w:cs="Times New Roman"/>
        </w:rPr>
        <w:t>,</w:t>
      </w:r>
      <w:r w:rsidRPr="007E4262">
        <w:rPr>
          <w:rFonts w:eastAsiaTheme="minorEastAsia" w:cs="Times New Roman"/>
        </w:rPr>
        <w:t xml:space="preserve"> desenvolvido pela equipe</w:t>
      </w:r>
      <w:r w:rsidR="003E78D8">
        <w:rPr>
          <w:rFonts w:eastAsiaTheme="minorEastAsia" w:cs="Times New Roman"/>
        </w:rPr>
        <w:t>,</w:t>
      </w:r>
      <w:r w:rsidRPr="007E4262">
        <w:rPr>
          <w:rFonts w:eastAsiaTheme="minorEastAsia" w:cs="Times New Roman"/>
        </w:rPr>
        <w:t xml:space="preserve"> não é uma biblioteca </w:t>
      </w:r>
      <w:r w:rsidR="00B53495" w:rsidRPr="007E4262">
        <w:rPr>
          <w:rFonts w:eastAsiaTheme="minorEastAsia" w:cs="Times New Roman"/>
        </w:rPr>
        <w:t>exatamente igual</w:t>
      </w:r>
      <w:r w:rsidRPr="007E4262">
        <w:rPr>
          <w:rFonts w:eastAsiaTheme="minorEastAsia" w:cs="Times New Roman"/>
        </w:rPr>
        <w:t xml:space="preserve"> ao </w:t>
      </w:r>
      <w:r w:rsidRPr="003E78D8">
        <w:rPr>
          <w:rFonts w:eastAsiaTheme="minorEastAsia" w:cs="Times New Roman"/>
          <w:i/>
        </w:rPr>
        <w:t>k-wave</w:t>
      </w:r>
      <w:r w:rsidR="00B53495" w:rsidRPr="003E78D8">
        <w:rPr>
          <w:rFonts w:eastAsiaTheme="minorEastAsia" w:cs="Times New Roman"/>
          <w:i/>
        </w:rPr>
        <w:t>/</w:t>
      </w:r>
      <w:r w:rsidR="003E78D8" w:rsidRPr="007C1D22">
        <w:rPr>
          <w:rFonts w:eastAsiaTheme="minorEastAsia" w:cs="Times New Roman"/>
        </w:rPr>
        <w:t>M</w:t>
      </w:r>
      <w:r w:rsidR="00B53495" w:rsidRPr="007C1D22">
        <w:rPr>
          <w:rFonts w:eastAsiaTheme="minorEastAsia" w:cs="Times New Roman"/>
        </w:rPr>
        <w:t>atlab</w:t>
      </w:r>
      <w:r w:rsidRPr="007E4262">
        <w:rPr>
          <w:rFonts w:eastAsiaTheme="minorEastAsia" w:cs="Times New Roman"/>
        </w:rPr>
        <w:t xml:space="preserve"> só programada em C++, </w:t>
      </w:r>
      <w:r w:rsidR="003E78D8">
        <w:rPr>
          <w:rFonts w:eastAsiaTheme="minorEastAsia" w:cs="Times New Roman"/>
        </w:rPr>
        <w:t xml:space="preserve">mas </w:t>
      </w:r>
      <w:r w:rsidRPr="007E4262">
        <w:rPr>
          <w:rFonts w:eastAsiaTheme="minorEastAsia" w:cs="Times New Roman"/>
        </w:rPr>
        <w:t xml:space="preserve">é um recurso a mais da biblioteca que otimiza a resolução das equações </w:t>
      </w:r>
      <w:r w:rsidR="00C938A3" w:rsidRPr="007E4262">
        <w:rPr>
          <w:rFonts w:eastAsiaTheme="minorEastAsia" w:cs="Times New Roman"/>
        </w:rPr>
        <w:t xml:space="preserve">diferenciais </w:t>
      </w:r>
      <w:r w:rsidRPr="007E4262">
        <w:rPr>
          <w:rFonts w:eastAsiaTheme="minorEastAsia" w:cs="Times New Roman"/>
        </w:rPr>
        <w:t xml:space="preserve">e os cálculos numéricos envolvidos. Toda a parte de </w:t>
      </w:r>
      <w:r w:rsidRPr="003E78D8">
        <w:rPr>
          <w:rFonts w:eastAsiaTheme="minorEastAsia" w:cs="Times New Roman"/>
          <w:i/>
        </w:rPr>
        <w:t>interface</w:t>
      </w:r>
      <w:r w:rsidR="00C938A3" w:rsidRPr="007E4262">
        <w:rPr>
          <w:rFonts w:eastAsiaTheme="minorEastAsia" w:cs="Times New Roman"/>
        </w:rPr>
        <w:t xml:space="preserve"> </w:t>
      </w:r>
      <w:r w:rsidR="00B53495" w:rsidRPr="007E4262">
        <w:rPr>
          <w:rFonts w:eastAsiaTheme="minorEastAsia" w:cs="Times New Roman"/>
        </w:rPr>
        <w:t xml:space="preserve">entre o </w:t>
      </w:r>
      <w:r w:rsidR="00C938A3" w:rsidRPr="007E4262">
        <w:rPr>
          <w:rFonts w:eastAsiaTheme="minorEastAsia" w:cs="Times New Roman"/>
        </w:rPr>
        <w:t>usuário</w:t>
      </w:r>
      <w:r w:rsidR="00B53495" w:rsidRPr="007E4262">
        <w:rPr>
          <w:rFonts w:eastAsiaTheme="minorEastAsia" w:cs="Times New Roman"/>
        </w:rPr>
        <w:t xml:space="preserve"> e o algoritmo, isto é</w:t>
      </w:r>
      <w:r w:rsidRPr="007E4262">
        <w:rPr>
          <w:rFonts w:eastAsiaTheme="minorEastAsia" w:cs="Times New Roman"/>
        </w:rPr>
        <w:t>,</w:t>
      </w:r>
      <w:r w:rsidR="00B53495" w:rsidRPr="007E4262">
        <w:rPr>
          <w:rFonts w:eastAsiaTheme="minorEastAsia" w:cs="Times New Roman"/>
        </w:rPr>
        <w:t xml:space="preserve"> a</w:t>
      </w:r>
      <w:r w:rsidRPr="007E4262">
        <w:rPr>
          <w:rFonts w:eastAsiaTheme="minorEastAsia" w:cs="Times New Roman"/>
        </w:rPr>
        <w:t xml:space="preserve"> inserção de parâmetros e </w:t>
      </w:r>
      <w:r w:rsidR="00B53495" w:rsidRPr="007E4262">
        <w:rPr>
          <w:rFonts w:eastAsiaTheme="minorEastAsia" w:cs="Times New Roman"/>
        </w:rPr>
        <w:t xml:space="preserve">o </w:t>
      </w:r>
      <w:r w:rsidRPr="007E4262">
        <w:rPr>
          <w:rFonts w:eastAsiaTheme="minorEastAsia" w:cs="Times New Roman"/>
        </w:rPr>
        <w:t>controle</w:t>
      </w:r>
      <w:r w:rsidR="00B53495" w:rsidRPr="007E4262">
        <w:rPr>
          <w:rFonts w:eastAsiaTheme="minorEastAsia" w:cs="Times New Roman"/>
        </w:rPr>
        <w:t>, são</w:t>
      </w:r>
      <w:r w:rsidRPr="007E4262">
        <w:rPr>
          <w:rFonts w:eastAsiaTheme="minorEastAsia" w:cs="Times New Roman"/>
        </w:rPr>
        <w:t xml:space="preserve"> feit</w:t>
      </w:r>
      <w:r w:rsidR="00B53495" w:rsidRPr="007E4262">
        <w:rPr>
          <w:rFonts w:eastAsiaTheme="minorEastAsia" w:cs="Times New Roman"/>
        </w:rPr>
        <w:t>os</w:t>
      </w:r>
      <w:r w:rsidRPr="007E4262">
        <w:rPr>
          <w:rFonts w:eastAsiaTheme="minorEastAsia" w:cs="Times New Roman"/>
        </w:rPr>
        <w:t xml:space="preserve"> </w:t>
      </w:r>
      <w:r w:rsidR="003E78D8">
        <w:rPr>
          <w:rFonts w:eastAsiaTheme="minorEastAsia" w:cs="Times New Roman"/>
        </w:rPr>
        <w:t xml:space="preserve">por meio </w:t>
      </w:r>
      <w:r w:rsidRPr="007E4262">
        <w:rPr>
          <w:rFonts w:eastAsiaTheme="minorEastAsia" w:cs="Times New Roman"/>
        </w:rPr>
        <w:t xml:space="preserve">do </w:t>
      </w:r>
      <w:r w:rsidRPr="007C1D22">
        <w:rPr>
          <w:rFonts w:eastAsiaTheme="minorEastAsia" w:cs="Times New Roman"/>
        </w:rPr>
        <w:t>Matlab</w:t>
      </w:r>
      <w:r w:rsidR="003E78D8">
        <w:rPr>
          <w:rFonts w:eastAsiaTheme="minorEastAsia" w:cs="Times New Roman"/>
        </w:rPr>
        <w:t>, o</w:t>
      </w:r>
      <w:r w:rsidRPr="007E4262">
        <w:rPr>
          <w:rFonts w:eastAsiaTheme="minorEastAsia" w:cs="Times New Roman"/>
        </w:rPr>
        <w:t xml:space="preserve">u seja, </w:t>
      </w:r>
      <w:r w:rsidR="00F87F70" w:rsidRPr="007E4262">
        <w:rPr>
          <w:rFonts w:eastAsiaTheme="minorEastAsia" w:cs="Times New Roman"/>
        </w:rPr>
        <w:t>existe uma dependência d</w:t>
      </w:r>
      <w:r w:rsidRPr="007E4262">
        <w:rPr>
          <w:rFonts w:eastAsiaTheme="minorEastAsia" w:cs="Times New Roman"/>
        </w:rPr>
        <w:t>o</w:t>
      </w:r>
      <w:r w:rsidR="00334D8A" w:rsidRPr="007E4262">
        <w:rPr>
          <w:rFonts w:eastAsiaTheme="minorEastAsia" w:cs="Times New Roman"/>
        </w:rPr>
        <w:t>s</w:t>
      </w:r>
      <w:r w:rsidRPr="007E4262">
        <w:rPr>
          <w:rFonts w:eastAsiaTheme="minorEastAsia" w:cs="Times New Roman"/>
        </w:rPr>
        <w:t xml:space="preserve"> código</w:t>
      </w:r>
      <w:r w:rsidR="00334D8A" w:rsidRPr="007E4262">
        <w:rPr>
          <w:rFonts w:eastAsiaTheme="minorEastAsia" w:cs="Times New Roman"/>
        </w:rPr>
        <w:t>s</w:t>
      </w:r>
      <w:r w:rsidRPr="007E4262">
        <w:rPr>
          <w:rFonts w:eastAsiaTheme="minorEastAsia" w:cs="Times New Roman"/>
        </w:rPr>
        <w:t xml:space="preserve"> </w:t>
      </w:r>
      <w:r w:rsidR="00334D8A" w:rsidRPr="007E4262">
        <w:rPr>
          <w:rFonts w:eastAsiaTheme="minorEastAsia" w:cs="Times New Roman"/>
        </w:rPr>
        <w:t>C</w:t>
      </w:r>
      <w:r w:rsidRPr="007E4262">
        <w:rPr>
          <w:rFonts w:eastAsiaTheme="minorEastAsia" w:cs="Times New Roman"/>
        </w:rPr>
        <w:t xml:space="preserve">++ </w:t>
      </w:r>
      <w:r w:rsidR="00F87F70" w:rsidRPr="007E4262">
        <w:rPr>
          <w:rFonts w:eastAsiaTheme="minorEastAsia" w:cs="Times New Roman"/>
        </w:rPr>
        <w:t>e</w:t>
      </w:r>
      <w:r w:rsidRPr="007E4262">
        <w:rPr>
          <w:rFonts w:eastAsiaTheme="minorEastAsia" w:cs="Times New Roman"/>
        </w:rPr>
        <w:t xml:space="preserve"> dos códigos </w:t>
      </w:r>
      <w:r w:rsidRPr="007C1D22">
        <w:rPr>
          <w:rFonts w:eastAsiaTheme="minorEastAsia" w:cs="Times New Roman"/>
        </w:rPr>
        <w:t>Matlab</w:t>
      </w:r>
      <w:r w:rsidRPr="007E4262">
        <w:rPr>
          <w:rFonts w:eastAsiaTheme="minorEastAsia" w:cs="Times New Roman"/>
        </w:rPr>
        <w:t>.</w:t>
      </w:r>
    </w:p>
    <w:p w:rsidR="00C938A3" w:rsidRPr="007E4262" w:rsidRDefault="00C938A3" w:rsidP="00ED6D0B">
      <w:pPr>
        <w:spacing w:after="120" w:line="360" w:lineRule="auto"/>
        <w:ind w:firstLine="708"/>
        <w:jc w:val="both"/>
        <w:rPr>
          <w:rFonts w:eastAsiaTheme="minorEastAsia" w:cs="Times New Roman"/>
        </w:rPr>
      </w:pPr>
      <w:r w:rsidRPr="007E4262">
        <w:rPr>
          <w:rFonts w:eastAsiaTheme="minorEastAsia" w:cs="Times New Roman"/>
        </w:rPr>
        <w:t xml:space="preserve">Para </w:t>
      </w:r>
      <w:r w:rsidR="007C3238" w:rsidRPr="007E4262">
        <w:rPr>
          <w:rFonts w:eastAsiaTheme="minorEastAsia" w:cs="Times New Roman"/>
        </w:rPr>
        <w:t>resolver o problema</w:t>
      </w:r>
      <w:r w:rsidR="003E78D8">
        <w:rPr>
          <w:rFonts w:eastAsiaTheme="minorEastAsia" w:cs="Times New Roman"/>
        </w:rPr>
        <w:t>,</w:t>
      </w:r>
      <w:r w:rsidR="007C3238" w:rsidRPr="007E4262">
        <w:rPr>
          <w:rFonts w:eastAsiaTheme="minorEastAsia" w:cs="Times New Roman"/>
        </w:rPr>
        <w:t xml:space="preserve"> usando </w:t>
      </w:r>
      <w:r w:rsidRPr="007E4262">
        <w:rPr>
          <w:rFonts w:eastAsiaTheme="minorEastAsia" w:cs="Times New Roman"/>
        </w:rPr>
        <w:t>o</w:t>
      </w:r>
      <w:r w:rsidR="00334D8A" w:rsidRPr="007E4262">
        <w:rPr>
          <w:rFonts w:eastAsiaTheme="minorEastAsia" w:cs="Times New Roman"/>
        </w:rPr>
        <w:t xml:space="preserve"> código C</w:t>
      </w:r>
      <w:r w:rsidRPr="007E4262">
        <w:rPr>
          <w:rFonts w:eastAsiaTheme="minorEastAsia" w:cs="Times New Roman"/>
        </w:rPr>
        <w:t>++, a única diferença para o usuário é que</w:t>
      </w:r>
      <w:r w:rsidR="003E78D8">
        <w:rPr>
          <w:rFonts w:eastAsiaTheme="minorEastAsia" w:cs="Times New Roman"/>
        </w:rPr>
        <w:t>,</w:t>
      </w:r>
      <w:r w:rsidRPr="007E4262">
        <w:rPr>
          <w:rFonts w:eastAsiaTheme="minorEastAsia" w:cs="Times New Roman"/>
        </w:rPr>
        <w:t xml:space="preserve"> ao invés de </w:t>
      </w:r>
      <w:r w:rsidR="00B53495" w:rsidRPr="007E4262">
        <w:rPr>
          <w:rFonts w:eastAsiaTheme="minorEastAsia" w:cs="Times New Roman"/>
        </w:rPr>
        <w:t>in</w:t>
      </w:r>
      <w:r w:rsidR="003E78D8">
        <w:rPr>
          <w:rFonts w:eastAsiaTheme="minorEastAsia" w:cs="Times New Roman"/>
        </w:rPr>
        <w:t>i</w:t>
      </w:r>
      <w:r w:rsidR="00B53495" w:rsidRPr="007E4262">
        <w:rPr>
          <w:rFonts w:eastAsiaTheme="minorEastAsia" w:cs="Times New Roman"/>
        </w:rPr>
        <w:t>ciar</w:t>
      </w:r>
      <w:r w:rsidRPr="007E4262">
        <w:rPr>
          <w:rFonts w:eastAsiaTheme="minorEastAsia" w:cs="Times New Roman"/>
        </w:rPr>
        <w:t xml:space="preserve"> </w:t>
      </w:r>
      <w:r w:rsidR="00B53495" w:rsidRPr="007E4262">
        <w:rPr>
          <w:rFonts w:eastAsiaTheme="minorEastAsia" w:cs="Times New Roman"/>
        </w:rPr>
        <w:t>a simulação</w:t>
      </w:r>
      <w:r w:rsidRPr="007E4262">
        <w:rPr>
          <w:rFonts w:eastAsiaTheme="minorEastAsia" w:cs="Times New Roman"/>
        </w:rPr>
        <w:t xml:space="preserve"> com</w:t>
      </w:r>
      <w:r w:rsidR="003E78D8">
        <w:rPr>
          <w:rFonts w:eastAsiaTheme="minorEastAsia" w:cs="Times New Roman"/>
        </w:rPr>
        <w:t xml:space="preserve"> </w:t>
      </w:r>
      <w:r w:rsidRPr="007E4262">
        <w:rPr>
          <w:rFonts w:eastAsiaTheme="minorEastAsia" w:cs="Times New Roman"/>
        </w:rPr>
        <w:t xml:space="preserve">o comando </w:t>
      </w:r>
      <w:r w:rsidRPr="007D0565">
        <w:rPr>
          <w:rFonts w:cs="Times New Roman"/>
          <w:i/>
          <w:color w:val="000000"/>
          <w:sz w:val="20"/>
          <w:szCs w:val="20"/>
        </w:rPr>
        <w:t>kspaceFirstOrder3D</w:t>
      </w:r>
      <w:r w:rsidR="003E78D8">
        <w:rPr>
          <w:rFonts w:cs="Times New Roman"/>
          <w:color w:val="000000"/>
          <w:sz w:val="20"/>
          <w:szCs w:val="20"/>
        </w:rPr>
        <w:t>,</w:t>
      </w:r>
      <w:r w:rsidRPr="007E4262">
        <w:rPr>
          <w:rFonts w:cs="Times New Roman"/>
          <w:color w:val="000000"/>
          <w:sz w:val="20"/>
          <w:szCs w:val="20"/>
        </w:rPr>
        <w:t xml:space="preserve"> </w:t>
      </w:r>
      <w:r w:rsidRPr="007E4262">
        <w:rPr>
          <w:rFonts w:eastAsiaTheme="minorEastAsia" w:cs="Times New Roman"/>
        </w:rPr>
        <w:t>deve usar o comando</w:t>
      </w:r>
      <w:r w:rsidRPr="007E4262">
        <w:rPr>
          <w:rFonts w:cs="Times New Roman"/>
          <w:color w:val="000000"/>
          <w:sz w:val="20"/>
          <w:szCs w:val="20"/>
        </w:rPr>
        <w:t xml:space="preserve"> </w:t>
      </w:r>
      <w:r w:rsidRPr="007D0565">
        <w:rPr>
          <w:rFonts w:cs="Times New Roman"/>
          <w:i/>
          <w:color w:val="000000"/>
          <w:sz w:val="20"/>
          <w:szCs w:val="20"/>
        </w:rPr>
        <w:t>kspaceFirstOrder3DC</w:t>
      </w:r>
      <w:r w:rsidRPr="007E4262">
        <w:rPr>
          <w:rFonts w:cs="Times New Roman"/>
          <w:color w:val="000000"/>
          <w:sz w:val="20"/>
          <w:szCs w:val="20"/>
        </w:rPr>
        <w:t xml:space="preserve">. </w:t>
      </w:r>
      <w:r w:rsidRPr="007E4262">
        <w:rPr>
          <w:rFonts w:eastAsiaTheme="minorEastAsia" w:cs="Times New Roman"/>
        </w:rPr>
        <w:t xml:space="preserve">O próprio código é responsável por copiar as informações do “ambiente </w:t>
      </w:r>
      <w:r w:rsidR="003E78D8" w:rsidRPr="007C1D22">
        <w:rPr>
          <w:rFonts w:eastAsiaTheme="minorEastAsia" w:cs="Times New Roman"/>
        </w:rPr>
        <w:t>M</w:t>
      </w:r>
      <w:r w:rsidRPr="007C1D22">
        <w:rPr>
          <w:rFonts w:eastAsiaTheme="minorEastAsia" w:cs="Times New Roman"/>
        </w:rPr>
        <w:t>atlab</w:t>
      </w:r>
      <w:r w:rsidRPr="007E4262">
        <w:rPr>
          <w:rFonts w:eastAsiaTheme="minorEastAsia" w:cs="Times New Roman"/>
        </w:rPr>
        <w:t xml:space="preserve"> “para o “ambiente C++”. A </w:t>
      </w:r>
      <w:r w:rsidRPr="003E78D8">
        <w:rPr>
          <w:rFonts w:eastAsiaTheme="minorEastAsia" w:cs="Times New Roman"/>
          <w:i/>
        </w:rPr>
        <w:t>int</w:t>
      </w:r>
      <w:r w:rsidR="001937C7" w:rsidRPr="003E78D8">
        <w:rPr>
          <w:rFonts w:eastAsiaTheme="minorEastAsia" w:cs="Times New Roman"/>
          <w:i/>
        </w:rPr>
        <w:t>erface</w:t>
      </w:r>
      <w:r w:rsidR="001937C7" w:rsidRPr="007E4262">
        <w:rPr>
          <w:rFonts w:eastAsiaTheme="minorEastAsia" w:cs="Times New Roman"/>
        </w:rPr>
        <w:t xml:space="preserve"> do </w:t>
      </w:r>
      <w:r w:rsidR="001937C7" w:rsidRPr="007C1D22">
        <w:rPr>
          <w:rFonts w:eastAsiaTheme="minorEastAsia" w:cs="Times New Roman"/>
        </w:rPr>
        <w:t>M</w:t>
      </w:r>
      <w:r w:rsidRPr="007C1D22">
        <w:rPr>
          <w:rFonts w:eastAsiaTheme="minorEastAsia" w:cs="Times New Roman"/>
        </w:rPr>
        <w:t>atlab</w:t>
      </w:r>
      <w:r w:rsidR="001937C7" w:rsidRPr="007E4262">
        <w:rPr>
          <w:rFonts w:eastAsiaTheme="minorEastAsia" w:cs="Times New Roman"/>
        </w:rPr>
        <w:t xml:space="preserve"> com o</w:t>
      </w:r>
      <w:r w:rsidRPr="007E4262">
        <w:rPr>
          <w:rFonts w:eastAsiaTheme="minorEastAsia" w:cs="Times New Roman"/>
        </w:rPr>
        <w:t xml:space="preserve"> C++ é feita </w:t>
      </w:r>
      <w:r w:rsidR="003E78D8">
        <w:rPr>
          <w:rFonts w:eastAsiaTheme="minorEastAsia" w:cs="Times New Roman"/>
        </w:rPr>
        <w:t>por meio</w:t>
      </w:r>
      <w:r w:rsidRPr="007E4262">
        <w:rPr>
          <w:rFonts w:eastAsiaTheme="minorEastAsia" w:cs="Times New Roman"/>
        </w:rPr>
        <w:t xml:space="preserve"> de arquivos de entrada e </w:t>
      </w:r>
      <w:r w:rsidR="007D0565">
        <w:rPr>
          <w:rFonts w:eastAsiaTheme="minorEastAsia" w:cs="Times New Roman"/>
        </w:rPr>
        <w:t xml:space="preserve">de </w:t>
      </w:r>
      <w:r w:rsidRPr="007E4262">
        <w:rPr>
          <w:rFonts w:eastAsiaTheme="minorEastAsia" w:cs="Times New Roman"/>
        </w:rPr>
        <w:t xml:space="preserve">saída que usam o formato </w:t>
      </w:r>
      <w:r w:rsidRPr="007E4262">
        <w:rPr>
          <w:rFonts w:eastAsiaTheme="minorEastAsia" w:cs="Times New Roman"/>
          <w:i/>
        </w:rPr>
        <w:t>Hierarchical Data Format HDF5.</w:t>
      </w:r>
    </w:p>
    <w:p w:rsidR="00014D18" w:rsidRPr="007E4262" w:rsidRDefault="00C938A3" w:rsidP="00ED6D0B">
      <w:pPr>
        <w:spacing w:after="120" w:line="360" w:lineRule="auto"/>
        <w:jc w:val="both"/>
        <w:rPr>
          <w:rFonts w:eastAsiaTheme="minorEastAsia" w:cs="Times New Roman"/>
        </w:rPr>
      </w:pPr>
      <w:r w:rsidRPr="007E4262">
        <w:rPr>
          <w:rFonts w:eastAsiaTheme="minorEastAsia" w:cs="Times New Roman"/>
        </w:rPr>
        <w:tab/>
      </w:r>
      <w:r w:rsidR="001937C7" w:rsidRPr="007E4262">
        <w:rPr>
          <w:rFonts w:eastAsiaTheme="minorEastAsia" w:cs="Times New Roman"/>
        </w:rPr>
        <w:t xml:space="preserve">Embora exista uma dependência entre C++ e </w:t>
      </w:r>
      <w:r w:rsidR="001937C7" w:rsidRPr="007C1D22">
        <w:rPr>
          <w:rFonts w:eastAsiaTheme="minorEastAsia" w:cs="Times New Roman"/>
        </w:rPr>
        <w:t>Matlab</w:t>
      </w:r>
      <w:r w:rsidR="001937C7" w:rsidRPr="007E4262">
        <w:rPr>
          <w:rFonts w:eastAsiaTheme="minorEastAsia" w:cs="Times New Roman"/>
        </w:rPr>
        <w:t xml:space="preserve">, ela </w:t>
      </w:r>
      <w:r w:rsidR="00334D8A" w:rsidRPr="007E4262">
        <w:rPr>
          <w:rFonts w:eastAsiaTheme="minorEastAsia" w:cs="Times New Roman"/>
        </w:rPr>
        <w:t>pode ser</w:t>
      </w:r>
      <w:r w:rsidR="001937C7" w:rsidRPr="007E4262">
        <w:rPr>
          <w:rFonts w:eastAsiaTheme="minorEastAsia" w:cs="Times New Roman"/>
        </w:rPr>
        <w:t xml:space="preserve"> </w:t>
      </w:r>
      <w:r w:rsidR="00334D8A" w:rsidRPr="007E4262">
        <w:rPr>
          <w:rFonts w:eastAsiaTheme="minorEastAsia" w:cs="Times New Roman"/>
        </w:rPr>
        <w:t>contornad</w:t>
      </w:r>
      <w:r w:rsidR="00B53495" w:rsidRPr="007E4262">
        <w:rPr>
          <w:rFonts w:eastAsiaTheme="minorEastAsia" w:cs="Times New Roman"/>
        </w:rPr>
        <w:t>a</w:t>
      </w:r>
      <w:r w:rsidR="00F87F70" w:rsidRPr="007E4262">
        <w:rPr>
          <w:rFonts w:eastAsiaTheme="minorEastAsia" w:cs="Times New Roman"/>
        </w:rPr>
        <w:t>, pois pode</w:t>
      </w:r>
      <w:r w:rsidR="007D0565">
        <w:rPr>
          <w:rFonts w:eastAsiaTheme="minorEastAsia" w:cs="Times New Roman"/>
        </w:rPr>
        <w:t>-se</w:t>
      </w:r>
      <w:r w:rsidR="00F87F70" w:rsidRPr="007E4262">
        <w:rPr>
          <w:rFonts w:eastAsiaTheme="minorEastAsia" w:cs="Times New Roman"/>
        </w:rPr>
        <w:t xml:space="preserve"> </w:t>
      </w:r>
      <w:r w:rsidR="001937C7" w:rsidRPr="007E4262">
        <w:rPr>
          <w:rFonts w:eastAsiaTheme="minorEastAsia" w:cs="Times New Roman"/>
        </w:rPr>
        <w:t>rodar</w:t>
      </w:r>
      <w:r w:rsidR="00F87F70" w:rsidRPr="007E4262">
        <w:rPr>
          <w:rFonts w:eastAsiaTheme="minorEastAsia" w:cs="Times New Roman"/>
        </w:rPr>
        <w:t xml:space="preserve"> o </w:t>
      </w:r>
      <w:r w:rsidR="001937C7" w:rsidRPr="007E4262">
        <w:rPr>
          <w:rFonts w:eastAsiaTheme="minorEastAsia" w:cs="Times New Roman"/>
        </w:rPr>
        <w:t>código</w:t>
      </w:r>
      <w:r w:rsidR="00F87F70" w:rsidRPr="007E4262">
        <w:rPr>
          <w:rFonts w:eastAsiaTheme="minorEastAsia" w:cs="Times New Roman"/>
        </w:rPr>
        <w:t xml:space="preserve"> C++ </w:t>
      </w:r>
      <w:r w:rsidR="001937C7" w:rsidRPr="007E4262">
        <w:rPr>
          <w:rFonts w:eastAsiaTheme="minorEastAsia" w:cs="Times New Roman"/>
        </w:rPr>
        <w:t>a partir d</w:t>
      </w:r>
      <w:r w:rsidR="00F87F70" w:rsidRPr="007E4262">
        <w:rPr>
          <w:rFonts w:eastAsiaTheme="minorEastAsia" w:cs="Times New Roman"/>
        </w:rPr>
        <w:t>os a</w:t>
      </w:r>
      <w:r w:rsidR="001937C7" w:rsidRPr="007E4262">
        <w:rPr>
          <w:rFonts w:eastAsiaTheme="minorEastAsia" w:cs="Times New Roman"/>
        </w:rPr>
        <w:t>r</w:t>
      </w:r>
      <w:r w:rsidR="00F87F70" w:rsidRPr="007E4262">
        <w:rPr>
          <w:rFonts w:eastAsiaTheme="minorEastAsia" w:cs="Times New Roman"/>
        </w:rPr>
        <w:t>quivos de configuração</w:t>
      </w:r>
      <w:r w:rsidR="00F87F70" w:rsidRPr="007E4262">
        <w:rPr>
          <w:rFonts w:eastAsiaTheme="minorEastAsia" w:cs="Times New Roman"/>
          <w:i/>
        </w:rPr>
        <w:t>.</w:t>
      </w:r>
      <w:r w:rsidR="001937C7" w:rsidRPr="007E4262">
        <w:rPr>
          <w:rFonts w:eastAsiaTheme="minorEastAsia" w:cs="Times New Roman"/>
        </w:rPr>
        <w:t xml:space="preserve"> Assim</w:t>
      </w:r>
      <w:r w:rsidR="007D0565">
        <w:rPr>
          <w:rFonts w:eastAsiaTheme="minorEastAsia" w:cs="Times New Roman"/>
        </w:rPr>
        <w:t>,</w:t>
      </w:r>
      <w:r w:rsidR="001937C7" w:rsidRPr="007E4262">
        <w:rPr>
          <w:rFonts w:eastAsiaTheme="minorEastAsia" w:cs="Times New Roman"/>
        </w:rPr>
        <w:t xml:space="preserve"> pode</w:t>
      </w:r>
      <w:r w:rsidR="007D0565">
        <w:rPr>
          <w:rFonts w:eastAsiaTheme="minorEastAsia" w:cs="Times New Roman"/>
        </w:rPr>
        <w:t>-se</w:t>
      </w:r>
      <w:r w:rsidR="001937C7" w:rsidRPr="007E4262">
        <w:rPr>
          <w:rFonts w:eastAsiaTheme="minorEastAsia" w:cs="Times New Roman"/>
        </w:rPr>
        <w:t xml:space="preserve"> usar o </w:t>
      </w:r>
      <w:r w:rsidR="001937C7" w:rsidRPr="008A613A">
        <w:rPr>
          <w:rFonts w:eastAsiaTheme="minorEastAsia" w:cs="Times New Roman"/>
        </w:rPr>
        <w:t>M</w:t>
      </w:r>
      <w:r w:rsidR="00F87F70" w:rsidRPr="008A613A">
        <w:rPr>
          <w:rFonts w:eastAsiaTheme="minorEastAsia" w:cs="Times New Roman"/>
        </w:rPr>
        <w:t>atlab</w:t>
      </w:r>
      <w:r w:rsidR="00F87F70" w:rsidRPr="007E4262">
        <w:rPr>
          <w:rFonts w:eastAsiaTheme="minorEastAsia" w:cs="Times New Roman"/>
        </w:rPr>
        <w:t xml:space="preserve"> para gerar arquivos de configuração e</w:t>
      </w:r>
      <w:r w:rsidR="007D0565">
        <w:rPr>
          <w:rFonts w:eastAsiaTheme="minorEastAsia" w:cs="Times New Roman"/>
        </w:rPr>
        <w:t>,</w:t>
      </w:r>
      <w:r w:rsidR="00F87F70" w:rsidRPr="007E4262">
        <w:rPr>
          <w:rFonts w:eastAsiaTheme="minorEastAsia" w:cs="Times New Roman"/>
        </w:rPr>
        <w:t xml:space="preserve"> </w:t>
      </w:r>
      <w:r w:rsidR="007D0565">
        <w:rPr>
          <w:rFonts w:eastAsiaTheme="minorEastAsia" w:cs="Times New Roman"/>
        </w:rPr>
        <w:t xml:space="preserve">por meio </w:t>
      </w:r>
      <w:r w:rsidR="00F87F70" w:rsidRPr="007E4262">
        <w:rPr>
          <w:rFonts w:eastAsiaTheme="minorEastAsia" w:cs="Times New Roman"/>
        </w:rPr>
        <w:t xml:space="preserve">do </w:t>
      </w:r>
      <w:r w:rsidR="00781EA6" w:rsidRPr="007E4262">
        <w:rPr>
          <w:rFonts w:eastAsiaTheme="minorEastAsia" w:cs="Times New Roman"/>
        </w:rPr>
        <w:t>terminal</w:t>
      </w:r>
      <w:r w:rsidR="00334D8A" w:rsidRPr="007E4262">
        <w:rPr>
          <w:rFonts w:eastAsiaTheme="minorEastAsia" w:cs="Times New Roman"/>
        </w:rPr>
        <w:t>,</w:t>
      </w:r>
      <w:r w:rsidR="00F87F70" w:rsidRPr="007E4262">
        <w:rPr>
          <w:rFonts w:eastAsiaTheme="minorEastAsia" w:cs="Times New Roman"/>
        </w:rPr>
        <w:t xml:space="preserve"> executar o </w:t>
      </w:r>
      <w:r w:rsidR="00781EA6" w:rsidRPr="007E4262">
        <w:rPr>
          <w:rFonts w:eastAsiaTheme="minorEastAsia" w:cs="Times New Roman"/>
        </w:rPr>
        <w:t>código</w:t>
      </w:r>
      <w:r w:rsidR="00F87F70" w:rsidRPr="007E4262">
        <w:rPr>
          <w:rFonts w:eastAsiaTheme="minorEastAsia" w:cs="Times New Roman"/>
        </w:rPr>
        <w:t xml:space="preserve"> C++</w:t>
      </w:r>
      <w:r w:rsidR="007D0565">
        <w:rPr>
          <w:rFonts w:eastAsiaTheme="minorEastAsia" w:cs="Times New Roman"/>
        </w:rPr>
        <w:t>,</w:t>
      </w:r>
      <w:r w:rsidR="00F87F70" w:rsidRPr="007E4262">
        <w:rPr>
          <w:rFonts w:eastAsiaTheme="minorEastAsia" w:cs="Times New Roman"/>
        </w:rPr>
        <w:t xml:space="preserve"> </w:t>
      </w:r>
      <w:r w:rsidR="00781EA6" w:rsidRPr="007E4262">
        <w:rPr>
          <w:rFonts w:eastAsiaTheme="minorEastAsia" w:cs="Times New Roman"/>
        </w:rPr>
        <w:t>passando</w:t>
      </w:r>
      <w:r w:rsidR="007D0565">
        <w:rPr>
          <w:rFonts w:eastAsiaTheme="minorEastAsia" w:cs="Times New Roman"/>
        </w:rPr>
        <w:t>,</w:t>
      </w:r>
      <w:r w:rsidR="00781EA6" w:rsidRPr="007E4262">
        <w:rPr>
          <w:rFonts w:eastAsiaTheme="minorEastAsia" w:cs="Times New Roman"/>
        </w:rPr>
        <w:t xml:space="preserve"> como </w:t>
      </w:r>
      <w:r w:rsidR="00F87F70" w:rsidRPr="007E4262">
        <w:rPr>
          <w:rFonts w:eastAsiaTheme="minorEastAsia" w:cs="Times New Roman"/>
        </w:rPr>
        <w:t>entrada</w:t>
      </w:r>
      <w:r w:rsidR="007D0565">
        <w:rPr>
          <w:rFonts w:eastAsiaTheme="minorEastAsia" w:cs="Times New Roman"/>
        </w:rPr>
        <w:t>,</w:t>
      </w:r>
      <w:r w:rsidR="00F87F70" w:rsidRPr="007E4262">
        <w:rPr>
          <w:rFonts w:eastAsiaTheme="minorEastAsia" w:cs="Times New Roman"/>
        </w:rPr>
        <w:t xml:space="preserve"> o arquivo de configuração</w:t>
      </w:r>
      <w:r w:rsidR="00781EA6" w:rsidRPr="007E4262">
        <w:rPr>
          <w:rFonts w:eastAsiaTheme="minorEastAsia" w:cs="Times New Roman"/>
        </w:rPr>
        <w:t xml:space="preserve"> criado</w:t>
      </w:r>
      <w:r w:rsidR="00F87F70" w:rsidRPr="007E4262">
        <w:rPr>
          <w:rFonts w:eastAsiaTheme="minorEastAsia" w:cs="Times New Roman"/>
        </w:rPr>
        <w:t>. Mas</w:t>
      </w:r>
      <w:r w:rsidR="007D0565">
        <w:rPr>
          <w:rFonts w:eastAsiaTheme="minorEastAsia" w:cs="Times New Roman"/>
        </w:rPr>
        <w:t>,</w:t>
      </w:r>
      <w:r w:rsidR="00F87F70" w:rsidRPr="007E4262">
        <w:rPr>
          <w:rFonts w:eastAsiaTheme="minorEastAsia" w:cs="Times New Roman"/>
        </w:rPr>
        <w:t xml:space="preserve"> nesse caso</w:t>
      </w:r>
      <w:r w:rsidR="007D0565">
        <w:rPr>
          <w:rFonts w:eastAsiaTheme="minorEastAsia" w:cs="Times New Roman"/>
        </w:rPr>
        <w:t>,</w:t>
      </w:r>
      <w:r w:rsidR="00F87F70" w:rsidRPr="007E4262">
        <w:rPr>
          <w:rFonts w:eastAsiaTheme="minorEastAsia" w:cs="Times New Roman"/>
        </w:rPr>
        <w:t xml:space="preserve"> perdem</w:t>
      </w:r>
      <w:r w:rsidR="007D0565">
        <w:rPr>
          <w:rFonts w:eastAsiaTheme="minorEastAsia" w:cs="Times New Roman"/>
        </w:rPr>
        <w:t>-se</w:t>
      </w:r>
      <w:r w:rsidR="00F87F70" w:rsidRPr="007E4262">
        <w:rPr>
          <w:rFonts w:eastAsiaTheme="minorEastAsia" w:cs="Times New Roman"/>
        </w:rPr>
        <w:t xml:space="preserve"> a</w:t>
      </w:r>
      <w:r w:rsidR="00781EA6" w:rsidRPr="007E4262">
        <w:rPr>
          <w:rFonts w:eastAsiaTheme="minorEastAsia" w:cs="Times New Roman"/>
        </w:rPr>
        <w:t xml:space="preserve">lguns recursos oferecidos pelo </w:t>
      </w:r>
      <w:r w:rsidR="00781EA6" w:rsidRPr="008A613A">
        <w:rPr>
          <w:rFonts w:eastAsiaTheme="minorEastAsia" w:cs="Times New Roman"/>
        </w:rPr>
        <w:t>M</w:t>
      </w:r>
      <w:r w:rsidR="00F87F70" w:rsidRPr="008A613A">
        <w:rPr>
          <w:rFonts w:eastAsiaTheme="minorEastAsia" w:cs="Times New Roman"/>
        </w:rPr>
        <w:t>atlab</w:t>
      </w:r>
      <w:r w:rsidR="00334D8A" w:rsidRPr="007E4262">
        <w:rPr>
          <w:rFonts w:eastAsiaTheme="minorEastAsia" w:cs="Times New Roman"/>
        </w:rPr>
        <w:t>,</w:t>
      </w:r>
      <w:r w:rsidR="00F87F70" w:rsidRPr="007E4262">
        <w:rPr>
          <w:rFonts w:eastAsiaTheme="minorEastAsia" w:cs="Times New Roman"/>
        </w:rPr>
        <w:t xml:space="preserve"> como</w:t>
      </w:r>
      <w:r w:rsidR="007D0565">
        <w:rPr>
          <w:rFonts w:eastAsiaTheme="minorEastAsia" w:cs="Times New Roman"/>
        </w:rPr>
        <w:t>,</w:t>
      </w:r>
      <w:r w:rsidR="00F87F70" w:rsidRPr="007E4262">
        <w:rPr>
          <w:rFonts w:eastAsiaTheme="minorEastAsia" w:cs="Times New Roman"/>
        </w:rPr>
        <w:t xml:space="preserve"> por exemplo</w:t>
      </w:r>
      <w:r w:rsidR="00334D8A" w:rsidRPr="007E4262">
        <w:rPr>
          <w:rFonts w:eastAsiaTheme="minorEastAsia" w:cs="Times New Roman"/>
        </w:rPr>
        <w:t>,</w:t>
      </w:r>
      <w:r w:rsidR="00F87F70" w:rsidRPr="007E4262">
        <w:rPr>
          <w:rFonts w:eastAsiaTheme="minorEastAsia" w:cs="Times New Roman"/>
        </w:rPr>
        <w:t xml:space="preserve"> a interface gráfic</w:t>
      </w:r>
      <w:r w:rsidR="007D0565">
        <w:rPr>
          <w:rFonts w:eastAsiaTheme="minorEastAsia" w:cs="Times New Roman"/>
        </w:rPr>
        <w:t>a</w:t>
      </w:r>
      <w:r w:rsidR="00F87F70" w:rsidRPr="007E4262">
        <w:rPr>
          <w:rFonts w:eastAsiaTheme="minorEastAsia" w:cs="Times New Roman"/>
        </w:rPr>
        <w:t>.</w:t>
      </w:r>
    </w:p>
    <w:p w:rsidR="00154AE8" w:rsidRPr="007E4262" w:rsidRDefault="00DD7CA1" w:rsidP="00ED6D0B">
      <w:pPr>
        <w:spacing w:after="120" w:line="360" w:lineRule="auto"/>
        <w:jc w:val="both"/>
        <w:rPr>
          <w:rFonts w:eastAsiaTheme="minorEastAsia" w:cs="Times New Roman"/>
        </w:rPr>
      </w:pPr>
      <w:r w:rsidRPr="007E4262">
        <w:rPr>
          <w:rFonts w:eastAsiaTheme="minorEastAsia" w:cs="Times New Roman"/>
        </w:rPr>
        <w:tab/>
      </w:r>
      <w:r w:rsidR="00154AE8" w:rsidRPr="007E4262">
        <w:rPr>
          <w:rFonts w:eastAsiaTheme="minorEastAsia" w:cs="Times New Roman"/>
        </w:rPr>
        <w:t xml:space="preserve">O </w:t>
      </w:r>
      <w:r w:rsidR="00D7126F" w:rsidRPr="007E4262">
        <w:rPr>
          <w:rFonts w:eastAsiaTheme="minorEastAsia" w:cs="Times New Roman"/>
        </w:rPr>
        <w:t xml:space="preserve">suporte do </w:t>
      </w:r>
      <w:r w:rsidR="00154AE8" w:rsidRPr="00F112A3">
        <w:rPr>
          <w:rFonts w:eastAsiaTheme="minorEastAsia" w:cs="Times New Roman"/>
          <w:i/>
        </w:rPr>
        <w:t>kwave</w:t>
      </w:r>
      <w:r w:rsidR="00154AE8" w:rsidRPr="007E4262">
        <w:rPr>
          <w:rFonts w:eastAsiaTheme="minorEastAsia" w:cs="Times New Roman"/>
        </w:rPr>
        <w:t xml:space="preserve"> </w:t>
      </w:r>
      <w:r w:rsidR="00D7126F" w:rsidRPr="007E4262">
        <w:rPr>
          <w:rFonts w:eastAsiaTheme="minorEastAsia" w:cs="Times New Roman"/>
        </w:rPr>
        <w:t xml:space="preserve">ao </w:t>
      </w:r>
      <w:r w:rsidR="00154AE8" w:rsidRPr="007E4262">
        <w:rPr>
          <w:rFonts w:eastAsiaTheme="minorEastAsia" w:cs="Times New Roman"/>
        </w:rPr>
        <w:t xml:space="preserve">dispositivo </w:t>
      </w:r>
      <w:r w:rsidRPr="007E4262">
        <w:rPr>
          <w:rFonts w:eastAsiaTheme="minorEastAsia" w:cs="Times New Roman"/>
        </w:rPr>
        <w:t>gráfico</w:t>
      </w:r>
      <w:r w:rsidR="00D7126F" w:rsidRPr="007E4262">
        <w:rPr>
          <w:rFonts w:eastAsiaTheme="minorEastAsia" w:cs="Times New Roman"/>
        </w:rPr>
        <w:t xml:space="preserve"> acontece por meio de</w:t>
      </w:r>
      <w:r w:rsidRPr="007E4262">
        <w:rPr>
          <w:rFonts w:eastAsiaTheme="minorEastAsia" w:cs="Times New Roman"/>
        </w:rPr>
        <w:t xml:space="preserve"> </w:t>
      </w:r>
      <w:r w:rsidR="00154AE8" w:rsidRPr="00F112A3">
        <w:rPr>
          <w:rFonts w:eastAsiaTheme="minorEastAsia" w:cs="Times New Roman"/>
          <w:i/>
        </w:rPr>
        <w:t>toolboxes</w:t>
      </w:r>
      <w:r w:rsidR="00154AE8" w:rsidRPr="007E4262">
        <w:rPr>
          <w:rFonts w:eastAsiaTheme="minorEastAsia" w:cs="Times New Roman"/>
        </w:rPr>
        <w:t xml:space="preserve"> do </w:t>
      </w:r>
      <w:r w:rsidR="00154AE8" w:rsidRPr="008A613A">
        <w:rPr>
          <w:rFonts w:eastAsiaTheme="minorEastAsia" w:cs="Times New Roman"/>
        </w:rPr>
        <w:t>Matlab</w:t>
      </w:r>
      <w:r w:rsidR="00154AE8" w:rsidRPr="007E4262">
        <w:rPr>
          <w:rFonts w:eastAsiaTheme="minorEastAsia" w:cs="Times New Roman"/>
        </w:rPr>
        <w:t xml:space="preserve"> que interpretam o </w:t>
      </w:r>
      <w:r w:rsidR="00D7126F" w:rsidRPr="007E4262">
        <w:rPr>
          <w:rFonts w:eastAsiaTheme="minorEastAsia" w:cs="Times New Roman"/>
        </w:rPr>
        <w:t>código</w:t>
      </w:r>
      <w:r w:rsidR="00154AE8" w:rsidRPr="007E4262">
        <w:rPr>
          <w:rFonts w:eastAsiaTheme="minorEastAsia" w:cs="Times New Roman"/>
        </w:rPr>
        <w:t xml:space="preserve"> que </w:t>
      </w:r>
      <w:r w:rsidR="00D7126F" w:rsidRPr="007E4262">
        <w:rPr>
          <w:rFonts w:eastAsiaTheme="minorEastAsia" w:cs="Times New Roman"/>
        </w:rPr>
        <w:t xml:space="preserve">foi </w:t>
      </w:r>
      <w:r w:rsidR="00334D8A" w:rsidRPr="007E4262">
        <w:rPr>
          <w:rFonts w:eastAsiaTheme="minorEastAsia" w:cs="Times New Roman"/>
        </w:rPr>
        <w:t xml:space="preserve">escrito </w:t>
      </w:r>
      <w:r w:rsidR="00154AE8" w:rsidRPr="007E4262">
        <w:rPr>
          <w:rFonts w:eastAsiaTheme="minorEastAsia" w:cs="Times New Roman"/>
        </w:rPr>
        <w:t xml:space="preserve">para rodar em um processador serial </w:t>
      </w:r>
      <w:r w:rsidR="00D7126F" w:rsidRPr="007E4262">
        <w:rPr>
          <w:rFonts w:eastAsiaTheme="minorEastAsia" w:cs="Times New Roman"/>
        </w:rPr>
        <w:t xml:space="preserve">e </w:t>
      </w:r>
      <w:r w:rsidR="00F112A3">
        <w:rPr>
          <w:rFonts w:eastAsiaTheme="minorEastAsia" w:cs="Times New Roman"/>
        </w:rPr>
        <w:t xml:space="preserve">que </w:t>
      </w:r>
      <w:r w:rsidR="00D7126F" w:rsidRPr="007E4262">
        <w:rPr>
          <w:rFonts w:eastAsiaTheme="minorEastAsia" w:cs="Times New Roman"/>
        </w:rPr>
        <w:t xml:space="preserve">o </w:t>
      </w:r>
      <w:r w:rsidR="00334D8A" w:rsidRPr="007E4262">
        <w:rPr>
          <w:rFonts w:eastAsiaTheme="minorEastAsia" w:cs="Times New Roman"/>
        </w:rPr>
        <w:t>“</w:t>
      </w:r>
      <w:r w:rsidR="00D7126F" w:rsidRPr="007E4262">
        <w:rPr>
          <w:rFonts w:eastAsiaTheme="minorEastAsia" w:cs="Times New Roman"/>
        </w:rPr>
        <w:t>traduz</w:t>
      </w:r>
      <w:r w:rsidR="00334D8A" w:rsidRPr="007E4262">
        <w:rPr>
          <w:rFonts w:eastAsiaTheme="minorEastAsia" w:cs="Times New Roman"/>
        </w:rPr>
        <w:t>”</w:t>
      </w:r>
      <w:r w:rsidR="00D7126F" w:rsidRPr="007E4262">
        <w:rPr>
          <w:rFonts w:eastAsiaTheme="minorEastAsia" w:cs="Times New Roman"/>
        </w:rPr>
        <w:t xml:space="preserve"> </w:t>
      </w:r>
      <w:r w:rsidR="00154AE8" w:rsidRPr="007E4262">
        <w:rPr>
          <w:rFonts w:eastAsiaTheme="minorEastAsia" w:cs="Times New Roman"/>
        </w:rPr>
        <w:t>para rodar no dispositivo</w:t>
      </w:r>
      <w:r w:rsidR="00D7126F" w:rsidRPr="007E4262">
        <w:rPr>
          <w:rFonts w:eastAsiaTheme="minorEastAsia" w:cs="Times New Roman"/>
        </w:rPr>
        <w:t xml:space="preserve"> gráfico</w:t>
      </w:r>
      <w:r w:rsidR="00154AE8" w:rsidRPr="007E4262">
        <w:rPr>
          <w:rFonts w:eastAsiaTheme="minorEastAsia" w:cs="Times New Roman"/>
        </w:rPr>
        <w:t>. Mas</w:t>
      </w:r>
      <w:r w:rsidR="00F112A3">
        <w:rPr>
          <w:rFonts w:eastAsiaTheme="minorEastAsia" w:cs="Times New Roman"/>
        </w:rPr>
        <w:t>,</w:t>
      </w:r>
      <w:r w:rsidR="00154AE8" w:rsidRPr="007E4262">
        <w:rPr>
          <w:rFonts w:eastAsiaTheme="minorEastAsia" w:cs="Times New Roman"/>
        </w:rPr>
        <w:t xml:space="preserve"> como </w:t>
      </w:r>
      <w:r w:rsidR="00334D8A" w:rsidRPr="007E4262">
        <w:rPr>
          <w:rFonts w:eastAsiaTheme="minorEastAsia" w:cs="Times New Roman"/>
        </w:rPr>
        <w:t>as</w:t>
      </w:r>
      <w:r w:rsidR="00154AE8" w:rsidRPr="007E4262">
        <w:rPr>
          <w:rFonts w:eastAsiaTheme="minorEastAsia" w:cs="Times New Roman"/>
        </w:rPr>
        <w:t xml:space="preserve"> </w:t>
      </w:r>
      <w:r w:rsidR="00154AE8" w:rsidRPr="00F112A3">
        <w:rPr>
          <w:rFonts w:eastAsiaTheme="minorEastAsia" w:cs="Times New Roman"/>
          <w:i/>
        </w:rPr>
        <w:t>toolbox</w:t>
      </w:r>
      <w:r w:rsidR="00F112A3" w:rsidRPr="00F112A3">
        <w:rPr>
          <w:rFonts w:eastAsiaTheme="minorEastAsia" w:cs="Times New Roman"/>
          <w:i/>
        </w:rPr>
        <w:t>es</w:t>
      </w:r>
      <w:r w:rsidR="00154AE8" w:rsidRPr="007E4262">
        <w:rPr>
          <w:rFonts w:eastAsiaTheme="minorEastAsia" w:cs="Times New Roman"/>
        </w:rPr>
        <w:t xml:space="preserve"> são desenvolvidas para interpretar códigos genéricos, a</w:t>
      </w:r>
      <w:r w:rsidR="00334D8A" w:rsidRPr="007E4262">
        <w:rPr>
          <w:rFonts w:eastAsiaTheme="minorEastAsia" w:cs="Times New Roman"/>
        </w:rPr>
        <w:t>s</w:t>
      </w:r>
      <w:r w:rsidR="00154AE8" w:rsidRPr="007E4262">
        <w:rPr>
          <w:rFonts w:eastAsiaTheme="minorEastAsia" w:cs="Times New Roman"/>
        </w:rPr>
        <w:t xml:space="preserve"> </w:t>
      </w:r>
      <w:r w:rsidR="00334D8A" w:rsidRPr="007E4262">
        <w:rPr>
          <w:rFonts w:eastAsiaTheme="minorEastAsia" w:cs="Times New Roman"/>
        </w:rPr>
        <w:t>suas traduções</w:t>
      </w:r>
      <w:r w:rsidR="00154AE8" w:rsidRPr="007E4262">
        <w:rPr>
          <w:rFonts w:eastAsiaTheme="minorEastAsia" w:cs="Times New Roman"/>
        </w:rPr>
        <w:t xml:space="preserve"> não </w:t>
      </w:r>
      <w:r w:rsidR="00334D8A" w:rsidRPr="007E4262">
        <w:rPr>
          <w:rFonts w:eastAsiaTheme="minorEastAsia" w:cs="Times New Roman"/>
        </w:rPr>
        <w:t>são</w:t>
      </w:r>
      <w:r w:rsidR="00154AE8" w:rsidRPr="007E4262">
        <w:rPr>
          <w:rFonts w:eastAsiaTheme="minorEastAsia" w:cs="Times New Roman"/>
        </w:rPr>
        <w:t xml:space="preserve"> otimizada</w:t>
      </w:r>
      <w:r w:rsidR="00334D8A" w:rsidRPr="007E4262">
        <w:rPr>
          <w:rFonts w:eastAsiaTheme="minorEastAsia" w:cs="Times New Roman"/>
        </w:rPr>
        <w:t>s</w:t>
      </w:r>
      <w:r w:rsidR="00F112A3">
        <w:rPr>
          <w:rFonts w:eastAsiaTheme="minorEastAsia" w:cs="Times New Roman"/>
        </w:rPr>
        <w:t>,</w:t>
      </w:r>
      <w:r w:rsidR="00154AE8" w:rsidRPr="007E4262">
        <w:rPr>
          <w:rFonts w:eastAsiaTheme="minorEastAsia" w:cs="Times New Roman"/>
        </w:rPr>
        <w:t xml:space="preserve"> e o ganho de desempenho pode ser baixo ou nem existir.</w:t>
      </w:r>
      <w:r w:rsidR="00D7126F" w:rsidRPr="007E4262">
        <w:rPr>
          <w:rFonts w:eastAsiaTheme="minorEastAsia" w:cs="Times New Roman"/>
        </w:rPr>
        <w:t xml:space="preserve"> As </w:t>
      </w:r>
      <w:r w:rsidR="00D7126F" w:rsidRPr="00D20C0D">
        <w:rPr>
          <w:rFonts w:eastAsiaTheme="minorEastAsia" w:cs="Times New Roman"/>
          <w:i/>
        </w:rPr>
        <w:t>toolboxes</w:t>
      </w:r>
      <w:r w:rsidR="00D7126F" w:rsidRPr="007E4262">
        <w:rPr>
          <w:rFonts w:eastAsiaTheme="minorEastAsia" w:cs="Times New Roman"/>
        </w:rPr>
        <w:t xml:space="preserve"> que fazem essa tradução são</w:t>
      </w:r>
      <w:r w:rsidR="00D20C0D">
        <w:rPr>
          <w:rFonts w:eastAsiaTheme="minorEastAsia" w:cs="Times New Roman"/>
        </w:rPr>
        <w:t xml:space="preserve"> as seguintes</w:t>
      </w:r>
      <w:r w:rsidR="00D7126F" w:rsidRPr="007E4262">
        <w:rPr>
          <w:rFonts w:eastAsiaTheme="minorEastAsia" w:cs="Times New Roman"/>
        </w:rPr>
        <w:t xml:space="preserve">: </w:t>
      </w:r>
      <w:r w:rsidR="00D7126F" w:rsidRPr="00D20C0D">
        <w:rPr>
          <w:rFonts w:eastAsiaTheme="minorEastAsia" w:cs="Times New Roman"/>
          <w:i/>
        </w:rPr>
        <w:t>M</w:t>
      </w:r>
      <w:r w:rsidR="00D20C0D" w:rsidRPr="00D20C0D">
        <w:rPr>
          <w:rFonts w:eastAsiaTheme="minorEastAsia" w:cs="Times New Roman"/>
          <w:i/>
        </w:rPr>
        <w:t>ATLAB</w:t>
      </w:r>
      <w:r w:rsidR="00D7126F" w:rsidRPr="00D20C0D">
        <w:rPr>
          <w:rFonts w:eastAsiaTheme="minorEastAsia" w:cs="Times New Roman"/>
          <w:i/>
        </w:rPr>
        <w:t xml:space="preserve"> Parallel Computing Toolbox, Accelereyes Jacket </w:t>
      </w:r>
      <w:r w:rsidR="00D7126F" w:rsidRPr="00D20C0D">
        <w:rPr>
          <w:rFonts w:eastAsiaTheme="minorEastAsia" w:cs="Times New Roman"/>
        </w:rPr>
        <w:t>e</w:t>
      </w:r>
      <w:r w:rsidR="00D7126F" w:rsidRPr="00D20C0D">
        <w:rPr>
          <w:rFonts w:eastAsiaTheme="minorEastAsia" w:cs="Times New Roman"/>
          <w:i/>
        </w:rPr>
        <w:t xml:space="preserve"> GPUma</w:t>
      </w:r>
      <w:r w:rsidR="00334D8A" w:rsidRPr="00D20C0D">
        <w:rPr>
          <w:rFonts w:eastAsiaTheme="minorEastAsia" w:cs="Times New Roman"/>
          <w:i/>
        </w:rPr>
        <w:t>t</w:t>
      </w:r>
      <w:r w:rsidR="00334D8A" w:rsidRPr="007E4262">
        <w:rPr>
          <w:rFonts w:eastAsiaTheme="minorEastAsia" w:cs="Times New Roman"/>
        </w:rPr>
        <w:t xml:space="preserve">. Para o usuário </w:t>
      </w:r>
      <w:r w:rsidR="002A1B97" w:rsidRPr="007E4262">
        <w:rPr>
          <w:rFonts w:eastAsiaTheme="minorEastAsia" w:cs="Times New Roman"/>
        </w:rPr>
        <w:t>instruir</w:t>
      </w:r>
      <w:r w:rsidR="00334D8A" w:rsidRPr="007E4262">
        <w:rPr>
          <w:rFonts w:eastAsiaTheme="minorEastAsia" w:cs="Times New Roman"/>
        </w:rPr>
        <w:t xml:space="preserve"> o </w:t>
      </w:r>
      <w:r w:rsidR="00334D8A" w:rsidRPr="00D20C0D">
        <w:rPr>
          <w:rFonts w:eastAsiaTheme="minorEastAsia" w:cs="Times New Roman"/>
          <w:i/>
        </w:rPr>
        <w:t>k-wave</w:t>
      </w:r>
      <w:r w:rsidR="00334D8A" w:rsidRPr="007E4262">
        <w:rPr>
          <w:rFonts w:eastAsiaTheme="minorEastAsia" w:cs="Times New Roman"/>
        </w:rPr>
        <w:t xml:space="preserve"> a executar a simulação</w:t>
      </w:r>
      <w:r w:rsidR="00D20C0D">
        <w:rPr>
          <w:rFonts w:eastAsiaTheme="minorEastAsia" w:cs="Times New Roman"/>
        </w:rPr>
        <w:t>,</w:t>
      </w:r>
      <w:r w:rsidR="00334D8A" w:rsidRPr="007E4262">
        <w:rPr>
          <w:rFonts w:eastAsiaTheme="minorEastAsia" w:cs="Times New Roman"/>
        </w:rPr>
        <w:t xml:space="preserve"> usando o </w:t>
      </w:r>
      <w:r w:rsidR="00D7126F" w:rsidRPr="007E4262">
        <w:rPr>
          <w:rFonts w:eastAsiaTheme="minorEastAsia" w:cs="Times New Roman"/>
        </w:rPr>
        <w:t xml:space="preserve">dispositivo gráfico, e não </w:t>
      </w:r>
      <w:r w:rsidR="00334D8A" w:rsidRPr="007E4262">
        <w:rPr>
          <w:rFonts w:eastAsiaTheme="minorEastAsia" w:cs="Times New Roman"/>
        </w:rPr>
        <w:t>a</w:t>
      </w:r>
      <w:r w:rsidR="00D7126F" w:rsidRPr="007E4262">
        <w:rPr>
          <w:rFonts w:eastAsiaTheme="minorEastAsia" w:cs="Times New Roman"/>
        </w:rPr>
        <w:t xml:space="preserve"> CPU, ele deve alterar dois parâmetros na chama da simulação.</w:t>
      </w:r>
      <w:r w:rsidR="00472FF8" w:rsidRPr="007E4262">
        <w:rPr>
          <w:rFonts w:eastAsiaTheme="minorEastAsia" w:cs="Times New Roman"/>
        </w:rPr>
        <w:t xml:space="preserve"> No caso de querer usar a </w:t>
      </w:r>
      <w:r w:rsidR="00472FF8" w:rsidRPr="00D20C0D">
        <w:rPr>
          <w:rFonts w:eastAsiaTheme="minorEastAsia" w:cs="Times New Roman"/>
          <w:i/>
        </w:rPr>
        <w:t>MATLAB Parallel Computing Toolbox</w:t>
      </w:r>
      <w:r w:rsidR="00472FF8" w:rsidRPr="007E4262">
        <w:rPr>
          <w:rFonts w:eastAsiaTheme="minorEastAsia" w:cs="Times New Roman"/>
        </w:rPr>
        <w:t xml:space="preserve">, os parâmetros adicionais são </w:t>
      </w:r>
      <w:r w:rsidR="00472FF8" w:rsidRPr="00D20C0D">
        <w:rPr>
          <w:rFonts w:eastAsiaTheme="minorEastAsia" w:cs="Times New Roman"/>
          <w:i/>
        </w:rPr>
        <w:t>DataCast</w:t>
      </w:r>
      <w:r w:rsidR="00472FF8" w:rsidRPr="007E4262">
        <w:rPr>
          <w:rFonts w:eastAsiaTheme="minorEastAsia" w:cs="Times New Roman"/>
        </w:rPr>
        <w:t xml:space="preserve"> seguido de </w:t>
      </w:r>
      <w:r w:rsidR="00472FF8" w:rsidRPr="00D20C0D">
        <w:rPr>
          <w:rFonts w:eastAsiaTheme="minorEastAsia" w:cs="Times New Roman"/>
          <w:i/>
        </w:rPr>
        <w:t>gpuArray-single</w:t>
      </w:r>
      <w:r w:rsidR="00472FF8" w:rsidRPr="007E4262">
        <w:rPr>
          <w:rFonts w:eastAsiaTheme="minorEastAsia" w:cs="Times New Roman"/>
        </w:rPr>
        <w:t>.</w:t>
      </w:r>
    </w:p>
    <w:p w:rsidR="007949EF" w:rsidRPr="007E4262" w:rsidRDefault="007949EF" w:rsidP="00ED6D0B">
      <w:pPr>
        <w:spacing w:after="120" w:line="360" w:lineRule="auto"/>
        <w:rPr>
          <w:rFonts w:eastAsiaTheme="minorEastAsia" w:cs="Times New Roman"/>
        </w:rPr>
      </w:pPr>
      <w:r w:rsidRPr="007E4262">
        <w:rPr>
          <w:rFonts w:eastAsiaTheme="minorEastAsia" w:cs="Times New Roman"/>
        </w:rPr>
        <w:br w:type="page"/>
      </w:r>
    </w:p>
    <w:p w:rsidR="008A4353" w:rsidRPr="00C27660" w:rsidRDefault="00E06CFA" w:rsidP="00ED6D0B">
      <w:pPr>
        <w:pStyle w:val="Ttulo1"/>
        <w:spacing w:after="120" w:line="360" w:lineRule="auto"/>
        <w:rPr>
          <w:rFonts w:cs="Times New Roman"/>
          <w:i/>
        </w:rPr>
      </w:pPr>
      <w:bookmarkStart w:id="12" w:name="_Toc451717432"/>
      <w:r>
        <w:rPr>
          <w:rStyle w:val="Ttulo1Char"/>
          <w:rFonts w:cs="Times New Roman"/>
          <w:b/>
          <w:i/>
          <w:caps/>
        </w:rPr>
        <w:lastRenderedPageBreak/>
        <w:t>CUDA</w:t>
      </w:r>
      <w:r w:rsidR="008A4353" w:rsidRPr="00D20C0D">
        <w:rPr>
          <w:rStyle w:val="Ttulo1Char"/>
          <w:rFonts w:cs="Times New Roman"/>
          <w:b/>
          <w:i/>
          <w:caps/>
        </w:rPr>
        <w:t xml:space="preserve"> </w:t>
      </w:r>
      <w:r w:rsidR="00C27660">
        <w:rPr>
          <w:rStyle w:val="Ttulo1Char"/>
          <w:rFonts w:cs="Times New Roman"/>
          <w:b/>
          <w:i/>
          <w:caps/>
        </w:rPr>
        <w:t>–</w:t>
      </w:r>
      <w:r w:rsidR="008A4353" w:rsidRPr="00D20C0D">
        <w:rPr>
          <w:rStyle w:val="Ttulo1Char"/>
          <w:rFonts w:cs="Times New Roman"/>
          <w:b/>
          <w:i/>
          <w:caps/>
        </w:rPr>
        <w:t xml:space="preserve"> </w:t>
      </w:r>
      <w:r w:rsidR="008A4353" w:rsidRPr="00C27660">
        <w:rPr>
          <w:rStyle w:val="Ttulo1Char"/>
          <w:rFonts w:cs="Times New Roman"/>
          <w:b/>
          <w:i/>
          <w:caps/>
        </w:rPr>
        <w:t>K</w:t>
      </w:r>
      <w:r w:rsidR="00C27660" w:rsidRPr="00C27660">
        <w:rPr>
          <w:rStyle w:val="Ttulo1Char"/>
          <w:rFonts w:cs="Times New Roman"/>
          <w:b/>
          <w:i/>
          <w:caps/>
        </w:rPr>
        <w:t>-</w:t>
      </w:r>
      <w:r w:rsidR="008A4353" w:rsidRPr="00C27660">
        <w:rPr>
          <w:rStyle w:val="Ttulo1Char"/>
          <w:rFonts w:cs="Times New Roman"/>
          <w:b/>
          <w:i/>
          <w:caps/>
        </w:rPr>
        <w:t>WAVE</w:t>
      </w:r>
      <w:bookmarkEnd w:id="12"/>
    </w:p>
    <w:p w:rsidR="00A3030A" w:rsidRPr="007E4262" w:rsidRDefault="00A3030A" w:rsidP="00ED6D0B">
      <w:pPr>
        <w:spacing w:after="120" w:line="360" w:lineRule="auto"/>
        <w:ind w:firstLine="708"/>
        <w:jc w:val="both"/>
        <w:rPr>
          <w:rFonts w:eastAsiaTheme="minorEastAsia" w:cs="Times New Roman"/>
        </w:rPr>
      </w:pPr>
    </w:p>
    <w:p w:rsidR="00D7126F" w:rsidRPr="007E4262" w:rsidRDefault="00987A3A" w:rsidP="00ED6D0B">
      <w:pPr>
        <w:spacing w:after="120" w:line="360" w:lineRule="auto"/>
        <w:ind w:firstLine="708"/>
        <w:jc w:val="both"/>
        <w:rPr>
          <w:rFonts w:eastAsiaTheme="minorEastAsia" w:cs="Times New Roman"/>
        </w:rPr>
      </w:pPr>
      <w:r w:rsidRPr="007E4262">
        <w:rPr>
          <w:rFonts w:eastAsiaTheme="minorEastAsia" w:cs="Times New Roman"/>
        </w:rPr>
        <w:t xml:space="preserve">O </w:t>
      </w:r>
      <w:r w:rsidRPr="00153E3E">
        <w:rPr>
          <w:rFonts w:eastAsiaTheme="minorEastAsia" w:cs="Times New Roman"/>
          <w:i/>
        </w:rPr>
        <w:t>k-wave</w:t>
      </w:r>
      <w:r w:rsidRPr="007E4262">
        <w:rPr>
          <w:rFonts w:eastAsiaTheme="minorEastAsia" w:cs="Times New Roman"/>
        </w:rPr>
        <w:t xml:space="preserve"> tem duas vertentes </w:t>
      </w:r>
      <w:r w:rsidR="002A1B97" w:rsidRPr="007E4262">
        <w:rPr>
          <w:rFonts w:eastAsiaTheme="minorEastAsia" w:cs="Times New Roman"/>
        </w:rPr>
        <w:t>que melhoram</w:t>
      </w:r>
      <w:r w:rsidRPr="007E4262">
        <w:rPr>
          <w:rFonts w:eastAsiaTheme="minorEastAsia" w:cs="Times New Roman"/>
        </w:rPr>
        <w:t xml:space="preserve"> o tempo de execução da simulação</w:t>
      </w:r>
      <w:r w:rsidR="00153E3E">
        <w:rPr>
          <w:rFonts w:eastAsiaTheme="minorEastAsia" w:cs="Times New Roman"/>
        </w:rPr>
        <w:t>: u</w:t>
      </w:r>
      <w:r w:rsidRPr="007E4262">
        <w:rPr>
          <w:rFonts w:eastAsiaTheme="minorEastAsia" w:cs="Times New Roman"/>
        </w:rPr>
        <w:t>m</w:t>
      </w:r>
      <w:r w:rsidR="002F4C2E" w:rsidRPr="007E4262">
        <w:rPr>
          <w:rFonts w:eastAsiaTheme="minorEastAsia" w:cs="Times New Roman"/>
        </w:rPr>
        <w:t xml:space="preserve">a que usa o dispositivo gráfico por meio </w:t>
      </w:r>
      <w:r w:rsidRPr="007E4262">
        <w:rPr>
          <w:rFonts w:eastAsiaTheme="minorEastAsia" w:cs="Times New Roman"/>
        </w:rPr>
        <w:t>d</w:t>
      </w:r>
      <w:r w:rsidR="002F4C2E" w:rsidRPr="007E4262">
        <w:rPr>
          <w:rFonts w:eastAsiaTheme="minorEastAsia" w:cs="Times New Roman"/>
        </w:rPr>
        <w:t>as</w:t>
      </w:r>
      <w:r w:rsidRPr="007E4262">
        <w:rPr>
          <w:rFonts w:eastAsiaTheme="minorEastAsia" w:cs="Times New Roman"/>
        </w:rPr>
        <w:t xml:space="preserve"> </w:t>
      </w:r>
      <w:r w:rsidRPr="00153E3E">
        <w:rPr>
          <w:rFonts w:eastAsiaTheme="minorEastAsia" w:cs="Times New Roman"/>
          <w:i/>
        </w:rPr>
        <w:t>toolboxes</w:t>
      </w:r>
      <w:r w:rsidRPr="007E4262">
        <w:rPr>
          <w:rFonts w:eastAsiaTheme="minorEastAsia" w:cs="Times New Roman"/>
        </w:rPr>
        <w:t xml:space="preserve"> do </w:t>
      </w:r>
      <w:r w:rsidRPr="008A613A">
        <w:rPr>
          <w:rFonts w:eastAsiaTheme="minorEastAsia" w:cs="Times New Roman"/>
        </w:rPr>
        <w:t>Matlab</w:t>
      </w:r>
      <w:r w:rsidRPr="007E4262">
        <w:rPr>
          <w:rFonts w:eastAsiaTheme="minorEastAsia" w:cs="Times New Roman"/>
        </w:rPr>
        <w:t xml:space="preserve"> e outra que “transfere” as operações custosas de cálculos para uma linguagem de programação mais eficiente (C++).</w:t>
      </w:r>
    </w:p>
    <w:p w:rsidR="00BA1737" w:rsidRPr="007E4262" w:rsidRDefault="00BA1737" w:rsidP="00ED6D0B">
      <w:pPr>
        <w:spacing w:after="120" w:line="360" w:lineRule="auto"/>
        <w:ind w:firstLine="708"/>
        <w:jc w:val="both"/>
        <w:rPr>
          <w:rFonts w:eastAsiaTheme="minorEastAsia" w:cs="Times New Roman"/>
        </w:rPr>
      </w:pPr>
      <w:r w:rsidRPr="007E4262">
        <w:rPr>
          <w:rFonts w:eastAsiaTheme="minorEastAsia" w:cs="Times New Roman"/>
        </w:rPr>
        <w:t xml:space="preserve">O que </w:t>
      </w:r>
      <w:r w:rsidR="00153E3E">
        <w:rPr>
          <w:rFonts w:eastAsiaTheme="minorEastAsia" w:cs="Times New Roman"/>
        </w:rPr>
        <w:t xml:space="preserve">se </w:t>
      </w:r>
      <w:r w:rsidRPr="007E4262">
        <w:rPr>
          <w:rFonts w:eastAsiaTheme="minorEastAsia" w:cs="Times New Roman"/>
        </w:rPr>
        <w:t>far</w:t>
      </w:r>
      <w:r w:rsidR="00153E3E">
        <w:rPr>
          <w:rFonts w:eastAsiaTheme="minorEastAsia" w:cs="Times New Roman"/>
        </w:rPr>
        <w:t>á</w:t>
      </w:r>
      <w:r w:rsidRPr="007E4262">
        <w:rPr>
          <w:rFonts w:eastAsiaTheme="minorEastAsia" w:cs="Times New Roman"/>
        </w:rPr>
        <w:t xml:space="preserve"> </w:t>
      </w:r>
      <w:r w:rsidR="005F60C5" w:rsidRPr="007E4262">
        <w:rPr>
          <w:rFonts w:eastAsiaTheme="minorEastAsia" w:cs="Times New Roman"/>
        </w:rPr>
        <w:t xml:space="preserve">é combinar essas duas vertentes, </w:t>
      </w:r>
      <w:r w:rsidR="00153E3E">
        <w:rPr>
          <w:rFonts w:eastAsiaTheme="minorEastAsia" w:cs="Times New Roman"/>
        </w:rPr>
        <w:t>quando</w:t>
      </w:r>
      <w:r w:rsidR="002F4C2E" w:rsidRPr="007E4262">
        <w:rPr>
          <w:rFonts w:eastAsiaTheme="minorEastAsia" w:cs="Times New Roman"/>
        </w:rPr>
        <w:t>, usando uma linguagem mais eficiente, desenvolver</w:t>
      </w:r>
      <w:r w:rsidR="00153E3E">
        <w:rPr>
          <w:rFonts w:eastAsiaTheme="minorEastAsia" w:cs="Times New Roman"/>
        </w:rPr>
        <w:t>-se-á</w:t>
      </w:r>
      <w:r w:rsidR="002F4C2E" w:rsidRPr="007E4262">
        <w:rPr>
          <w:rFonts w:eastAsiaTheme="minorEastAsia" w:cs="Times New Roman"/>
        </w:rPr>
        <w:t xml:space="preserve"> um código que resolv</w:t>
      </w:r>
      <w:r w:rsidR="00E70CA7" w:rsidRPr="007E4262">
        <w:rPr>
          <w:rFonts w:eastAsiaTheme="minorEastAsia" w:cs="Times New Roman"/>
        </w:rPr>
        <w:t>a</w:t>
      </w:r>
      <w:r w:rsidR="002F4C2E" w:rsidRPr="007E4262">
        <w:rPr>
          <w:rFonts w:eastAsiaTheme="minorEastAsia" w:cs="Times New Roman"/>
        </w:rPr>
        <w:t xml:space="preserve"> o problema de propagação da onda </w:t>
      </w:r>
      <w:r w:rsidR="00E70CA7" w:rsidRPr="007E4262">
        <w:rPr>
          <w:rFonts w:eastAsiaTheme="minorEastAsia" w:cs="Times New Roman"/>
        </w:rPr>
        <w:t>e que</w:t>
      </w:r>
      <w:r w:rsidR="002F4C2E" w:rsidRPr="007E4262">
        <w:rPr>
          <w:rFonts w:eastAsiaTheme="minorEastAsia" w:cs="Times New Roman"/>
        </w:rPr>
        <w:t xml:space="preserve"> </w:t>
      </w:r>
      <w:r w:rsidR="00E70CA7" w:rsidRPr="007E4262">
        <w:rPr>
          <w:rFonts w:eastAsiaTheme="minorEastAsia" w:cs="Times New Roman"/>
        </w:rPr>
        <w:t>use</w:t>
      </w:r>
      <w:r w:rsidR="002F4C2E" w:rsidRPr="007E4262">
        <w:rPr>
          <w:rFonts w:eastAsiaTheme="minorEastAsia" w:cs="Times New Roman"/>
        </w:rPr>
        <w:t xml:space="preserve"> eficientemente o dispositivo gráfico.</w:t>
      </w:r>
    </w:p>
    <w:p w:rsidR="007513A7" w:rsidRPr="007E4262" w:rsidRDefault="00E70CA7" w:rsidP="00ED6D0B">
      <w:pPr>
        <w:spacing w:after="120" w:line="360" w:lineRule="auto"/>
        <w:ind w:firstLine="708"/>
        <w:jc w:val="both"/>
        <w:rPr>
          <w:rFonts w:eastAsiaTheme="minorEastAsia" w:cs="Times New Roman"/>
        </w:rPr>
      </w:pPr>
      <w:r w:rsidRPr="007E4262">
        <w:rPr>
          <w:rFonts w:eastAsiaTheme="minorEastAsia" w:cs="Times New Roman"/>
        </w:rPr>
        <w:t xml:space="preserve">A </w:t>
      </w:r>
      <w:r w:rsidR="007513A7" w:rsidRPr="007E4262">
        <w:rPr>
          <w:rFonts w:eastAsiaTheme="minorEastAsia" w:cs="Times New Roman"/>
        </w:rPr>
        <w:t>‘</w:t>
      </w:r>
      <w:r w:rsidRPr="007E4262">
        <w:rPr>
          <w:rFonts w:eastAsiaTheme="minorEastAsia" w:cs="Times New Roman"/>
        </w:rPr>
        <w:t>lingua</w:t>
      </w:r>
      <w:r w:rsidR="007513A7" w:rsidRPr="007E4262">
        <w:rPr>
          <w:rFonts w:eastAsiaTheme="minorEastAsia" w:cs="Times New Roman"/>
        </w:rPr>
        <w:t xml:space="preserve">gem de programação’ escolhida para essa tarefa é o </w:t>
      </w:r>
      <w:r w:rsidR="00E06CFA">
        <w:rPr>
          <w:rFonts w:eastAsiaTheme="minorEastAsia" w:cs="Times New Roman"/>
        </w:rPr>
        <w:t>CUDA</w:t>
      </w:r>
      <w:r w:rsidR="007513A7" w:rsidRPr="007E4262">
        <w:rPr>
          <w:rFonts w:eastAsiaTheme="minorEastAsia" w:cs="Times New Roman"/>
        </w:rPr>
        <w:t xml:space="preserve">. O </w:t>
      </w:r>
      <w:r w:rsidR="00E06CFA">
        <w:rPr>
          <w:rFonts w:eastAsiaTheme="minorEastAsia" w:cs="Times New Roman"/>
        </w:rPr>
        <w:t>CUDA</w:t>
      </w:r>
      <w:r w:rsidR="007513A7" w:rsidRPr="007E4262">
        <w:rPr>
          <w:rFonts w:eastAsiaTheme="minorEastAsia" w:cs="Times New Roman"/>
        </w:rPr>
        <w:t xml:space="preserve"> é uma plataforma de computação paralela e um modelo de programação </w:t>
      </w:r>
      <w:r w:rsidR="001216FD" w:rsidRPr="007E4262">
        <w:rPr>
          <w:rFonts w:eastAsiaTheme="minorEastAsia" w:cs="Times New Roman"/>
        </w:rPr>
        <w:t>criado</w:t>
      </w:r>
      <w:r w:rsidR="007513A7" w:rsidRPr="007E4262">
        <w:rPr>
          <w:rFonts w:eastAsiaTheme="minorEastAsia" w:cs="Times New Roman"/>
        </w:rPr>
        <w:t xml:space="preserve"> pela NVIDIA que permite que o dispositivo gráfico da NVIDIA opere com pontos flutuantes. Além disso, o </w:t>
      </w:r>
      <w:r w:rsidR="00E06CFA">
        <w:rPr>
          <w:rFonts w:eastAsiaTheme="minorEastAsia" w:cs="Times New Roman"/>
        </w:rPr>
        <w:t>CUDA</w:t>
      </w:r>
      <w:r w:rsidR="007513A7" w:rsidRPr="007E4262">
        <w:rPr>
          <w:rFonts w:eastAsiaTheme="minorEastAsia" w:cs="Times New Roman"/>
        </w:rPr>
        <w:t xml:space="preserve"> está relacionado com a eficiente linguagem de programação C++. </w:t>
      </w:r>
    </w:p>
    <w:p w:rsidR="00546A87" w:rsidRPr="007E4262" w:rsidRDefault="007513A7" w:rsidP="00ED6D0B">
      <w:pPr>
        <w:spacing w:after="120" w:line="360" w:lineRule="auto"/>
        <w:ind w:firstLine="708"/>
        <w:jc w:val="both"/>
        <w:rPr>
          <w:rFonts w:eastAsiaTheme="minorEastAsia" w:cs="Times New Roman"/>
        </w:rPr>
      </w:pPr>
      <w:r w:rsidRPr="007E4262">
        <w:rPr>
          <w:rFonts w:eastAsiaTheme="minorEastAsia" w:cs="Times New Roman"/>
        </w:rPr>
        <w:t>Portanto</w:t>
      </w:r>
      <w:r w:rsidR="00E2770E" w:rsidRPr="007E4262">
        <w:rPr>
          <w:rFonts w:eastAsiaTheme="minorEastAsia" w:cs="Times New Roman"/>
        </w:rPr>
        <w:t xml:space="preserve">, </w:t>
      </w:r>
      <w:r w:rsidR="00BA1737" w:rsidRPr="007E4262">
        <w:rPr>
          <w:rFonts w:eastAsiaTheme="minorEastAsia" w:cs="Times New Roman"/>
        </w:rPr>
        <w:t>partir</w:t>
      </w:r>
      <w:r w:rsidR="00153E3E">
        <w:rPr>
          <w:rFonts w:eastAsiaTheme="minorEastAsia" w:cs="Times New Roman"/>
        </w:rPr>
        <w:t>-se-á</w:t>
      </w:r>
      <w:r w:rsidR="00BA1737" w:rsidRPr="007E4262">
        <w:rPr>
          <w:rFonts w:eastAsiaTheme="minorEastAsia" w:cs="Times New Roman"/>
        </w:rPr>
        <w:t xml:space="preserve"> do código </w:t>
      </w:r>
      <w:r w:rsidR="002A1B97" w:rsidRPr="007E4262">
        <w:rPr>
          <w:rFonts w:eastAsiaTheme="minorEastAsia" w:cs="Times New Roman"/>
        </w:rPr>
        <w:t>C++</w:t>
      </w:r>
      <w:r w:rsidR="00675A3A">
        <w:rPr>
          <w:rFonts w:eastAsiaTheme="minorEastAsia" w:cs="Times New Roman"/>
        </w:rPr>
        <w:t>,</w:t>
      </w:r>
      <w:r w:rsidR="00E2770E" w:rsidRPr="007E4262">
        <w:rPr>
          <w:rFonts w:eastAsiaTheme="minorEastAsia" w:cs="Times New Roman"/>
        </w:rPr>
        <w:t xml:space="preserve"> já desenvolvido pela equipe do </w:t>
      </w:r>
      <w:r w:rsidR="00675A3A" w:rsidRPr="00675A3A">
        <w:rPr>
          <w:rFonts w:eastAsiaTheme="minorEastAsia" w:cs="Times New Roman"/>
          <w:i/>
        </w:rPr>
        <w:t>k-wave</w:t>
      </w:r>
      <w:r w:rsidR="00675A3A">
        <w:rPr>
          <w:rFonts w:eastAsiaTheme="minorEastAsia" w:cs="Times New Roman"/>
        </w:rPr>
        <w:t>,</w:t>
      </w:r>
      <w:r w:rsidR="00675A3A" w:rsidRPr="007E4262">
        <w:rPr>
          <w:rFonts w:eastAsiaTheme="minorEastAsia" w:cs="Times New Roman"/>
        </w:rPr>
        <w:t xml:space="preserve"> </w:t>
      </w:r>
      <w:r w:rsidR="002A1B97" w:rsidRPr="007E4262">
        <w:rPr>
          <w:rFonts w:eastAsiaTheme="minorEastAsia" w:cs="Times New Roman"/>
        </w:rPr>
        <w:t>alterando-o</w:t>
      </w:r>
      <w:r w:rsidR="00BA1737" w:rsidRPr="007E4262">
        <w:rPr>
          <w:rFonts w:eastAsiaTheme="minorEastAsia" w:cs="Times New Roman"/>
        </w:rPr>
        <w:t xml:space="preserve"> </w:t>
      </w:r>
      <w:r w:rsidR="00675A3A">
        <w:rPr>
          <w:rFonts w:eastAsiaTheme="minorEastAsia" w:cs="Times New Roman"/>
        </w:rPr>
        <w:t>onde</w:t>
      </w:r>
      <w:r w:rsidR="00BA1737" w:rsidRPr="007E4262">
        <w:rPr>
          <w:rFonts w:eastAsiaTheme="minorEastAsia" w:cs="Times New Roman"/>
        </w:rPr>
        <w:t xml:space="preserve"> necessár</w:t>
      </w:r>
      <w:r w:rsidR="00E70CA7" w:rsidRPr="007E4262">
        <w:rPr>
          <w:rFonts w:eastAsiaTheme="minorEastAsia" w:cs="Times New Roman"/>
        </w:rPr>
        <w:t xml:space="preserve">io </w:t>
      </w:r>
      <w:r w:rsidR="00E2770E" w:rsidRPr="007E4262">
        <w:rPr>
          <w:rFonts w:eastAsiaTheme="minorEastAsia" w:cs="Times New Roman"/>
        </w:rPr>
        <w:t>de modo</w:t>
      </w:r>
      <w:r w:rsidR="00E70CA7" w:rsidRPr="007E4262">
        <w:rPr>
          <w:rFonts w:eastAsiaTheme="minorEastAsia" w:cs="Times New Roman"/>
        </w:rPr>
        <w:t xml:space="preserve"> que as funções e </w:t>
      </w:r>
      <w:r w:rsidR="00675A3A">
        <w:rPr>
          <w:rFonts w:eastAsiaTheme="minorEastAsia" w:cs="Times New Roman"/>
        </w:rPr>
        <w:t xml:space="preserve">os </w:t>
      </w:r>
      <w:r w:rsidR="00E70CA7" w:rsidRPr="007E4262">
        <w:rPr>
          <w:rFonts w:eastAsiaTheme="minorEastAsia" w:cs="Times New Roman"/>
        </w:rPr>
        <w:t>cálculos</w:t>
      </w:r>
      <w:r w:rsidR="00E2770E" w:rsidRPr="007E4262">
        <w:rPr>
          <w:rFonts w:eastAsiaTheme="minorEastAsia" w:cs="Times New Roman"/>
        </w:rPr>
        <w:t xml:space="preserve"> custosos </w:t>
      </w:r>
      <w:r w:rsidR="00BA1737" w:rsidRPr="007E4262">
        <w:rPr>
          <w:rFonts w:eastAsiaTheme="minorEastAsia" w:cs="Times New Roman"/>
        </w:rPr>
        <w:t>sejam executados no disposit</w:t>
      </w:r>
      <w:r w:rsidR="00E70CA7" w:rsidRPr="007E4262">
        <w:rPr>
          <w:rFonts w:eastAsiaTheme="minorEastAsia" w:cs="Times New Roman"/>
        </w:rPr>
        <w:t>ivo gráfico</w:t>
      </w:r>
      <w:r w:rsidR="00675A3A">
        <w:rPr>
          <w:rFonts w:eastAsiaTheme="minorEastAsia" w:cs="Times New Roman"/>
        </w:rPr>
        <w:t>,</w:t>
      </w:r>
      <w:r w:rsidR="00E2770E" w:rsidRPr="007E4262">
        <w:rPr>
          <w:rFonts w:eastAsiaTheme="minorEastAsia" w:cs="Times New Roman"/>
        </w:rPr>
        <w:t xml:space="preserve"> </w:t>
      </w:r>
      <w:r w:rsidR="00546A87" w:rsidRPr="007E4262">
        <w:rPr>
          <w:rFonts w:eastAsiaTheme="minorEastAsia" w:cs="Times New Roman"/>
        </w:rPr>
        <w:t>enquanto que</w:t>
      </w:r>
      <w:r w:rsidR="00E2770E" w:rsidRPr="007E4262">
        <w:rPr>
          <w:rFonts w:eastAsiaTheme="minorEastAsia" w:cs="Times New Roman"/>
        </w:rPr>
        <w:t xml:space="preserve"> a interface de entradas </w:t>
      </w:r>
      <w:r w:rsidR="00546A87" w:rsidRPr="007E4262">
        <w:rPr>
          <w:rFonts w:eastAsiaTheme="minorEastAsia" w:cs="Times New Roman"/>
        </w:rPr>
        <w:t xml:space="preserve">dos dados </w:t>
      </w:r>
      <w:r w:rsidR="00E2770E" w:rsidRPr="007E4262">
        <w:rPr>
          <w:rFonts w:eastAsiaTheme="minorEastAsia" w:cs="Times New Roman"/>
        </w:rPr>
        <w:t>permaneça</w:t>
      </w:r>
      <w:r w:rsidR="00546A87" w:rsidRPr="007E4262">
        <w:rPr>
          <w:rFonts w:eastAsiaTheme="minorEastAsia" w:cs="Times New Roman"/>
        </w:rPr>
        <w:t xml:space="preserve"> a mesma.</w:t>
      </w:r>
    </w:p>
    <w:p w:rsidR="00BA1737" w:rsidRPr="007E4262" w:rsidRDefault="001216FD" w:rsidP="00ED6D0B">
      <w:pPr>
        <w:spacing w:after="120" w:line="360" w:lineRule="auto"/>
        <w:ind w:firstLine="708"/>
        <w:jc w:val="both"/>
        <w:rPr>
          <w:rFonts w:eastAsiaTheme="minorEastAsia" w:cs="Times New Roman"/>
        </w:rPr>
      </w:pPr>
      <w:r w:rsidRPr="007E4262">
        <w:rPr>
          <w:rFonts w:eastAsiaTheme="minorEastAsia" w:cs="Times New Roman"/>
        </w:rPr>
        <w:t>Assim</w:t>
      </w:r>
      <w:r w:rsidR="00BA1737" w:rsidRPr="007E4262">
        <w:rPr>
          <w:rFonts w:eastAsiaTheme="minorEastAsia" w:cs="Times New Roman"/>
        </w:rPr>
        <w:t>, o primeiro passo deve ser a compreensão completa do algoritmo C++</w:t>
      </w:r>
      <w:r w:rsidR="00546A87" w:rsidRPr="007E4262">
        <w:rPr>
          <w:rFonts w:eastAsiaTheme="minorEastAsia" w:cs="Times New Roman"/>
        </w:rPr>
        <w:t xml:space="preserve">, sua </w:t>
      </w:r>
      <w:r w:rsidR="00546A87" w:rsidRPr="00C27660">
        <w:rPr>
          <w:rFonts w:eastAsiaTheme="minorEastAsia" w:cs="Times New Roman"/>
        </w:rPr>
        <w:t>interface</w:t>
      </w:r>
      <w:r w:rsidR="00546A87" w:rsidRPr="007E4262">
        <w:rPr>
          <w:rFonts w:eastAsiaTheme="minorEastAsia" w:cs="Times New Roman"/>
        </w:rPr>
        <w:t xml:space="preserve">, </w:t>
      </w:r>
      <w:r w:rsidR="00BA1737" w:rsidRPr="007E4262">
        <w:rPr>
          <w:rFonts w:eastAsiaTheme="minorEastAsia" w:cs="Times New Roman"/>
        </w:rPr>
        <w:t>seus objetos</w:t>
      </w:r>
      <w:r w:rsidR="00546A87" w:rsidRPr="007E4262">
        <w:rPr>
          <w:rFonts w:eastAsiaTheme="minorEastAsia" w:cs="Times New Roman"/>
        </w:rPr>
        <w:t xml:space="preserve"> e como </w:t>
      </w:r>
      <w:r w:rsidR="00675A3A">
        <w:rPr>
          <w:rFonts w:eastAsiaTheme="minorEastAsia" w:cs="Times New Roman"/>
        </w:rPr>
        <w:t>ele</w:t>
      </w:r>
      <w:r w:rsidR="00546A87" w:rsidRPr="007E4262">
        <w:rPr>
          <w:rFonts w:eastAsiaTheme="minorEastAsia" w:cs="Times New Roman"/>
        </w:rPr>
        <w:t xml:space="preserve"> se comunica com</w:t>
      </w:r>
      <w:r w:rsidR="002E4AC1" w:rsidRPr="007E4262">
        <w:rPr>
          <w:rFonts w:eastAsiaTheme="minorEastAsia" w:cs="Times New Roman"/>
        </w:rPr>
        <w:t xml:space="preserve"> o </w:t>
      </w:r>
      <w:r w:rsidR="002E4AC1" w:rsidRPr="008A613A">
        <w:rPr>
          <w:rFonts w:eastAsiaTheme="minorEastAsia" w:cs="Times New Roman"/>
        </w:rPr>
        <w:t>M</w:t>
      </w:r>
      <w:r w:rsidR="00546A87" w:rsidRPr="008A613A">
        <w:rPr>
          <w:rFonts w:eastAsiaTheme="minorEastAsia" w:cs="Times New Roman"/>
        </w:rPr>
        <w:t>atlab</w:t>
      </w:r>
      <w:r w:rsidR="00BA1737" w:rsidRPr="007E4262">
        <w:rPr>
          <w:rFonts w:eastAsiaTheme="minorEastAsia" w:cs="Times New Roman"/>
        </w:rPr>
        <w:t>.</w:t>
      </w:r>
    </w:p>
    <w:p w:rsidR="00E70CA7" w:rsidRPr="007E4262" w:rsidRDefault="00E70CA7" w:rsidP="00ED6D0B">
      <w:pPr>
        <w:spacing w:after="120" w:line="360" w:lineRule="auto"/>
        <w:ind w:firstLine="708"/>
        <w:jc w:val="both"/>
        <w:rPr>
          <w:rFonts w:eastAsiaTheme="minorEastAsia" w:cs="Times New Roman"/>
        </w:rPr>
      </w:pPr>
    </w:p>
    <w:p w:rsidR="00BA1737" w:rsidRPr="007E4262" w:rsidRDefault="00335737" w:rsidP="00ED6D0B">
      <w:pPr>
        <w:pStyle w:val="Ttulo2"/>
        <w:spacing w:after="120" w:line="360" w:lineRule="auto"/>
        <w:rPr>
          <w:rFonts w:eastAsiaTheme="minorEastAsia" w:cs="Times New Roman"/>
        </w:rPr>
      </w:pPr>
      <w:bookmarkStart w:id="13" w:name="_Toc451717433"/>
      <w:r w:rsidRPr="007E4262">
        <w:rPr>
          <w:rFonts w:eastAsiaTheme="minorEastAsia" w:cs="Times New Roman"/>
        </w:rPr>
        <w:t xml:space="preserve">Código </w:t>
      </w:r>
      <w:r w:rsidR="00BA1737" w:rsidRPr="007E4262">
        <w:rPr>
          <w:rFonts w:eastAsiaTheme="minorEastAsia" w:cs="Times New Roman"/>
        </w:rPr>
        <w:t>C++</w:t>
      </w:r>
      <w:bookmarkEnd w:id="13"/>
    </w:p>
    <w:p w:rsidR="00BA1737" w:rsidRPr="007E4262" w:rsidRDefault="00757376" w:rsidP="00ED6D0B">
      <w:pPr>
        <w:spacing w:after="120" w:line="360" w:lineRule="auto"/>
        <w:ind w:firstLine="576"/>
        <w:jc w:val="both"/>
        <w:rPr>
          <w:rFonts w:eastAsiaTheme="minorEastAsia" w:cs="Times New Roman"/>
        </w:rPr>
      </w:pPr>
      <w:r w:rsidRPr="007E4262">
        <w:rPr>
          <w:rFonts w:eastAsiaTheme="minorEastAsia" w:cs="Times New Roman"/>
        </w:rPr>
        <w:t>Dividir</w:t>
      </w:r>
      <w:r w:rsidR="00856055">
        <w:rPr>
          <w:rFonts w:eastAsiaTheme="minorEastAsia" w:cs="Times New Roman"/>
        </w:rPr>
        <w:t>-se-á</w:t>
      </w:r>
      <w:r w:rsidRPr="007E4262">
        <w:rPr>
          <w:rFonts w:eastAsiaTheme="minorEastAsia" w:cs="Times New Roman"/>
        </w:rPr>
        <w:t xml:space="preserve"> a explicação do código em duas partes: </w:t>
      </w:r>
      <w:r w:rsidR="00856055">
        <w:rPr>
          <w:rFonts w:eastAsiaTheme="minorEastAsia" w:cs="Times New Roman"/>
        </w:rPr>
        <w:t>u</w:t>
      </w:r>
      <w:r w:rsidRPr="007E4262">
        <w:rPr>
          <w:rFonts w:eastAsiaTheme="minorEastAsia" w:cs="Times New Roman"/>
        </w:rPr>
        <w:t xml:space="preserve">ma voltada ao algoritmo de resolução da equação diferencial e outra </w:t>
      </w:r>
      <w:r w:rsidR="00856055">
        <w:rPr>
          <w:rFonts w:eastAsiaTheme="minorEastAsia" w:cs="Times New Roman"/>
        </w:rPr>
        <w:t>voltada à</w:t>
      </w:r>
      <w:r w:rsidRPr="007E4262">
        <w:rPr>
          <w:rFonts w:eastAsiaTheme="minorEastAsia" w:cs="Times New Roman"/>
        </w:rPr>
        <w:t xml:space="preserve"> apresentação das classes que compõe o algoritmo. </w:t>
      </w:r>
      <w:r w:rsidR="006F40F7" w:rsidRPr="007E4262">
        <w:rPr>
          <w:rFonts w:eastAsiaTheme="minorEastAsia" w:cs="Times New Roman"/>
        </w:rPr>
        <w:t>Com essa informação em mãos</w:t>
      </w:r>
      <w:r w:rsidR="00856055">
        <w:rPr>
          <w:rFonts w:eastAsiaTheme="minorEastAsia" w:cs="Times New Roman"/>
        </w:rPr>
        <w:t>,</w:t>
      </w:r>
      <w:r w:rsidR="006F40F7" w:rsidRPr="007E4262">
        <w:rPr>
          <w:rFonts w:eastAsiaTheme="minorEastAsia" w:cs="Times New Roman"/>
        </w:rPr>
        <w:t xml:space="preserve"> estar</w:t>
      </w:r>
      <w:r w:rsidR="00856055">
        <w:rPr>
          <w:rFonts w:eastAsiaTheme="minorEastAsia" w:cs="Times New Roman"/>
        </w:rPr>
        <w:t>-se-á</w:t>
      </w:r>
      <w:r w:rsidR="006F40F7" w:rsidRPr="007E4262">
        <w:rPr>
          <w:rFonts w:eastAsiaTheme="minorEastAsia" w:cs="Times New Roman"/>
        </w:rPr>
        <w:t xml:space="preserve"> apto a alterar o código onde for necessário</w:t>
      </w:r>
      <w:r w:rsidR="00856055">
        <w:rPr>
          <w:rFonts w:eastAsiaTheme="minorEastAsia" w:cs="Times New Roman"/>
        </w:rPr>
        <w:t>,</w:t>
      </w:r>
      <w:r w:rsidR="006F40F7" w:rsidRPr="007E4262">
        <w:rPr>
          <w:rFonts w:eastAsiaTheme="minorEastAsia" w:cs="Times New Roman"/>
        </w:rPr>
        <w:t xml:space="preserve"> de modo que ele opere</w:t>
      </w:r>
      <w:r w:rsidR="00856055">
        <w:rPr>
          <w:rFonts w:eastAsiaTheme="minorEastAsia" w:cs="Times New Roman"/>
        </w:rPr>
        <w:t>,</w:t>
      </w:r>
      <w:r w:rsidR="006F40F7" w:rsidRPr="007E4262">
        <w:rPr>
          <w:rFonts w:eastAsiaTheme="minorEastAsia" w:cs="Times New Roman"/>
        </w:rPr>
        <w:t xml:space="preserve"> u</w:t>
      </w:r>
      <w:r w:rsidRPr="007E4262">
        <w:rPr>
          <w:rFonts w:eastAsiaTheme="minorEastAsia" w:cs="Times New Roman"/>
        </w:rPr>
        <w:t>sando o dispositivo gráfico como a fonte principal de processamento.</w:t>
      </w:r>
    </w:p>
    <w:p w:rsidR="002A1B97" w:rsidRDefault="002A1B97" w:rsidP="00ED6D0B">
      <w:pPr>
        <w:spacing w:after="120" w:line="360" w:lineRule="auto"/>
        <w:ind w:firstLine="576"/>
        <w:jc w:val="both"/>
        <w:rPr>
          <w:rFonts w:eastAsiaTheme="minorEastAsia" w:cs="Times New Roman"/>
        </w:rPr>
      </w:pPr>
    </w:p>
    <w:p w:rsidR="000A3EBE" w:rsidRDefault="000A3EBE" w:rsidP="00ED6D0B">
      <w:pPr>
        <w:spacing w:after="120" w:line="360" w:lineRule="auto"/>
        <w:ind w:firstLine="576"/>
        <w:jc w:val="both"/>
        <w:rPr>
          <w:rFonts w:eastAsiaTheme="minorEastAsia" w:cs="Times New Roman"/>
        </w:rPr>
      </w:pPr>
    </w:p>
    <w:p w:rsidR="000A3EBE" w:rsidRDefault="000A3EBE" w:rsidP="00ED6D0B">
      <w:pPr>
        <w:spacing w:after="120" w:line="360" w:lineRule="auto"/>
        <w:ind w:firstLine="576"/>
        <w:jc w:val="both"/>
        <w:rPr>
          <w:rFonts w:eastAsiaTheme="minorEastAsia" w:cs="Times New Roman"/>
        </w:rPr>
      </w:pPr>
    </w:p>
    <w:p w:rsidR="000A3EBE" w:rsidRPr="007E4262" w:rsidRDefault="000A3EBE" w:rsidP="00ED6D0B">
      <w:pPr>
        <w:spacing w:after="120" w:line="360" w:lineRule="auto"/>
        <w:ind w:firstLine="576"/>
        <w:jc w:val="both"/>
        <w:rPr>
          <w:rFonts w:eastAsiaTheme="minorEastAsia" w:cs="Times New Roman"/>
        </w:rPr>
      </w:pPr>
    </w:p>
    <w:p w:rsidR="00757376" w:rsidRPr="007E4262" w:rsidRDefault="00757376" w:rsidP="00ED6D0B">
      <w:pPr>
        <w:pStyle w:val="Ttulo3"/>
        <w:spacing w:after="120" w:line="360" w:lineRule="auto"/>
        <w:rPr>
          <w:rFonts w:eastAsiaTheme="minorEastAsia" w:cs="Times New Roman"/>
        </w:rPr>
      </w:pPr>
      <w:bookmarkStart w:id="14" w:name="_Ref443395074"/>
      <w:bookmarkStart w:id="15" w:name="_Toc451717434"/>
      <w:r w:rsidRPr="007E4262">
        <w:rPr>
          <w:rFonts w:eastAsiaTheme="minorEastAsia" w:cs="Times New Roman"/>
        </w:rPr>
        <w:lastRenderedPageBreak/>
        <w:t>Estrutura</w:t>
      </w:r>
      <w:bookmarkEnd w:id="14"/>
      <w:bookmarkEnd w:id="15"/>
    </w:p>
    <w:p w:rsidR="00A3030A" w:rsidRPr="007E4262" w:rsidRDefault="00A3030A" w:rsidP="00ED6D0B">
      <w:pPr>
        <w:spacing w:after="120" w:line="360" w:lineRule="auto"/>
        <w:rPr>
          <w:rFonts w:cs="Times New Roman"/>
        </w:rPr>
      </w:pPr>
    </w:p>
    <w:p w:rsidR="00757376" w:rsidRPr="007E4262" w:rsidRDefault="004B327B" w:rsidP="00ED6D0B">
      <w:pPr>
        <w:spacing w:after="120" w:line="360" w:lineRule="auto"/>
        <w:jc w:val="both"/>
        <w:rPr>
          <w:rFonts w:eastAsiaTheme="minorEastAsia" w:cs="Times New Roman"/>
        </w:rPr>
      </w:pPr>
      <w:r w:rsidRPr="007E4262">
        <w:rPr>
          <w:rFonts w:eastAsiaTheme="minorEastAsia" w:cs="Times New Roman"/>
        </w:rPr>
        <w:tab/>
        <w:t>O algoritmo é dividido em 4 fases</w:t>
      </w:r>
      <w:r w:rsidR="00856055">
        <w:rPr>
          <w:rFonts w:eastAsiaTheme="minorEastAsia" w:cs="Times New Roman"/>
        </w:rPr>
        <w:t>.</w:t>
      </w:r>
    </w:p>
    <w:p w:rsidR="004B327B" w:rsidRPr="007E4262" w:rsidRDefault="004B327B" w:rsidP="00ED6D0B">
      <w:pPr>
        <w:spacing w:after="120" w:line="360" w:lineRule="auto"/>
        <w:jc w:val="both"/>
        <w:rPr>
          <w:rFonts w:eastAsiaTheme="minorEastAsia" w:cs="Times New Roman"/>
        </w:rPr>
      </w:pPr>
      <w:r w:rsidRPr="007E4262">
        <w:rPr>
          <w:rFonts w:eastAsiaTheme="minorEastAsia" w:cs="Times New Roman"/>
        </w:rPr>
        <w:tab/>
      </w:r>
      <w:r w:rsidRPr="007E4262">
        <w:rPr>
          <w:rFonts w:eastAsiaTheme="minorEastAsia" w:cs="Times New Roman"/>
          <w:b/>
        </w:rPr>
        <w:t xml:space="preserve">Fase de criação e </w:t>
      </w:r>
      <w:r w:rsidR="00B33E37">
        <w:rPr>
          <w:rFonts w:eastAsiaTheme="minorEastAsia" w:cs="Times New Roman"/>
          <w:b/>
        </w:rPr>
        <w:t xml:space="preserve">de </w:t>
      </w:r>
      <w:r w:rsidRPr="007E4262">
        <w:rPr>
          <w:rFonts w:eastAsiaTheme="minorEastAsia" w:cs="Times New Roman"/>
          <w:b/>
        </w:rPr>
        <w:t>carregamento</w:t>
      </w:r>
      <w:r w:rsidRPr="007E4262">
        <w:rPr>
          <w:rFonts w:eastAsiaTheme="minorEastAsia" w:cs="Times New Roman"/>
        </w:rPr>
        <w:t>: Nesta fase</w:t>
      </w:r>
      <w:r w:rsidR="00B33E37">
        <w:rPr>
          <w:rFonts w:eastAsiaTheme="minorEastAsia" w:cs="Times New Roman"/>
        </w:rPr>
        <w:t>,</w:t>
      </w:r>
      <w:r w:rsidRPr="007E4262">
        <w:rPr>
          <w:rFonts w:eastAsiaTheme="minorEastAsia" w:cs="Times New Roman"/>
        </w:rPr>
        <w:t xml:space="preserve"> </w:t>
      </w:r>
      <w:r w:rsidR="005E64D1" w:rsidRPr="007E4262">
        <w:rPr>
          <w:rFonts w:eastAsiaTheme="minorEastAsia" w:cs="Times New Roman"/>
        </w:rPr>
        <w:t xml:space="preserve">duas operações são realizadas. A primeira operação </w:t>
      </w:r>
      <w:r w:rsidR="0082359E" w:rsidRPr="007E4262">
        <w:rPr>
          <w:rFonts w:eastAsiaTheme="minorEastAsia" w:cs="Times New Roman"/>
        </w:rPr>
        <w:t>é responsável por criar</w:t>
      </w:r>
      <w:r w:rsidRPr="007E4262">
        <w:rPr>
          <w:rFonts w:eastAsiaTheme="minorEastAsia" w:cs="Times New Roman"/>
        </w:rPr>
        <w:t xml:space="preserve"> os objetos e </w:t>
      </w:r>
      <w:r w:rsidR="00B33E37">
        <w:rPr>
          <w:rFonts w:eastAsiaTheme="minorEastAsia" w:cs="Times New Roman"/>
        </w:rPr>
        <w:t xml:space="preserve">por </w:t>
      </w:r>
      <w:r w:rsidR="0082359E" w:rsidRPr="007E4262">
        <w:rPr>
          <w:rFonts w:eastAsiaTheme="minorEastAsia" w:cs="Times New Roman"/>
        </w:rPr>
        <w:t>reservar</w:t>
      </w:r>
      <w:r w:rsidRPr="007E4262">
        <w:rPr>
          <w:rFonts w:eastAsiaTheme="minorEastAsia" w:cs="Times New Roman"/>
        </w:rPr>
        <w:t xml:space="preserve"> a memória de tod</w:t>
      </w:r>
      <w:r w:rsidR="008A613A">
        <w:rPr>
          <w:rFonts w:eastAsiaTheme="minorEastAsia" w:cs="Times New Roman"/>
        </w:rPr>
        <w:t>a</w:t>
      </w:r>
      <w:r w:rsidRPr="007E4262">
        <w:rPr>
          <w:rFonts w:eastAsiaTheme="minorEastAsia" w:cs="Times New Roman"/>
        </w:rPr>
        <w:t xml:space="preserve">s as variáveis que </w:t>
      </w:r>
      <w:r w:rsidR="00110886" w:rsidRPr="007E4262">
        <w:rPr>
          <w:rFonts w:eastAsiaTheme="minorEastAsia" w:cs="Times New Roman"/>
        </w:rPr>
        <w:t>são</w:t>
      </w:r>
      <w:r w:rsidRPr="007E4262">
        <w:rPr>
          <w:rFonts w:eastAsiaTheme="minorEastAsia" w:cs="Times New Roman"/>
        </w:rPr>
        <w:t xml:space="preserve"> usadas ao longo do al</w:t>
      </w:r>
      <w:r w:rsidR="00110886" w:rsidRPr="007E4262">
        <w:rPr>
          <w:rFonts w:eastAsiaTheme="minorEastAsia" w:cs="Times New Roman"/>
        </w:rPr>
        <w:t xml:space="preserve">goritmo, independentemente da homogeneidade do meio ou da uniformidade do </w:t>
      </w:r>
      <w:r w:rsidR="00110886" w:rsidRPr="00B33E37">
        <w:rPr>
          <w:rFonts w:eastAsiaTheme="minorEastAsia" w:cs="Times New Roman"/>
          <w:i/>
        </w:rPr>
        <w:t>grid</w:t>
      </w:r>
      <w:r w:rsidR="00110886" w:rsidRPr="007E4262">
        <w:rPr>
          <w:rFonts w:eastAsiaTheme="minorEastAsia" w:cs="Times New Roman"/>
        </w:rPr>
        <w:t>. Todas as informações</w:t>
      </w:r>
      <w:r w:rsidR="00B16D34">
        <w:rPr>
          <w:rFonts w:eastAsiaTheme="minorEastAsia" w:cs="Times New Roman"/>
        </w:rPr>
        <w:t>,</w:t>
      </w:r>
      <w:r w:rsidR="00110886" w:rsidRPr="007E4262">
        <w:rPr>
          <w:rFonts w:eastAsiaTheme="minorEastAsia" w:cs="Times New Roman"/>
        </w:rPr>
        <w:t xml:space="preserve"> que o algoritmo precisa, isto é, q</w:t>
      </w:r>
      <w:r w:rsidRPr="007E4262">
        <w:rPr>
          <w:rFonts w:eastAsiaTheme="minorEastAsia" w:cs="Times New Roman"/>
        </w:rPr>
        <w:t xml:space="preserve">uais variáveis </w:t>
      </w:r>
      <w:r w:rsidR="00110886" w:rsidRPr="007E4262">
        <w:rPr>
          <w:rFonts w:eastAsiaTheme="minorEastAsia" w:cs="Times New Roman"/>
        </w:rPr>
        <w:t>são</w:t>
      </w:r>
      <w:r w:rsidRPr="007E4262">
        <w:rPr>
          <w:rFonts w:eastAsiaTheme="minorEastAsia" w:cs="Times New Roman"/>
        </w:rPr>
        <w:t xml:space="preserve"> usadas e </w:t>
      </w:r>
      <w:r w:rsidR="00426FD1" w:rsidRPr="007E4262">
        <w:rPr>
          <w:rFonts w:eastAsiaTheme="minorEastAsia" w:cs="Times New Roman"/>
        </w:rPr>
        <w:t>o tamanho</w:t>
      </w:r>
      <w:r w:rsidRPr="007E4262">
        <w:rPr>
          <w:rFonts w:eastAsiaTheme="minorEastAsia" w:cs="Times New Roman"/>
        </w:rPr>
        <w:t xml:space="preserve"> de cada variável</w:t>
      </w:r>
      <w:r w:rsidR="00110886" w:rsidRPr="007E4262">
        <w:rPr>
          <w:rFonts w:eastAsiaTheme="minorEastAsia" w:cs="Times New Roman"/>
        </w:rPr>
        <w:t>, são</w:t>
      </w:r>
      <w:r w:rsidRPr="007E4262">
        <w:rPr>
          <w:rFonts w:eastAsiaTheme="minorEastAsia" w:cs="Times New Roman"/>
        </w:rPr>
        <w:t xml:space="preserve"> conhecidas a </w:t>
      </w:r>
      <w:r w:rsidRPr="008A613A">
        <w:rPr>
          <w:rFonts w:eastAsiaTheme="minorEastAsia" w:cs="Times New Roman"/>
          <w:i/>
        </w:rPr>
        <w:t>priori</w:t>
      </w:r>
      <w:r w:rsidRPr="007E4262">
        <w:rPr>
          <w:rFonts w:eastAsiaTheme="minorEastAsia" w:cs="Times New Roman"/>
        </w:rPr>
        <w:t xml:space="preserve"> e estão contidas no arquivo de configuração </w:t>
      </w:r>
      <w:r w:rsidRPr="007E4262">
        <w:rPr>
          <w:rFonts w:eastAsiaTheme="minorEastAsia" w:cs="Times New Roman"/>
          <w:i/>
        </w:rPr>
        <w:t>HDF5.</w:t>
      </w:r>
    </w:p>
    <w:p w:rsidR="00105CB6" w:rsidRPr="007E4262" w:rsidRDefault="004B327B" w:rsidP="00ED6D0B">
      <w:pPr>
        <w:spacing w:after="120" w:line="360" w:lineRule="auto"/>
        <w:jc w:val="both"/>
        <w:rPr>
          <w:rFonts w:eastAsiaTheme="minorEastAsia" w:cs="Times New Roman"/>
        </w:rPr>
      </w:pPr>
      <w:r w:rsidRPr="007E4262">
        <w:rPr>
          <w:rFonts w:eastAsiaTheme="minorEastAsia" w:cs="Times New Roman"/>
        </w:rPr>
        <w:tab/>
      </w:r>
      <w:r w:rsidR="0082359E" w:rsidRPr="007E4262">
        <w:rPr>
          <w:rFonts w:eastAsiaTheme="minorEastAsia" w:cs="Times New Roman"/>
        </w:rPr>
        <w:t xml:space="preserve">A segunda operação é </w:t>
      </w:r>
      <w:r w:rsidR="00E91BDA" w:rsidRPr="007E4262">
        <w:rPr>
          <w:rFonts w:eastAsiaTheme="minorEastAsia" w:cs="Times New Roman"/>
        </w:rPr>
        <w:t xml:space="preserve">responsável por </w:t>
      </w:r>
      <w:r w:rsidR="0082359E" w:rsidRPr="007E4262">
        <w:rPr>
          <w:rFonts w:eastAsiaTheme="minorEastAsia" w:cs="Times New Roman"/>
        </w:rPr>
        <w:t>carrega</w:t>
      </w:r>
      <w:r w:rsidR="00E91BDA" w:rsidRPr="007E4262">
        <w:rPr>
          <w:rFonts w:eastAsiaTheme="minorEastAsia" w:cs="Times New Roman"/>
        </w:rPr>
        <w:t>r</w:t>
      </w:r>
      <w:r w:rsidR="001216FD" w:rsidRPr="007E4262">
        <w:rPr>
          <w:rFonts w:eastAsiaTheme="minorEastAsia" w:cs="Times New Roman"/>
        </w:rPr>
        <w:t xml:space="preserve"> </w:t>
      </w:r>
      <w:r w:rsidR="0082359E" w:rsidRPr="007E4262">
        <w:rPr>
          <w:rFonts w:eastAsiaTheme="minorEastAsia" w:cs="Times New Roman"/>
        </w:rPr>
        <w:t xml:space="preserve">as informações contidas no arquivo de configuração </w:t>
      </w:r>
      <w:r w:rsidR="0082359E" w:rsidRPr="007E4262">
        <w:rPr>
          <w:rFonts w:eastAsiaTheme="minorEastAsia" w:cs="Times New Roman"/>
          <w:i/>
        </w:rPr>
        <w:t>HDF5</w:t>
      </w:r>
      <w:r w:rsidR="00105CB6" w:rsidRPr="007E4262">
        <w:rPr>
          <w:rFonts w:eastAsiaTheme="minorEastAsia" w:cs="Times New Roman"/>
        </w:rPr>
        <w:t xml:space="preserve"> para a memória do sistema. As informações carregadas podem ser tanto as condições iniciais d</w:t>
      </w:r>
      <w:r w:rsidR="004F3331" w:rsidRPr="007E4262">
        <w:rPr>
          <w:rFonts w:eastAsiaTheme="minorEastAsia" w:cs="Times New Roman"/>
        </w:rPr>
        <w:t>a</w:t>
      </w:r>
      <w:r w:rsidR="00105CB6" w:rsidRPr="007E4262">
        <w:rPr>
          <w:rFonts w:eastAsiaTheme="minorEastAsia" w:cs="Times New Roman"/>
        </w:rPr>
        <w:t xml:space="preserve"> simulação</w:t>
      </w:r>
      <w:r w:rsidR="000D73DD" w:rsidRPr="007E4262">
        <w:rPr>
          <w:rFonts w:eastAsiaTheme="minorEastAsia" w:cs="Times New Roman"/>
        </w:rPr>
        <w:t xml:space="preserve"> quanto o estado das variáveis armazenadas em </w:t>
      </w:r>
      <w:r w:rsidR="004F3331" w:rsidRPr="007E4262">
        <w:rPr>
          <w:rFonts w:eastAsiaTheme="minorEastAsia" w:cs="Times New Roman"/>
        </w:rPr>
        <w:t xml:space="preserve">arquivo de </w:t>
      </w:r>
      <w:r w:rsidR="00105CB6" w:rsidRPr="00B33E37">
        <w:rPr>
          <w:rFonts w:eastAsiaTheme="minorEastAsia" w:cs="Times New Roman"/>
          <w:i/>
        </w:rPr>
        <w:t>checkpoint</w:t>
      </w:r>
      <w:r w:rsidR="00105CB6" w:rsidRPr="007E4262">
        <w:rPr>
          <w:rFonts w:eastAsiaTheme="minorEastAsia" w:cs="Times New Roman"/>
        </w:rPr>
        <w:t>.</w:t>
      </w:r>
    </w:p>
    <w:p w:rsidR="002C797D" w:rsidRPr="007E4262" w:rsidRDefault="00AC358C" w:rsidP="00ED6D0B">
      <w:pPr>
        <w:spacing w:after="120" w:line="360" w:lineRule="auto"/>
        <w:jc w:val="both"/>
        <w:rPr>
          <w:rFonts w:eastAsiaTheme="minorEastAsia" w:cs="Times New Roman"/>
        </w:rPr>
      </w:pPr>
      <w:r w:rsidRPr="007E4262">
        <w:rPr>
          <w:rFonts w:eastAsiaTheme="minorEastAsia" w:cs="Times New Roman"/>
        </w:rPr>
        <w:tab/>
        <w:t>O</w:t>
      </w:r>
      <w:r w:rsidR="00105CB6" w:rsidRPr="007E4262">
        <w:rPr>
          <w:rFonts w:eastAsiaTheme="minorEastAsia" w:cs="Times New Roman"/>
        </w:rPr>
        <w:t xml:space="preserve"> </w:t>
      </w:r>
      <w:r w:rsidR="00105CB6" w:rsidRPr="00B33E37">
        <w:rPr>
          <w:rFonts w:eastAsiaTheme="minorEastAsia" w:cs="Times New Roman"/>
          <w:i/>
        </w:rPr>
        <w:t>checkpoint</w:t>
      </w:r>
      <w:r w:rsidR="00105CB6" w:rsidRPr="007E4262">
        <w:rPr>
          <w:rFonts w:eastAsiaTheme="minorEastAsia" w:cs="Times New Roman"/>
        </w:rPr>
        <w:t xml:space="preserve"> é um recurso </w:t>
      </w:r>
      <w:r w:rsidR="00E91BDA" w:rsidRPr="007E4262">
        <w:rPr>
          <w:rFonts w:eastAsiaTheme="minorEastAsia" w:cs="Times New Roman"/>
        </w:rPr>
        <w:t xml:space="preserve">na qual o programa </w:t>
      </w:r>
      <w:r w:rsidR="00105CB6" w:rsidRPr="007E4262">
        <w:rPr>
          <w:rFonts w:eastAsiaTheme="minorEastAsia" w:cs="Times New Roman"/>
        </w:rPr>
        <w:t xml:space="preserve">faz </w:t>
      </w:r>
      <w:r w:rsidR="00105CB6" w:rsidRPr="00B33E37">
        <w:rPr>
          <w:rFonts w:eastAsiaTheme="minorEastAsia" w:cs="Times New Roman"/>
          <w:i/>
        </w:rPr>
        <w:t>backup</w:t>
      </w:r>
      <w:r w:rsidR="00E91BDA" w:rsidRPr="00B33E37">
        <w:rPr>
          <w:rFonts w:eastAsiaTheme="minorEastAsia" w:cs="Times New Roman"/>
          <w:i/>
        </w:rPr>
        <w:t>s</w:t>
      </w:r>
      <w:r w:rsidR="00105CB6" w:rsidRPr="007E4262">
        <w:rPr>
          <w:rFonts w:eastAsiaTheme="minorEastAsia" w:cs="Times New Roman"/>
        </w:rPr>
        <w:t xml:space="preserve"> </w:t>
      </w:r>
      <w:r w:rsidR="000D73DD" w:rsidRPr="007E4262">
        <w:rPr>
          <w:rFonts w:eastAsiaTheme="minorEastAsia" w:cs="Times New Roman"/>
        </w:rPr>
        <w:t>do</w:t>
      </w:r>
      <w:r w:rsidR="00B33E37">
        <w:rPr>
          <w:rFonts w:eastAsiaTheme="minorEastAsia" w:cs="Times New Roman"/>
        </w:rPr>
        <w:t>s</w:t>
      </w:r>
      <w:r w:rsidR="000D73DD" w:rsidRPr="007E4262">
        <w:rPr>
          <w:rFonts w:eastAsiaTheme="minorEastAsia" w:cs="Times New Roman"/>
        </w:rPr>
        <w:t xml:space="preserve"> estados das variáveis</w:t>
      </w:r>
      <w:r w:rsidRPr="007E4262">
        <w:rPr>
          <w:rFonts w:eastAsiaTheme="minorEastAsia" w:cs="Times New Roman"/>
        </w:rPr>
        <w:t xml:space="preserve"> do algoritmo durante a simulação, de modo que, caso </w:t>
      </w:r>
      <w:r w:rsidR="00105CB6" w:rsidRPr="007E4262">
        <w:rPr>
          <w:rFonts w:eastAsiaTheme="minorEastAsia" w:cs="Times New Roman"/>
        </w:rPr>
        <w:t xml:space="preserve">ocorra algum problema técnico e a </w:t>
      </w:r>
      <w:r w:rsidRPr="007E4262">
        <w:rPr>
          <w:rFonts w:eastAsiaTheme="minorEastAsia" w:cs="Times New Roman"/>
        </w:rPr>
        <w:t xml:space="preserve">simulação seja interrompida, possa-se reiniciar a simulação a partir </w:t>
      </w:r>
      <w:r w:rsidR="00A32A38" w:rsidRPr="007E4262">
        <w:rPr>
          <w:rFonts w:eastAsiaTheme="minorEastAsia" w:cs="Times New Roman"/>
        </w:rPr>
        <w:t xml:space="preserve">do </w:t>
      </w:r>
      <w:r w:rsidR="00A32A38" w:rsidRPr="00B33E37">
        <w:rPr>
          <w:rFonts w:eastAsiaTheme="minorEastAsia" w:cs="Times New Roman"/>
          <w:i/>
        </w:rPr>
        <w:t>check</w:t>
      </w:r>
      <w:r w:rsidRPr="00B33E37">
        <w:rPr>
          <w:rFonts w:eastAsiaTheme="minorEastAsia" w:cs="Times New Roman"/>
          <w:i/>
        </w:rPr>
        <w:t>point</w:t>
      </w:r>
      <w:r w:rsidRPr="007E4262">
        <w:rPr>
          <w:rFonts w:eastAsiaTheme="minorEastAsia" w:cs="Times New Roman"/>
        </w:rPr>
        <w:t xml:space="preserve">. </w:t>
      </w:r>
      <w:r w:rsidR="001216FD" w:rsidRPr="007E4262">
        <w:rPr>
          <w:rFonts w:eastAsiaTheme="minorEastAsia" w:cs="Times New Roman"/>
        </w:rPr>
        <w:t>Devido ao grande volumo de dados</w:t>
      </w:r>
      <w:r w:rsidR="00A32A38" w:rsidRPr="007E4262">
        <w:rPr>
          <w:rFonts w:eastAsiaTheme="minorEastAsia" w:cs="Times New Roman"/>
        </w:rPr>
        <w:t xml:space="preserve">, o </w:t>
      </w:r>
      <w:r w:rsidRPr="00B33E37">
        <w:rPr>
          <w:rFonts w:eastAsiaTheme="minorEastAsia" w:cs="Times New Roman"/>
          <w:i/>
        </w:rPr>
        <w:t>checkpoint</w:t>
      </w:r>
      <w:r w:rsidRPr="007E4262">
        <w:rPr>
          <w:rFonts w:eastAsiaTheme="minorEastAsia" w:cs="Times New Roman"/>
        </w:rPr>
        <w:t xml:space="preserve"> não </w:t>
      </w:r>
      <w:r w:rsidR="00A32A38" w:rsidRPr="007E4262">
        <w:rPr>
          <w:rFonts w:eastAsiaTheme="minorEastAsia" w:cs="Times New Roman"/>
        </w:rPr>
        <w:t>pode</w:t>
      </w:r>
      <w:r w:rsidRPr="007E4262">
        <w:rPr>
          <w:rFonts w:eastAsiaTheme="minorEastAsia" w:cs="Times New Roman"/>
        </w:rPr>
        <w:t xml:space="preserve"> ser salvo </w:t>
      </w:r>
      <w:r w:rsidR="00A32A38" w:rsidRPr="007E4262">
        <w:rPr>
          <w:rFonts w:eastAsiaTheme="minorEastAsia" w:cs="Times New Roman"/>
        </w:rPr>
        <w:t xml:space="preserve">a cada </w:t>
      </w:r>
      <w:r w:rsidR="0048650B">
        <w:rPr>
          <w:rFonts w:eastAsiaTheme="minorEastAsia" w:cs="Times New Roman"/>
          <w:i/>
        </w:rPr>
        <w:t xml:space="preserve">time </w:t>
      </w:r>
      <w:r w:rsidR="00A32A38" w:rsidRPr="007E4262">
        <w:rPr>
          <w:rFonts w:eastAsiaTheme="minorEastAsia" w:cs="Times New Roman"/>
          <w:i/>
        </w:rPr>
        <w:t>step</w:t>
      </w:r>
      <w:r w:rsidR="00023344" w:rsidRPr="007E4262">
        <w:rPr>
          <w:rFonts w:eastAsiaTheme="minorEastAsia" w:cs="Times New Roman"/>
        </w:rPr>
        <w:t xml:space="preserve"> simulado e deve ser executado após um número coerente de iterações</w:t>
      </w:r>
      <w:r w:rsidR="001216FD" w:rsidRPr="007E4262">
        <w:rPr>
          <w:rFonts w:eastAsiaTheme="minorEastAsia" w:cs="Times New Roman"/>
        </w:rPr>
        <w:t>.</w:t>
      </w:r>
    </w:p>
    <w:p w:rsidR="00023344" w:rsidRPr="007E4262" w:rsidRDefault="00023344" w:rsidP="00ED6D0B">
      <w:pPr>
        <w:spacing w:after="120" w:line="360" w:lineRule="auto"/>
        <w:jc w:val="both"/>
        <w:rPr>
          <w:rFonts w:eastAsiaTheme="minorEastAsia" w:cs="Times New Roman"/>
        </w:rPr>
      </w:pPr>
      <w:r w:rsidRPr="007E4262">
        <w:rPr>
          <w:rFonts w:eastAsiaTheme="minorEastAsia" w:cs="Times New Roman"/>
          <w:b/>
        </w:rPr>
        <w:tab/>
        <w:t xml:space="preserve">Fase de </w:t>
      </w:r>
      <w:r w:rsidR="00B33E37">
        <w:rPr>
          <w:rFonts w:eastAsiaTheme="minorEastAsia" w:cs="Times New Roman"/>
          <w:b/>
        </w:rPr>
        <w:t>p</w:t>
      </w:r>
      <w:r w:rsidRPr="007E4262">
        <w:rPr>
          <w:rFonts w:eastAsiaTheme="minorEastAsia" w:cs="Times New Roman"/>
          <w:b/>
        </w:rPr>
        <w:t xml:space="preserve">ré-processamento: </w:t>
      </w:r>
      <w:r w:rsidR="00B03573" w:rsidRPr="007E4262">
        <w:rPr>
          <w:rFonts w:eastAsiaTheme="minorEastAsia" w:cs="Times New Roman"/>
        </w:rPr>
        <w:t xml:space="preserve">A fase de pré-processamento executa as tarefas que </w:t>
      </w:r>
      <w:r w:rsidR="00FC70EB" w:rsidRPr="007E4262">
        <w:rPr>
          <w:rFonts w:eastAsiaTheme="minorEastAsia" w:cs="Times New Roman"/>
        </w:rPr>
        <w:t xml:space="preserve">são computadas uma única vez e que influenciam diretamente </w:t>
      </w:r>
      <w:r w:rsidR="00B33E37">
        <w:rPr>
          <w:rFonts w:eastAsiaTheme="minorEastAsia" w:cs="Times New Roman"/>
        </w:rPr>
        <w:t>n</w:t>
      </w:r>
      <w:r w:rsidR="00FC70EB" w:rsidRPr="007E4262">
        <w:rPr>
          <w:rFonts w:eastAsiaTheme="minorEastAsia" w:cs="Times New Roman"/>
        </w:rPr>
        <w:t>a fase principal. As suas tarefas são</w:t>
      </w:r>
      <w:r w:rsidR="00B33E37">
        <w:rPr>
          <w:rFonts w:eastAsiaTheme="minorEastAsia" w:cs="Times New Roman"/>
        </w:rPr>
        <w:t xml:space="preserve"> estas</w:t>
      </w:r>
      <w:r w:rsidR="00FC70EB" w:rsidRPr="007E4262">
        <w:rPr>
          <w:rFonts w:eastAsiaTheme="minorEastAsia" w:cs="Times New Roman"/>
        </w:rPr>
        <w:t>:</w:t>
      </w:r>
    </w:p>
    <w:p w:rsidR="004B327B" w:rsidRPr="007E4262" w:rsidRDefault="00B17EBB" w:rsidP="00B16D34">
      <w:pPr>
        <w:pStyle w:val="PargrafodaLista"/>
        <w:numPr>
          <w:ilvl w:val="0"/>
          <w:numId w:val="2"/>
        </w:numPr>
        <w:spacing w:after="120" w:line="360" w:lineRule="auto"/>
        <w:ind w:left="0" w:firstLine="851"/>
        <w:jc w:val="both"/>
        <w:rPr>
          <w:rFonts w:eastAsiaTheme="minorEastAsia" w:cs="Times New Roman"/>
        </w:rPr>
      </w:pPr>
      <w:r>
        <w:rPr>
          <w:rFonts w:eastAsiaTheme="minorEastAsia" w:cs="Times New Roman"/>
        </w:rPr>
        <w:t>c</w:t>
      </w:r>
      <w:r w:rsidR="00FC70EB" w:rsidRPr="007E4262">
        <w:rPr>
          <w:rFonts w:eastAsiaTheme="minorEastAsia" w:cs="Times New Roman"/>
        </w:rPr>
        <w:t xml:space="preserve">aso </w:t>
      </w:r>
      <w:r w:rsidR="005246B2" w:rsidRPr="007E4262">
        <w:rPr>
          <w:rFonts w:eastAsiaTheme="minorEastAsia" w:cs="Times New Roman"/>
        </w:rPr>
        <w:t xml:space="preserve">os sensores, </w:t>
      </w:r>
      <w:r>
        <w:rPr>
          <w:rFonts w:eastAsiaTheme="minorEastAsia" w:cs="Times New Roman"/>
        </w:rPr>
        <w:t xml:space="preserve">os </w:t>
      </w:r>
      <w:r w:rsidR="005246B2" w:rsidRPr="007E4262">
        <w:rPr>
          <w:rFonts w:eastAsiaTheme="minorEastAsia" w:cs="Times New Roman"/>
        </w:rPr>
        <w:t xml:space="preserve">transdutores e </w:t>
      </w:r>
      <w:r>
        <w:rPr>
          <w:rFonts w:eastAsiaTheme="minorEastAsia" w:cs="Times New Roman"/>
        </w:rPr>
        <w:t xml:space="preserve">as </w:t>
      </w:r>
      <w:r w:rsidR="005246B2" w:rsidRPr="007E4262">
        <w:rPr>
          <w:rFonts w:eastAsiaTheme="minorEastAsia" w:cs="Times New Roman"/>
        </w:rPr>
        <w:t>fontes usem máscaras para especificar suas localizações</w:t>
      </w:r>
      <w:r w:rsidR="00FC70EB" w:rsidRPr="007E4262">
        <w:rPr>
          <w:rFonts w:eastAsiaTheme="minorEastAsia" w:cs="Times New Roman"/>
        </w:rPr>
        <w:t xml:space="preserve">, os índices (as coordenadas) </w:t>
      </w:r>
      <w:r w:rsidR="00502A47" w:rsidRPr="007E4262">
        <w:rPr>
          <w:rFonts w:eastAsiaTheme="minorEastAsia" w:cs="Times New Roman"/>
        </w:rPr>
        <w:t>estão com notação que partem do 1, mas</w:t>
      </w:r>
      <w:r>
        <w:rPr>
          <w:rFonts w:eastAsiaTheme="minorEastAsia" w:cs="Times New Roman"/>
        </w:rPr>
        <w:t>,</w:t>
      </w:r>
      <w:r w:rsidR="00502A47" w:rsidRPr="007E4262">
        <w:rPr>
          <w:rFonts w:eastAsiaTheme="minorEastAsia" w:cs="Times New Roman"/>
        </w:rPr>
        <w:t xml:space="preserve"> para funcionar em C++</w:t>
      </w:r>
      <w:r>
        <w:rPr>
          <w:rFonts w:eastAsiaTheme="minorEastAsia" w:cs="Times New Roman"/>
        </w:rPr>
        <w:t>,</w:t>
      </w:r>
      <w:r w:rsidR="00502A47" w:rsidRPr="007E4262">
        <w:rPr>
          <w:rFonts w:eastAsiaTheme="minorEastAsia" w:cs="Times New Roman"/>
        </w:rPr>
        <w:t xml:space="preserve"> os índices </w:t>
      </w:r>
      <w:r w:rsidR="001945ED" w:rsidRPr="007E4262">
        <w:rPr>
          <w:rFonts w:eastAsiaTheme="minorEastAsia" w:cs="Times New Roman"/>
        </w:rPr>
        <w:t>devem partir do zero.</w:t>
      </w:r>
    </w:p>
    <w:p w:rsidR="00BB7217" w:rsidRPr="007E4262" w:rsidRDefault="00B17EBB" w:rsidP="00B16D34">
      <w:pPr>
        <w:pStyle w:val="PargrafodaLista"/>
        <w:numPr>
          <w:ilvl w:val="0"/>
          <w:numId w:val="2"/>
        </w:numPr>
        <w:spacing w:after="120" w:line="360" w:lineRule="auto"/>
        <w:ind w:left="0" w:firstLine="851"/>
        <w:jc w:val="both"/>
        <w:rPr>
          <w:rFonts w:eastAsiaTheme="minorEastAsia" w:cs="Times New Roman"/>
          <w:b/>
        </w:rPr>
      </w:pPr>
      <w:r>
        <w:rPr>
          <w:rFonts w:eastAsiaTheme="minorEastAsia" w:cs="Times New Roman"/>
        </w:rPr>
        <w:t>cá</w:t>
      </w:r>
      <w:r w:rsidR="000E7326" w:rsidRPr="007E4262">
        <w:rPr>
          <w:rFonts w:eastAsiaTheme="minorEastAsia" w:cs="Times New Roman"/>
        </w:rPr>
        <w:t xml:space="preserve">lculo de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r>
              <w:rPr>
                <w:rFonts w:ascii="Cambria Math" w:eastAsiaTheme="minorEastAsia" w:hAnsi="Cambria Math" w:cs="Times New Roman"/>
              </w:rPr>
              <m:t>(ζ')</m:t>
            </m:r>
          </m:den>
        </m:f>
      </m:oMath>
      <w:r w:rsidR="001216FD" w:rsidRPr="007E4262">
        <w:rPr>
          <w:rFonts w:eastAsiaTheme="minorEastAsia" w:cs="Times New Roman"/>
        </w:rPr>
        <w:t xml:space="preserve">; </w:t>
      </w:r>
      <w:r>
        <w:rPr>
          <w:rFonts w:eastAsiaTheme="minorEastAsia" w:cs="Times New Roman"/>
        </w:rPr>
        <w:t>e</w:t>
      </w:r>
      <w:r w:rsidR="001216FD" w:rsidRPr="007E4262">
        <w:rPr>
          <w:rFonts w:eastAsiaTheme="minorEastAsia" w:cs="Times New Roman"/>
        </w:rPr>
        <w:t>sta divisão é feit</w:t>
      </w:r>
      <w:r>
        <w:rPr>
          <w:rFonts w:eastAsiaTheme="minorEastAsia" w:cs="Times New Roman"/>
        </w:rPr>
        <w:t>a</w:t>
      </w:r>
      <w:r w:rsidR="001216FD" w:rsidRPr="007E4262">
        <w:rPr>
          <w:rFonts w:eastAsiaTheme="minorEastAsia" w:cs="Times New Roman"/>
        </w:rPr>
        <w:t xml:space="preserve"> na fase de pré-processamento de modo que </w:t>
      </w:r>
      <w:r>
        <w:rPr>
          <w:rFonts w:eastAsiaTheme="minorEastAsia" w:cs="Times New Roman"/>
        </w:rPr>
        <w:t xml:space="preserve">ela </w:t>
      </w:r>
      <w:r w:rsidR="009B6FCE" w:rsidRPr="007E4262">
        <w:rPr>
          <w:rFonts w:eastAsiaTheme="minorEastAsia" w:cs="Times New Roman"/>
        </w:rPr>
        <w:t>seja efetuad</w:t>
      </w:r>
      <w:r>
        <w:rPr>
          <w:rFonts w:eastAsiaTheme="minorEastAsia" w:cs="Times New Roman"/>
        </w:rPr>
        <w:t>a</w:t>
      </w:r>
      <w:r w:rsidR="00D120AB" w:rsidRPr="007E4262">
        <w:rPr>
          <w:rFonts w:eastAsiaTheme="minorEastAsia" w:cs="Times New Roman"/>
        </w:rPr>
        <w:t xml:space="preserve"> apenas uma vez durante a simulação e não em toda iteração. A tabela a seguir mostra</w:t>
      </w:r>
      <w:r w:rsidR="00DA7CC2">
        <w:rPr>
          <w:rFonts w:eastAsiaTheme="minorEastAsia" w:cs="Times New Roman"/>
        </w:rPr>
        <w:t>,</w:t>
      </w:r>
      <w:r w:rsidR="00D120AB" w:rsidRPr="007E4262">
        <w:rPr>
          <w:rFonts w:eastAsiaTheme="minorEastAsia" w:cs="Times New Roman"/>
        </w:rPr>
        <w:t xml:space="preserve"> em quais casos</w:t>
      </w:r>
      <w:r w:rsidR="00DA7CC2">
        <w:rPr>
          <w:rFonts w:eastAsiaTheme="minorEastAsia" w:cs="Times New Roman"/>
        </w:rPr>
        <w:t>,</w:t>
      </w:r>
      <w:r w:rsidR="00D120AB" w:rsidRPr="007E4262">
        <w:rPr>
          <w:rFonts w:eastAsiaTheme="minorEastAsia" w:cs="Times New Roman"/>
        </w:rPr>
        <w:t xml:space="preserve"> o</w:t>
      </w:r>
      <w:r w:rsidR="0077015C" w:rsidRPr="007E4262">
        <w:rPr>
          <w:rFonts w:eastAsiaTheme="minorEastAsia" w:cs="Times New Roman"/>
        </w:rPr>
        <w:t xml:space="preserve"> pré-processamento é vantajoso</w:t>
      </w:r>
      <w:r w:rsidR="00E46B1E" w:rsidRPr="007E4262">
        <w:rPr>
          <w:rFonts w:eastAsiaTheme="minorEastAsia" w:cs="Times New Roman"/>
        </w:rPr>
        <w:t xml:space="preserve"> e aplicável e quantas operações estão envolvidas. É importante destacar que</w:t>
      </w:r>
      <w:r w:rsidR="00DA7CC2">
        <w:rPr>
          <w:rFonts w:eastAsiaTheme="minorEastAsia" w:cs="Times New Roman"/>
        </w:rPr>
        <w:t>,</w:t>
      </w:r>
      <w:r w:rsidR="00E46B1E" w:rsidRPr="007E4262">
        <w:rPr>
          <w:rFonts w:eastAsiaTheme="minorEastAsia" w:cs="Times New Roman"/>
        </w:rPr>
        <w:t xml:space="preserve"> devido ao </w:t>
      </w:r>
      <w:r w:rsidR="00E46B1E" w:rsidRPr="00DA7CC2">
        <w:rPr>
          <w:rFonts w:eastAsiaTheme="minorEastAsia" w:cs="Times New Roman"/>
          <w:i/>
        </w:rPr>
        <w:t>staggered grid</w:t>
      </w:r>
      <w:r w:rsidR="00E46B1E" w:rsidRPr="007E4262">
        <w:rPr>
          <w:rFonts w:eastAsiaTheme="minorEastAsia" w:cs="Times New Roman"/>
        </w:rPr>
        <w:t xml:space="preserve"> em espaço, cada ponto do </w:t>
      </w:r>
      <w:r w:rsidR="00E46B1E" w:rsidRPr="00DA7CC2">
        <w:rPr>
          <w:rFonts w:eastAsiaTheme="minorEastAsia" w:cs="Times New Roman"/>
          <w:i/>
        </w:rPr>
        <w:t>grid</w:t>
      </w:r>
      <w:r w:rsidR="00E46B1E" w:rsidRPr="007E4262">
        <w:rPr>
          <w:rFonts w:eastAsiaTheme="minorEastAsia" w:cs="Times New Roman"/>
        </w:rPr>
        <w:t xml:space="preserve"> possui </w:t>
      </w:r>
      <w:r w:rsidR="009B6FCE" w:rsidRPr="007E4262">
        <w:rPr>
          <w:rFonts w:eastAsiaTheme="minorEastAsia" w:cs="Times New Roman"/>
        </w:rPr>
        <w:t>quatro</w:t>
      </w:r>
      <w:r w:rsidR="00E46B1E"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E46B1E" w:rsidRPr="007E4262">
        <w:rPr>
          <w:rFonts w:eastAsiaTheme="minorEastAsia" w:cs="Times New Roman"/>
        </w:rPr>
        <w:t xml:space="preserve"> (um para cada coordenada</w:t>
      </w:r>
      <w:r w:rsidR="009B6FCE" w:rsidRPr="007E4262">
        <w:rPr>
          <w:rFonts w:eastAsiaTheme="minorEastAsia" w:cs="Times New Roman"/>
        </w:rPr>
        <w:t xml:space="preserve"> da velocidade</w:t>
      </w:r>
      <w:r w:rsidR="00654D89" w:rsidRPr="007E4262">
        <w:rPr>
          <w:rFonts w:eastAsiaTheme="minorEastAsia" w:cs="Times New Roman"/>
        </w:rPr>
        <w:t xml:space="preserve"> e um</w:t>
      </w:r>
      <w:r w:rsidR="009B6FCE" w:rsidRPr="007E4262">
        <w:rPr>
          <w:rFonts w:eastAsiaTheme="minorEastAsia" w:cs="Times New Roman"/>
        </w:rPr>
        <w:t xml:space="preserve"> para o </w:t>
      </w:r>
      <w:r w:rsidR="00654D89" w:rsidRPr="007E4262">
        <w:rPr>
          <w:rFonts w:eastAsiaTheme="minorEastAsia" w:cs="Times New Roman"/>
        </w:rPr>
        <w:t>cálculo</w:t>
      </w:r>
      <w:r w:rsidR="009B6FCE" w:rsidRPr="007E4262">
        <w:rPr>
          <w:rFonts w:eastAsiaTheme="minorEastAsia" w:cs="Times New Roman"/>
        </w:rPr>
        <w:t xml:space="preserve"> dos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ζ</m:t>
            </m:r>
          </m:sub>
        </m:sSub>
        <m:r>
          <w:rPr>
            <w:rFonts w:ascii="Cambria Math" w:eastAsiaTheme="minorEastAsia" w:hAnsi="Cambria Math" w:cs="Times New Roman"/>
          </w:rPr>
          <m:t xml:space="preserve">, </m:t>
        </m:r>
      </m:oMath>
      <w:r w:rsidR="009B6FCE" w:rsidRPr="007E4262">
        <w:rPr>
          <w:rFonts w:eastAsiaTheme="minorEastAsia" w:cs="Times New Roman"/>
        </w:rPr>
        <w:t xml:space="preserve">mas apenas os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9B6FCE" w:rsidRPr="007E4262">
        <w:rPr>
          <w:rFonts w:eastAsiaTheme="minorEastAsia" w:cs="Times New Roman"/>
        </w:rPr>
        <w:t xml:space="preserve"> referente </w:t>
      </w:r>
      <w:r w:rsidR="00DA7CC2">
        <w:rPr>
          <w:rFonts w:eastAsiaTheme="minorEastAsia" w:cs="Times New Roman"/>
        </w:rPr>
        <w:t>à</w:t>
      </w:r>
      <w:r w:rsidR="009B6FCE" w:rsidRPr="007E4262">
        <w:rPr>
          <w:rFonts w:eastAsiaTheme="minorEastAsia" w:cs="Times New Roman"/>
        </w:rPr>
        <w:t>s velocidades são pré-calculados</w:t>
      </w:r>
      <w:r w:rsidR="001216FD" w:rsidRPr="007E4262">
        <w:rPr>
          <w:rFonts w:eastAsiaTheme="minorEastAsia" w:cs="Times New Roman"/>
        </w:rPr>
        <w:t>, por isso o fator 3 na tabela</w:t>
      </w:r>
      <w:r w:rsidR="00E46B1E" w:rsidRPr="007E4262">
        <w:rPr>
          <w:rFonts w:eastAsiaTheme="minorEastAsia" w:cs="Times New Roman"/>
        </w:rPr>
        <w:t>)</w:t>
      </w:r>
      <w:r w:rsidR="00DA7CC2">
        <w:rPr>
          <w:rFonts w:eastAsiaTheme="minorEastAsia" w:cs="Times New Roman"/>
          <w:b/>
        </w:rPr>
        <w:t>.</w:t>
      </w:r>
    </w:p>
    <w:p w:rsidR="00D120AB" w:rsidRPr="007E4262" w:rsidRDefault="00D120AB" w:rsidP="00ED6D0B">
      <w:pPr>
        <w:pStyle w:val="PargrafodaLista"/>
        <w:spacing w:after="120" w:line="360" w:lineRule="auto"/>
        <w:ind w:left="426"/>
        <w:jc w:val="both"/>
        <w:rPr>
          <w:rFonts w:eastAsiaTheme="minorEastAsia" w:cs="Times New Roman"/>
          <w:b/>
        </w:rPr>
      </w:pPr>
    </w:p>
    <w:tbl>
      <w:tblPr>
        <w:tblStyle w:val="Tabelacomgrade"/>
        <w:tblW w:w="0" w:type="auto"/>
        <w:tblInd w:w="1129" w:type="dxa"/>
        <w:tblLook w:val="04A0" w:firstRow="1" w:lastRow="0" w:firstColumn="1" w:lastColumn="0" w:noHBand="0" w:noVBand="1"/>
      </w:tblPr>
      <w:tblGrid>
        <w:gridCol w:w="2268"/>
        <w:gridCol w:w="1560"/>
        <w:gridCol w:w="2059"/>
      </w:tblGrid>
      <w:tr w:rsidR="00E46B1E" w:rsidRPr="007E4262" w:rsidTr="003C7DF3">
        <w:tc>
          <w:tcPr>
            <w:tcW w:w="2268" w:type="dxa"/>
          </w:tcPr>
          <w:p w:rsidR="00E46B1E" w:rsidRPr="007E4262" w:rsidRDefault="00A87191" w:rsidP="00ED6D0B">
            <w:pPr>
              <w:pStyle w:val="PargrafodaLista"/>
              <w:spacing w:after="120" w:line="360" w:lineRule="auto"/>
              <w:ind w:left="0"/>
              <w:jc w:val="center"/>
              <w:rPr>
                <w:rFonts w:eastAsiaTheme="minorEastAsia" w:cs="Times New Roman"/>
                <w:b/>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m:oMathPara>
          </w:p>
        </w:tc>
        <w:tc>
          <w:tcPr>
            <w:tcW w:w="1560"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Grid</w:t>
            </w:r>
          </w:p>
        </w:tc>
        <w:tc>
          <w:tcPr>
            <w:tcW w:w="2059"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Operações</w:t>
            </w:r>
          </w:p>
        </w:tc>
      </w:tr>
      <w:tr w:rsidR="00E46B1E" w:rsidRPr="007E4262" w:rsidTr="003C7DF3">
        <w:tc>
          <w:tcPr>
            <w:tcW w:w="2268" w:type="dxa"/>
          </w:tcPr>
          <w:p w:rsidR="00E46B1E" w:rsidRPr="007E4262" w:rsidRDefault="00E46B1E" w:rsidP="00ED6D0B">
            <w:pPr>
              <w:pStyle w:val="PargrafodaLista"/>
              <w:spacing w:after="120" w:line="360" w:lineRule="auto"/>
              <w:ind w:left="0"/>
              <w:jc w:val="center"/>
              <w:rPr>
                <w:rFonts w:eastAsiaTheme="minorEastAsia" w:cs="Times New Roman"/>
                <w:b/>
              </w:rPr>
            </w:pPr>
            <w:r w:rsidRPr="007E4262">
              <w:rPr>
                <w:rFonts w:eastAsiaTheme="minorEastAsia" w:cs="Times New Roman"/>
              </w:rPr>
              <w:t>Escalar</w:t>
            </w:r>
            <w:r w:rsidR="003C7DF3" w:rsidRPr="007E4262">
              <w:rPr>
                <w:rFonts w:eastAsiaTheme="minorEastAsia" w:cs="Times New Roman"/>
              </w:rPr>
              <w:t xml:space="preserve"> (homogêneo)</w:t>
            </w:r>
          </w:p>
        </w:tc>
        <w:tc>
          <w:tcPr>
            <w:tcW w:w="1560"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Uniforme</w:t>
            </w:r>
          </w:p>
        </w:tc>
        <w:tc>
          <w:tcPr>
            <w:tcW w:w="2059"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3</w:t>
            </w:r>
          </w:p>
        </w:tc>
      </w:tr>
      <w:tr w:rsidR="00E46B1E" w:rsidRPr="007E4262" w:rsidTr="003C7DF3">
        <w:tc>
          <w:tcPr>
            <w:tcW w:w="2268"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Escalar</w:t>
            </w:r>
            <w:r w:rsidR="003C7DF3" w:rsidRPr="007E4262">
              <w:rPr>
                <w:rFonts w:eastAsiaTheme="minorEastAsia" w:cs="Times New Roman"/>
              </w:rPr>
              <w:t xml:space="preserve"> (homogêneo)</w:t>
            </w:r>
          </w:p>
        </w:tc>
        <w:tc>
          <w:tcPr>
            <w:tcW w:w="1560"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Não uniforme</w:t>
            </w:r>
          </w:p>
        </w:tc>
        <w:tc>
          <w:tcPr>
            <w:tcW w:w="2059"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Não aplicável</w:t>
            </w:r>
          </w:p>
        </w:tc>
      </w:tr>
      <w:tr w:rsidR="00E46B1E" w:rsidRPr="007E4262" w:rsidTr="003C7DF3">
        <w:tc>
          <w:tcPr>
            <w:tcW w:w="2268"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Matriz</w:t>
            </w:r>
            <w:r w:rsidR="003C7DF3" w:rsidRPr="007E4262">
              <w:rPr>
                <w:rFonts w:eastAsiaTheme="minorEastAsia" w:cs="Times New Roman"/>
              </w:rPr>
              <w:t xml:space="preserve"> (heterogêneo)</w:t>
            </w:r>
          </w:p>
        </w:tc>
        <w:tc>
          <w:tcPr>
            <w:tcW w:w="1560"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Uniforme</w:t>
            </w:r>
          </w:p>
        </w:tc>
        <w:tc>
          <w:tcPr>
            <w:tcW w:w="2059" w:type="dxa"/>
          </w:tcPr>
          <w:p w:rsidR="00E46B1E" w:rsidRPr="007E4262" w:rsidRDefault="00E46B1E" w:rsidP="00ED6D0B">
            <w:pPr>
              <w:pStyle w:val="PargrafodaLista"/>
              <w:spacing w:after="120" w:line="360" w:lineRule="auto"/>
              <w:ind w:left="0"/>
              <w:jc w:val="center"/>
              <w:rPr>
                <w:rFonts w:eastAsiaTheme="minorEastAsia" w:cs="Times New Roman"/>
              </w:rPr>
            </w:pPr>
            <m:oMathPara>
              <m:oMath>
                <m:r>
                  <w:rPr>
                    <w:rFonts w:ascii="Cambria Math" w:eastAsiaTheme="minorEastAsia" w:hAnsi="Cambria Math" w:cs="Times New Roman"/>
                  </w:rPr>
                  <m:t>3*Nx*Ny*Nz</m:t>
                </m:r>
              </m:oMath>
            </m:oMathPara>
          </w:p>
        </w:tc>
      </w:tr>
      <w:tr w:rsidR="00E46B1E" w:rsidRPr="007E4262" w:rsidTr="003C7DF3">
        <w:tc>
          <w:tcPr>
            <w:tcW w:w="2268" w:type="dxa"/>
          </w:tcPr>
          <w:p w:rsidR="00E46B1E" w:rsidRPr="007E4262" w:rsidRDefault="00E46B1E" w:rsidP="00ED6D0B">
            <w:pPr>
              <w:pStyle w:val="PargrafodaLista"/>
              <w:spacing w:after="120" w:line="360" w:lineRule="auto"/>
              <w:ind w:left="0"/>
              <w:jc w:val="center"/>
              <w:rPr>
                <w:rFonts w:eastAsiaTheme="minorEastAsia" w:cs="Times New Roman"/>
                <w:b/>
              </w:rPr>
            </w:pPr>
            <w:r w:rsidRPr="007E4262">
              <w:rPr>
                <w:rFonts w:eastAsiaTheme="minorEastAsia" w:cs="Times New Roman"/>
              </w:rPr>
              <w:t>Matriz</w:t>
            </w:r>
            <w:r w:rsidR="003C7DF3" w:rsidRPr="007E4262">
              <w:rPr>
                <w:rFonts w:eastAsiaTheme="minorEastAsia" w:cs="Times New Roman"/>
              </w:rPr>
              <w:t xml:space="preserve"> (heterogêneo)</w:t>
            </w:r>
          </w:p>
        </w:tc>
        <w:tc>
          <w:tcPr>
            <w:tcW w:w="1560" w:type="dxa"/>
          </w:tcPr>
          <w:p w:rsidR="00E46B1E" w:rsidRPr="007E4262" w:rsidRDefault="00E46B1E" w:rsidP="00ED6D0B">
            <w:pPr>
              <w:pStyle w:val="PargrafodaLista"/>
              <w:spacing w:after="120" w:line="360" w:lineRule="auto"/>
              <w:ind w:left="0"/>
              <w:jc w:val="center"/>
              <w:rPr>
                <w:rFonts w:eastAsiaTheme="minorEastAsia" w:cs="Times New Roman"/>
              </w:rPr>
            </w:pPr>
            <w:r w:rsidRPr="007E4262">
              <w:rPr>
                <w:rFonts w:eastAsiaTheme="minorEastAsia" w:cs="Times New Roman"/>
              </w:rPr>
              <w:t>Não uniforme</w:t>
            </w:r>
          </w:p>
        </w:tc>
        <w:tc>
          <w:tcPr>
            <w:tcW w:w="2059" w:type="dxa"/>
          </w:tcPr>
          <w:p w:rsidR="00E46B1E" w:rsidRPr="007E4262" w:rsidRDefault="00E46B1E" w:rsidP="00ED6D0B">
            <w:pPr>
              <w:pStyle w:val="PargrafodaLista"/>
              <w:spacing w:after="120" w:line="360" w:lineRule="auto"/>
              <w:ind w:left="0"/>
              <w:jc w:val="center"/>
              <w:rPr>
                <w:rFonts w:eastAsiaTheme="minorEastAsia" w:cs="Times New Roman"/>
              </w:rPr>
            </w:pPr>
            <m:oMathPara>
              <m:oMath>
                <m:r>
                  <w:rPr>
                    <w:rFonts w:ascii="Cambria Math" w:eastAsiaTheme="minorEastAsia" w:hAnsi="Cambria Math" w:cs="Times New Roman"/>
                  </w:rPr>
                  <m:t>3*Nx*Ny*Nz</m:t>
                </m:r>
              </m:oMath>
            </m:oMathPara>
          </w:p>
        </w:tc>
      </w:tr>
    </w:tbl>
    <w:p w:rsidR="00E46B1E" w:rsidRPr="007E4262" w:rsidRDefault="00E46B1E" w:rsidP="00ED6D0B">
      <w:pPr>
        <w:pStyle w:val="PargrafodaLista"/>
        <w:spacing w:after="120" w:line="360" w:lineRule="auto"/>
        <w:ind w:left="426"/>
        <w:jc w:val="both"/>
        <w:rPr>
          <w:rFonts w:eastAsiaTheme="minorEastAsia" w:cs="Times New Roman"/>
        </w:rPr>
      </w:pPr>
    </w:p>
    <w:p w:rsidR="00E46B1E" w:rsidRPr="007E4262" w:rsidRDefault="00E46B1E" w:rsidP="00ED6D0B">
      <w:pPr>
        <w:pStyle w:val="PargrafodaLista"/>
        <w:spacing w:after="120" w:line="360" w:lineRule="auto"/>
        <w:ind w:left="0" w:firstLine="708"/>
        <w:jc w:val="both"/>
        <w:rPr>
          <w:rFonts w:eastAsiaTheme="minorEastAsia" w:cs="Times New Roman"/>
        </w:rPr>
      </w:pPr>
      <w:r w:rsidRPr="007E4262">
        <w:rPr>
          <w:rFonts w:eastAsiaTheme="minorEastAsia" w:cs="Times New Roman"/>
        </w:rPr>
        <w:t xml:space="preserve">Claramente o uso do dispositivo </w:t>
      </w:r>
      <w:r w:rsidR="003C7DF3" w:rsidRPr="007E4262">
        <w:rPr>
          <w:rFonts w:eastAsiaTheme="minorEastAsia" w:cs="Times New Roman"/>
        </w:rPr>
        <w:t xml:space="preserve">gráfico </w:t>
      </w:r>
      <w:r w:rsidR="00654D89" w:rsidRPr="007E4262">
        <w:rPr>
          <w:rFonts w:eastAsiaTheme="minorEastAsia" w:cs="Times New Roman"/>
        </w:rPr>
        <w:t>é</w:t>
      </w:r>
      <w:r w:rsidRPr="007E4262">
        <w:rPr>
          <w:rFonts w:eastAsiaTheme="minorEastAsia" w:cs="Times New Roman"/>
        </w:rPr>
        <w:t xml:space="preserve"> útil</w:t>
      </w:r>
      <w:r w:rsidR="00576275" w:rsidRPr="007E4262">
        <w:rPr>
          <w:rFonts w:eastAsiaTheme="minorEastAsia" w:cs="Times New Roman"/>
        </w:rPr>
        <w:t xml:space="preserve"> nos casos em que</w:t>
      </w:r>
      <w:r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Pr="007E4262">
        <w:rPr>
          <w:rFonts w:eastAsiaTheme="minorEastAsia" w:cs="Times New Roman"/>
        </w:rPr>
        <w:t xml:space="preserve"> é </w:t>
      </w:r>
      <w:r w:rsidR="003C7DF3" w:rsidRPr="007E4262">
        <w:rPr>
          <w:rFonts w:eastAsiaTheme="minorEastAsia" w:cs="Times New Roman"/>
        </w:rPr>
        <w:t>heterogêneo</w:t>
      </w:r>
      <w:r w:rsidRPr="007E4262">
        <w:rPr>
          <w:rFonts w:eastAsiaTheme="minorEastAsia" w:cs="Times New Roman"/>
        </w:rPr>
        <w:t>. Outro ponto relevante é que</w:t>
      </w:r>
      <w:r w:rsidR="00F93BD1">
        <w:rPr>
          <w:rFonts w:eastAsiaTheme="minorEastAsia" w:cs="Times New Roman"/>
        </w:rPr>
        <w:t>,</w:t>
      </w:r>
      <w:r w:rsidRPr="007E4262">
        <w:rPr>
          <w:rFonts w:eastAsiaTheme="minorEastAsia" w:cs="Times New Roman"/>
        </w:rPr>
        <w:t xml:space="preserve"> </w:t>
      </w:r>
      <w:r w:rsidR="00D8115B" w:rsidRPr="007E4262">
        <w:rPr>
          <w:rFonts w:eastAsiaTheme="minorEastAsia" w:cs="Times New Roman"/>
        </w:rPr>
        <w:t xml:space="preserve">no caso em que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D8115B" w:rsidRPr="007E4262">
        <w:rPr>
          <w:rFonts w:eastAsiaTheme="minorEastAsia" w:cs="Times New Roman"/>
        </w:rPr>
        <w:t xml:space="preserve"> é </w:t>
      </w:r>
      <w:r w:rsidR="003C7DF3" w:rsidRPr="007E4262">
        <w:rPr>
          <w:rFonts w:eastAsiaTheme="minorEastAsia" w:cs="Times New Roman"/>
        </w:rPr>
        <w:t>homogêneo</w:t>
      </w:r>
      <w:r w:rsidR="00654D89" w:rsidRPr="007E4262">
        <w:rPr>
          <w:rFonts w:eastAsiaTheme="minorEastAsia" w:cs="Times New Roman"/>
        </w:rPr>
        <w:t xml:space="preserve"> e</w:t>
      </w:r>
      <w:r w:rsidR="003C7DF3" w:rsidRPr="007E4262">
        <w:rPr>
          <w:rFonts w:eastAsiaTheme="minorEastAsia" w:cs="Times New Roman"/>
        </w:rPr>
        <w:t xml:space="preserve"> </w:t>
      </w:r>
      <w:r w:rsidR="00D8115B" w:rsidRPr="007E4262">
        <w:rPr>
          <w:rFonts w:eastAsiaTheme="minorEastAsia" w:cs="Times New Roman"/>
        </w:rPr>
        <w:t>o grid é não uniforme</w:t>
      </w:r>
      <w:r w:rsidR="00654D89" w:rsidRPr="007E4262">
        <w:rPr>
          <w:rFonts w:eastAsiaTheme="minorEastAsia" w:cs="Times New Roman"/>
        </w:rPr>
        <w:t>,</w:t>
      </w:r>
      <w:r w:rsidR="001216FD" w:rsidRPr="007E4262">
        <w:rPr>
          <w:rFonts w:eastAsiaTheme="minorEastAsia" w:cs="Times New Roman"/>
        </w:rPr>
        <w:t xml:space="preserve"> o pré-cálculo</w:t>
      </w:r>
      <w:r w:rsidR="00D8115B" w:rsidRPr="007E4262">
        <w:rPr>
          <w:rFonts w:eastAsiaTheme="minorEastAsia" w:cs="Times New Roman"/>
        </w:rPr>
        <w:t xml:space="preserve"> pode</w:t>
      </w:r>
      <w:r w:rsidR="001216FD" w:rsidRPr="007E4262">
        <w:rPr>
          <w:rFonts w:eastAsiaTheme="minorEastAsia" w:cs="Times New Roman"/>
        </w:rPr>
        <w:t>ria</w:t>
      </w:r>
      <w:r w:rsidR="00D8115B" w:rsidRPr="007E4262">
        <w:rPr>
          <w:rFonts w:eastAsiaTheme="minorEastAsia" w:cs="Times New Roman"/>
        </w:rPr>
        <w:t xml:space="preserve"> ser feito, mas</w:t>
      </w:r>
      <w:r w:rsidR="00F93BD1">
        <w:rPr>
          <w:rFonts w:eastAsiaTheme="minorEastAsia" w:cs="Times New Roman"/>
        </w:rPr>
        <w:t>,</w:t>
      </w:r>
      <w:r w:rsidR="00D8115B" w:rsidRPr="007E4262">
        <w:rPr>
          <w:rFonts w:eastAsiaTheme="minorEastAsia" w:cs="Times New Roman"/>
        </w:rPr>
        <w:t xml:space="preserve"> se fosse feito</w:t>
      </w:r>
      <w:r w:rsidR="00F93BD1">
        <w:rPr>
          <w:rFonts w:eastAsiaTheme="minorEastAsia" w:cs="Times New Roman"/>
        </w:rPr>
        <w:t>,</w:t>
      </w:r>
      <w:r w:rsidR="00D8115B" w:rsidRPr="007E4262">
        <w:rPr>
          <w:rFonts w:eastAsiaTheme="minorEastAsia" w:cs="Times New Roman"/>
        </w:rPr>
        <w:t xml:space="preserve"> </w:t>
      </w:r>
      <w:r w:rsidR="003C7DF3" w:rsidRPr="007E4262">
        <w:rPr>
          <w:rFonts w:eastAsiaTheme="minorEastAsia" w:cs="Times New Roman"/>
        </w:rPr>
        <w:t>ocuparia</w:t>
      </w:r>
      <w:r w:rsidR="00D8115B" w:rsidRPr="007E4262">
        <w:rPr>
          <w:rFonts w:eastAsiaTheme="minorEastAsia" w:cs="Times New Roman"/>
        </w:rPr>
        <w:t xml:space="preserve"> mais espaço na </w:t>
      </w:r>
      <w:r w:rsidR="003061C2" w:rsidRPr="007E4262">
        <w:rPr>
          <w:rFonts w:eastAsiaTheme="minorEastAsia" w:cs="Times New Roman"/>
        </w:rPr>
        <w:t>memória</w:t>
      </w:r>
      <w:r w:rsidR="00654D89" w:rsidRPr="007E4262">
        <w:rPr>
          <w:rFonts w:eastAsiaTheme="minorEastAsia" w:cs="Times New Roman"/>
        </w:rPr>
        <w:t xml:space="preserve">, pois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654D89" w:rsidRPr="007E4262">
        <w:rPr>
          <w:rFonts w:eastAsiaTheme="minorEastAsia" w:cs="Times New Roman"/>
        </w:rPr>
        <w:t xml:space="preserve"> passaria de um escalar para uma matriz, des</w:t>
      </w:r>
      <w:r w:rsidR="00F93BD1">
        <w:rPr>
          <w:rFonts w:eastAsiaTheme="minorEastAsia" w:cs="Times New Roman"/>
        </w:rPr>
        <w:t>s</w:t>
      </w:r>
      <w:r w:rsidR="00654D89" w:rsidRPr="007E4262">
        <w:rPr>
          <w:rFonts w:eastAsiaTheme="minorEastAsia" w:cs="Times New Roman"/>
        </w:rPr>
        <w:t xml:space="preserve">e modo, </w:t>
      </w:r>
      <w:r w:rsidR="003061C2" w:rsidRPr="007E4262">
        <w:rPr>
          <w:rFonts w:eastAsiaTheme="minorEastAsia" w:cs="Times New Roman"/>
        </w:rPr>
        <w:t xml:space="preserve">o </w:t>
      </w:r>
      <w:r w:rsidR="003061C2" w:rsidRPr="00F93BD1">
        <w:rPr>
          <w:rFonts w:eastAsiaTheme="minorEastAsia" w:cs="Times New Roman"/>
          <w:i/>
        </w:rPr>
        <w:t>trade</w:t>
      </w:r>
      <w:r w:rsidR="00654D89" w:rsidRPr="00F93BD1">
        <w:rPr>
          <w:rFonts w:eastAsiaTheme="minorEastAsia" w:cs="Times New Roman"/>
          <w:i/>
        </w:rPr>
        <w:t>-</w:t>
      </w:r>
      <w:r w:rsidR="00D8115B" w:rsidRPr="00F93BD1">
        <w:rPr>
          <w:rFonts w:eastAsiaTheme="minorEastAsia" w:cs="Times New Roman"/>
          <w:i/>
        </w:rPr>
        <w:t>of</w:t>
      </w:r>
      <w:r w:rsidR="00654D89" w:rsidRPr="00F93BD1">
        <w:rPr>
          <w:rFonts w:eastAsiaTheme="minorEastAsia" w:cs="Times New Roman"/>
          <w:i/>
        </w:rPr>
        <w:t>f</w:t>
      </w:r>
      <w:r w:rsidR="00D8115B" w:rsidRPr="007E4262">
        <w:rPr>
          <w:rFonts w:eastAsiaTheme="minorEastAsia" w:cs="Times New Roman"/>
        </w:rPr>
        <w:t xml:space="preserve"> ganho em computação x memoria </w:t>
      </w:r>
      <w:r w:rsidR="001216FD" w:rsidRPr="007E4262">
        <w:rPr>
          <w:rFonts w:eastAsiaTheme="minorEastAsia" w:cs="Times New Roman"/>
        </w:rPr>
        <w:t>usado</w:t>
      </w:r>
      <w:r w:rsidR="00D8115B" w:rsidRPr="007E4262">
        <w:rPr>
          <w:rFonts w:eastAsiaTheme="minorEastAsia" w:cs="Times New Roman"/>
        </w:rPr>
        <w:t xml:space="preserve"> não compensa.</w:t>
      </w:r>
    </w:p>
    <w:p w:rsidR="00BB7217" w:rsidRPr="007E4262" w:rsidRDefault="00F93BD1" w:rsidP="00B16D34">
      <w:pPr>
        <w:pStyle w:val="PargrafodaLista"/>
        <w:numPr>
          <w:ilvl w:val="0"/>
          <w:numId w:val="2"/>
        </w:numPr>
        <w:spacing w:after="120" w:line="360" w:lineRule="auto"/>
        <w:ind w:left="0" w:firstLine="851"/>
        <w:jc w:val="both"/>
        <w:rPr>
          <w:rFonts w:eastAsiaTheme="minorEastAsia" w:cs="Times New Roman"/>
        </w:rPr>
      </w:pPr>
      <w:r>
        <w:rPr>
          <w:rFonts w:eastAsiaTheme="minorEastAsia" w:cs="Times New Roman"/>
        </w:rPr>
        <w:t>g</w:t>
      </w:r>
      <w:r w:rsidR="003C7DF3" w:rsidRPr="007E4262">
        <w:rPr>
          <w:rFonts w:eastAsiaTheme="minorEastAsia" w:cs="Times New Roman"/>
        </w:rPr>
        <w:t xml:space="preserve">eração da </w:t>
      </w:r>
      <w:r w:rsidR="0041713D" w:rsidRPr="007E4262">
        <w:rPr>
          <w:rFonts w:eastAsiaTheme="minorEastAsia" w:cs="Times New Roman"/>
        </w:rPr>
        <w:t xml:space="preserve">matriz do operador </w:t>
      </w:r>
      <w:r w:rsidR="00EE14F1" w:rsidRPr="00F93BD1">
        <w:rPr>
          <w:rFonts w:eastAsiaTheme="minorEastAsia" w:cs="Times New Roman"/>
          <w:i/>
        </w:rPr>
        <w:t>k-space</w:t>
      </w:r>
      <w:r w:rsidR="00EE14F1" w:rsidRPr="007E4262">
        <w:rPr>
          <w:rFonts w:eastAsiaTheme="minorEastAsia" w:cs="Times New Roman"/>
        </w:rPr>
        <w:t xml:space="preserve"> </w:t>
      </w:r>
      <m:oMath>
        <m:r>
          <w:rPr>
            <w:rFonts w:ascii="Cambria Math" w:eastAsiaTheme="minorEastAsia" w:hAnsi="Cambria Math" w:cs="Times New Roman"/>
          </w:rPr>
          <m:t>κ</m:t>
        </m:r>
        <m:r>
          <m:rPr>
            <m:sty m:val="p"/>
          </m:rPr>
          <w:rPr>
            <w:rFonts w:ascii="Cambria Math" w:eastAsiaTheme="minorEastAsia" w:hAnsi="Cambria Math" w:cs="Times New Roman"/>
          </w:rPr>
          <m:t>=</m:t>
        </m:r>
        <m:r>
          <w:rPr>
            <w:rFonts w:ascii="Cambria Math" w:eastAsiaTheme="minorEastAsia" w:hAnsi="Cambria Math" w:cs="Times New Roman"/>
          </w:rPr>
          <m:t>sinc</m:t>
        </m:r>
        <m:r>
          <m:rPr>
            <m:sty m:val="p"/>
          </m:rPr>
          <w:rPr>
            <w:rFonts w:ascii="Cambria Math" w:eastAsiaTheme="minorEastAsia" w:hAnsi="Cambria Math" w:cs="Times New Roman"/>
          </w:rPr>
          <m:t>(</m:t>
        </m:r>
        <m:sSub>
          <m:sSubPr>
            <m:ctrlPr>
              <w:rPr>
                <w:rFonts w:ascii="Cambria Math" w:eastAsiaTheme="minorEastAsia" w:hAnsi="Cambria Math" w:cs="Times New Roman"/>
              </w:rPr>
            </m:ctrlPr>
          </m:sSubPr>
          <m:e>
            <m:r>
              <w:rPr>
                <w:rFonts w:ascii="Cambria Math" w:eastAsiaTheme="minorEastAsia" w:hAnsi="Cambria Math" w:cs="Times New Roman"/>
              </w:rPr>
              <m:t>c</m:t>
            </m:r>
          </m:e>
          <m:sub>
            <m:r>
              <m:rPr>
                <m:sty m:val="p"/>
              </m:rPr>
              <w:rPr>
                <w:rFonts w:ascii="Cambria Math" w:eastAsiaTheme="minorEastAsia" w:hAnsi="Cambria Math" w:cs="Times New Roman"/>
              </w:rPr>
              <m:t>ref</m:t>
            </m:r>
          </m:sub>
        </m:sSub>
        <m:r>
          <w:rPr>
            <w:rFonts w:ascii="Cambria Math" w:eastAsiaTheme="minorEastAsia" w:hAnsi="Cambria Math" w:cs="Times New Roman"/>
          </w:rPr>
          <m:t>k</m:t>
        </m:r>
        <m:r>
          <m:rPr>
            <m:sty m:val="p"/>
          </m:rPr>
          <w:rPr>
            <w:rFonts w:ascii="Cambria Math" w:eastAsiaTheme="minorEastAsia" w:hAnsi="Cambria Math" w:cs="Times New Roman"/>
          </w:rPr>
          <m:t>Δ</m:t>
        </m:r>
        <m:r>
          <w:rPr>
            <w:rFonts w:ascii="Cambria Math" w:eastAsiaTheme="minorEastAsia" w:hAnsi="Cambria Math" w:cs="Times New Roman"/>
          </w:rPr>
          <m:t>t</m:t>
        </m:r>
        <m:r>
          <m:rPr>
            <m:sty m:val="p"/>
          </m:rPr>
          <w:rPr>
            <w:rFonts w:ascii="Cambria Math" w:eastAsiaTheme="minorEastAsia" w:hAnsi="Cambria Math" w:cs="Times New Roman"/>
          </w:rPr>
          <m:t>/2)</m:t>
        </m:r>
      </m:oMath>
      <w:r w:rsidR="00EE14F1" w:rsidRPr="007E4262">
        <w:rPr>
          <w:rFonts w:eastAsiaTheme="minorEastAsia" w:cs="Times New Roman"/>
        </w:rPr>
        <w:t xml:space="preserve"> calculada em </w:t>
      </w:r>
      <m:oMath>
        <m:r>
          <w:rPr>
            <w:rFonts w:ascii="Cambria Math" w:eastAsiaTheme="minorEastAsia" w:hAnsi="Cambria Math" w:cs="Times New Roman"/>
          </w:rPr>
          <m:t>Nx*Ny*Nz</m:t>
        </m:r>
      </m:oMath>
      <w:r w:rsidR="00EE14F1" w:rsidRPr="007E4262">
        <w:rPr>
          <w:rFonts w:eastAsiaTheme="minorEastAsia" w:cs="Times New Roman"/>
        </w:rPr>
        <w:t xml:space="preserve"> pontos. Logo</w:t>
      </w:r>
      <w:r>
        <w:rPr>
          <w:rFonts w:eastAsiaTheme="minorEastAsia" w:cs="Times New Roman"/>
        </w:rPr>
        <w:t>,</w:t>
      </w:r>
      <w:r w:rsidR="00EE14F1" w:rsidRPr="007E4262">
        <w:rPr>
          <w:rFonts w:eastAsiaTheme="minorEastAsia" w:cs="Times New Roman"/>
        </w:rPr>
        <w:t xml:space="preserve"> o uso da GPU será vantajoso. </w:t>
      </w:r>
      <m:oMath>
        <m:d>
          <m:dPr>
            <m:ctrlPr>
              <w:rPr>
                <w:rFonts w:ascii="Cambria Math" w:eastAsiaTheme="minorEastAsia" w:hAnsi="Cambria Math" w:cs="Times New Roman"/>
                <w:i/>
              </w:rPr>
            </m:ctrlPr>
          </m:dPr>
          <m:e>
            <m:r>
              <w:rPr>
                <w:rFonts w:ascii="Cambria Math" w:eastAsiaTheme="minorEastAsia" w:hAnsi="Cambria Math" w:cs="Times New Roman"/>
              </w:rPr>
              <m:t>k=</m:t>
            </m:r>
            <m:rad>
              <m:radPr>
                <m:degHide m:val="1"/>
                <m:ctrlPr>
                  <w:rPr>
                    <w:rFonts w:ascii="Cambria Math" w:eastAsiaTheme="minorEastAsia" w:hAnsi="Cambria Math" w:cs="Times New Roman"/>
                    <w:i/>
                  </w:rPr>
                </m:ctrlPr>
              </m:radPr>
              <m:deg/>
              <m:e>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x</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y</m:t>
                    </m:r>
                  </m:sub>
                  <m:sup>
                    <m:r>
                      <w:rPr>
                        <w:rFonts w:ascii="Cambria Math" w:eastAsiaTheme="minorEastAsia" w:hAnsi="Cambria Math" w:cs="Times New Roman"/>
                      </w:rPr>
                      <m:t>2</m:t>
                    </m:r>
                  </m:sup>
                </m:sSubSup>
                <m:r>
                  <w:rPr>
                    <w:rFonts w:ascii="Cambria Math" w:eastAsiaTheme="minorEastAsia"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k</m:t>
                    </m:r>
                  </m:e>
                  <m:sub>
                    <m:r>
                      <w:rPr>
                        <w:rFonts w:ascii="Cambria Math" w:eastAsiaTheme="minorEastAsia" w:hAnsi="Cambria Math" w:cs="Times New Roman"/>
                      </w:rPr>
                      <m:t>z</m:t>
                    </m:r>
                  </m:sub>
                  <m:sup>
                    <m:r>
                      <w:rPr>
                        <w:rFonts w:ascii="Cambria Math" w:eastAsiaTheme="minorEastAsia" w:hAnsi="Cambria Math" w:cs="Times New Roman"/>
                      </w:rPr>
                      <m:t>2</m:t>
                    </m:r>
                  </m:sup>
                </m:sSubSup>
              </m:e>
            </m:rad>
          </m:e>
        </m:d>
        <m:r>
          <w:rPr>
            <w:rFonts w:ascii="Cambria Math" w:eastAsiaTheme="minorEastAsia" w:hAnsi="Cambria Math" w:cs="Times New Roman"/>
          </w:rPr>
          <m:t xml:space="preserve"> </m:t>
        </m:r>
      </m:oMath>
    </w:p>
    <w:p w:rsidR="00EE14F1" w:rsidRPr="007E4262" w:rsidRDefault="00F93BD1" w:rsidP="00B16D34">
      <w:pPr>
        <w:pStyle w:val="PargrafodaLista"/>
        <w:numPr>
          <w:ilvl w:val="0"/>
          <w:numId w:val="2"/>
        </w:numPr>
        <w:spacing w:after="120" w:line="360" w:lineRule="auto"/>
        <w:ind w:left="0" w:firstLine="851"/>
        <w:jc w:val="both"/>
        <w:rPr>
          <w:rFonts w:eastAsiaTheme="minorEastAsia" w:cs="Times New Roman"/>
        </w:rPr>
      </w:pPr>
      <w:r>
        <w:rPr>
          <w:rFonts w:eastAsiaTheme="minorEastAsia" w:cs="Times New Roman"/>
        </w:rPr>
        <w:t>c</w:t>
      </w:r>
      <w:r w:rsidR="00EE14F1" w:rsidRPr="007E4262">
        <w:rPr>
          <w:rFonts w:eastAsiaTheme="minorEastAsia" w:cs="Times New Roman"/>
        </w:rPr>
        <w:t>aso seja usad</w:t>
      </w:r>
      <w:r>
        <w:rPr>
          <w:rFonts w:eastAsiaTheme="minorEastAsia" w:cs="Times New Roman"/>
        </w:rPr>
        <w:t>a</w:t>
      </w:r>
      <w:r w:rsidR="00EE14F1" w:rsidRPr="007E4262">
        <w:rPr>
          <w:rFonts w:eastAsiaTheme="minorEastAsia" w:cs="Times New Roman"/>
        </w:rPr>
        <w:t xml:space="preserve"> a lei de absorção, os valores de </w:t>
      </w:r>
      <m:oMath>
        <m:r>
          <w:rPr>
            <w:rFonts w:ascii="Cambria Math" w:eastAsiaTheme="minorEastAsia" w:hAnsi="Cambria Math" w:cs="Times New Roman"/>
          </w:rPr>
          <m:t>τ</m:t>
        </m:r>
      </m:oMath>
      <w:r w:rsidR="00DD599A" w:rsidRPr="007E4262">
        <w:rPr>
          <w:rFonts w:eastAsiaTheme="minorEastAsia" w:cs="Times New Roman"/>
        </w:rPr>
        <w:t>,</w:t>
      </w:r>
      <m:oMath>
        <m:r>
          <m:rPr>
            <m:sty m:val="p"/>
          </m:rPr>
          <w:rPr>
            <w:rFonts w:ascii="Cambria Math" w:eastAsiaTheme="minorEastAsia" w:hAnsi="Cambria Math" w:cs="Times New Roman"/>
          </w:rPr>
          <m:t xml:space="preserve"> </m:t>
        </m:r>
        <m:r>
          <w:rPr>
            <w:rFonts w:ascii="Cambria Math" w:eastAsiaTheme="minorEastAsia" w:hAnsi="Cambria Math" w:cs="Times New Roman"/>
          </w:rPr>
          <m:t>η</m:t>
        </m:r>
        <m:r>
          <m:rPr>
            <m:sty m:val="p"/>
          </m:rPr>
          <w:rPr>
            <w:rFonts w:ascii="Cambria Math" w:eastAsiaTheme="minorEastAsia" w:hAnsi="Cambria Math" w:cs="Times New Roman"/>
          </w:rPr>
          <m:t>,</m:t>
        </m:r>
      </m:oMath>
      <w:r w:rsidR="00DD599A" w:rsidRPr="007E4262">
        <w:rPr>
          <w:rFonts w:eastAsiaTheme="minorEastAsia" w:cs="Times New Roman"/>
        </w:rPr>
        <w:t xml:space="preserve"> </w:t>
      </w:r>
      <m:oMath>
        <m:sSup>
          <m:sSupPr>
            <m:ctrlPr>
              <w:rPr>
                <w:rFonts w:ascii="Cambria Math" w:eastAsiaTheme="minorEastAsia" w:hAnsi="Cambria Math" w:cs="Times New Roman"/>
              </w:rPr>
            </m:ctrlPr>
          </m:sSupPr>
          <m:e>
            <m:r>
              <w:rPr>
                <w:rFonts w:ascii="Cambria Math" w:eastAsiaTheme="minorEastAsia" w:hAnsi="Cambria Math" w:cs="Times New Roman"/>
              </w:rPr>
              <m:t>k</m:t>
            </m:r>
          </m:e>
          <m:sup>
            <m:r>
              <w:rPr>
                <w:rFonts w:ascii="Cambria Math" w:eastAsiaTheme="minorEastAsia" w:hAnsi="Cambria Math" w:cs="Times New Roman"/>
              </w:rPr>
              <m:t>y</m:t>
            </m:r>
            <m:r>
              <m:rPr>
                <m:sty m:val="p"/>
              </m:rPr>
              <w:rPr>
                <w:rFonts w:ascii="Cambria Math" w:eastAsiaTheme="minorEastAsia" w:hAnsi="Cambria Math" w:cs="Times New Roman"/>
              </w:rPr>
              <m:t>-2</m:t>
            </m:r>
          </m:sup>
        </m:sSup>
      </m:oMath>
      <w:r w:rsidR="00DD599A" w:rsidRPr="007E4262">
        <w:rPr>
          <w:rFonts w:eastAsiaTheme="minorEastAsia" w:cs="Times New Roman"/>
        </w:rPr>
        <w:t xml:space="preserve"> e </w:t>
      </w:r>
      <m:oMath>
        <m:sSup>
          <m:sSupPr>
            <m:ctrlPr>
              <w:rPr>
                <w:rFonts w:ascii="Cambria Math" w:eastAsiaTheme="minorEastAsia" w:hAnsi="Cambria Math" w:cs="Times New Roman"/>
              </w:rPr>
            </m:ctrlPr>
          </m:sSupPr>
          <m:e>
            <m:r>
              <w:rPr>
                <w:rFonts w:ascii="Cambria Math" w:eastAsiaTheme="minorEastAsia" w:hAnsi="Cambria Math" w:cs="Times New Roman"/>
              </w:rPr>
              <m:t>k</m:t>
            </m:r>
          </m:e>
          <m:sup>
            <m:r>
              <w:rPr>
                <w:rFonts w:ascii="Cambria Math" w:eastAsiaTheme="minorEastAsia" w:hAnsi="Cambria Math" w:cs="Times New Roman"/>
              </w:rPr>
              <m:t>y</m:t>
            </m:r>
            <m:r>
              <m:rPr>
                <m:sty m:val="p"/>
              </m:rPr>
              <w:rPr>
                <w:rFonts w:ascii="Cambria Math" w:eastAsiaTheme="minorEastAsia" w:hAnsi="Cambria Math" w:cs="Times New Roman"/>
              </w:rPr>
              <m:t>-1</m:t>
            </m:r>
          </m:sup>
        </m:sSup>
      </m:oMath>
      <w:r w:rsidR="00DD599A" w:rsidRPr="007E4262">
        <w:rPr>
          <w:rFonts w:eastAsiaTheme="minorEastAsia" w:cs="Times New Roman"/>
        </w:rPr>
        <w:t xml:space="preserve"> podem ser </w:t>
      </w:r>
      <w:r w:rsidR="004A6850" w:rsidRPr="007E4262">
        <w:rPr>
          <w:rFonts w:eastAsiaTheme="minorEastAsia" w:cs="Times New Roman"/>
        </w:rPr>
        <w:t>pré</w:t>
      </w:r>
      <w:r w:rsidR="00DD599A" w:rsidRPr="007E4262">
        <w:rPr>
          <w:rFonts w:eastAsiaTheme="minorEastAsia" w:cs="Times New Roman"/>
        </w:rPr>
        <w:t xml:space="preserve">-calculados. Lembrando que </w:t>
      </w:r>
      <m:oMath>
        <m:sSup>
          <m:sSupPr>
            <m:ctrlPr>
              <w:rPr>
                <w:rFonts w:ascii="Cambria Math" w:eastAsiaTheme="minorEastAsia" w:hAnsi="Cambria Math" w:cs="Times New Roman"/>
              </w:rPr>
            </m:ctrlPr>
          </m:sSupPr>
          <m:e>
            <m:r>
              <w:rPr>
                <w:rFonts w:ascii="Cambria Math" w:eastAsiaTheme="minorEastAsia" w:hAnsi="Cambria Math" w:cs="Times New Roman"/>
              </w:rPr>
              <m:t>k</m:t>
            </m:r>
          </m:e>
          <m:sup>
            <m:r>
              <w:rPr>
                <w:rFonts w:ascii="Cambria Math" w:eastAsiaTheme="minorEastAsia" w:hAnsi="Cambria Math" w:cs="Times New Roman"/>
              </w:rPr>
              <m:t>y</m:t>
            </m:r>
            <m:r>
              <m:rPr>
                <m:sty m:val="p"/>
              </m:rPr>
              <w:rPr>
                <w:rFonts w:ascii="Cambria Math" w:eastAsiaTheme="minorEastAsia" w:hAnsi="Cambria Math" w:cs="Times New Roman"/>
              </w:rPr>
              <m:t>-2</m:t>
            </m:r>
          </m:sup>
        </m:sSup>
      </m:oMath>
      <w:r w:rsidR="00DD599A" w:rsidRPr="007E4262">
        <w:rPr>
          <w:rFonts w:eastAsiaTheme="minorEastAsia" w:cs="Times New Roman"/>
        </w:rPr>
        <w:t xml:space="preserve"> e </w:t>
      </w:r>
      <m:oMath>
        <m:sSup>
          <m:sSupPr>
            <m:ctrlPr>
              <w:rPr>
                <w:rFonts w:ascii="Cambria Math" w:eastAsiaTheme="minorEastAsia" w:hAnsi="Cambria Math" w:cs="Times New Roman"/>
              </w:rPr>
            </m:ctrlPr>
          </m:sSupPr>
          <m:e>
            <m:r>
              <w:rPr>
                <w:rFonts w:ascii="Cambria Math" w:eastAsiaTheme="minorEastAsia" w:hAnsi="Cambria Math" w:cs="Times New Roman"/>
              </w:rPr>
              <m:t>k</m:t>
            </m:r>
          </m:e>
          <m:sup>
            <m:r>
              <w:rPr>
                <w:rFonts w:ascii="Cambria Math" w:eastAsiaTheme="minorEastAsia" w:hAnsi="Cambria Math" w:cs="Times New Roman"/>
              </w:rPr>
              <m:t>y</m:t>
            </m:r>
            <m:r>
              <m:rPr>
                <m:sty m:val="p"/>
              </m:rPr>
              <w:rPr>
                <w:rFonts w:ascii="Cambria Math" w:eastAsiaTheme="minorEastAsia" w:hAnsi="Cambria Math" w:cs="Times New Roman"/>
              </w:rPr>
              <m:t>-1</m:t>
            </m:r>
          </m:sup>
        </m:sSup>
      </m:oMath>
      <w:r w:rsidR="00DD599A" w:rsidRPr="007E4262">
        <w:rPr>
          <w:rFonts w:eastAsiaTheme="minorEastAsia" w:cs="Times New Roman"/>
        </w:rPr>
        <w:t xml:space="preserve"> são sempre matrizes de dimensões </w:t>
      </w:r>
      <m:oMath>
        <m:r>
          <w:rPr>
            <w:rFonts w:ascii="Cambria Math" w:eastAsiaTheme="minorEastAsia" w:hAnsi="Cambria Math" w:cs="Times New Roman"/>
          </w:rPr>
          <m:t>Nx</m:t>
        </m:r>
        <m:r>
          <m:rPr>
            <m:sty m:val="p"/>
          </m:rPr>
          <w:rPr>
            <w:rFonts w:ascii="Cambria Math" w:eastAsiaTheme="minorEastAsia" w:hAnsi="Cambria Math" w:cs="Times New Roman"/>
          </w:rPr>
          <m:t>*</m:t>
        </m:r>
        <m:r>
          <w:rPr>
            <w:rFonts w:ascii="Cambria Math" w:eastAsiaTheme="minorEastAsia" w:hAnsi="Cambria Math" w:cs="Times New Roman"/>
          </w:rPr>
          <m:t>Ny</m:t>
        </m:r>
        <m:r>
          <m:rPr>
            <m:sty m:val="p"/>
          </m:rPr>
          <w:rPr>
            <w:rFonts w:ascii="Cambria Math" w:eastAsiaTheme="minorEastAsia" w:hAnsi="Cambria Math" w:cs="Times New Roman"/>
          </w:rPr>
          <m:t>*</m:t>
        </m:r>
        <m:r>
          <w:rPr>
            <w:rFonts w:ascii="Cambria Math" w:eastAsiaTheme="minorEastAsia" w:hAnsi="Cambria Math" w:cs="Times New Roman"/>
          </w:rPr>
          <m:t>Nz</m:t>
        </m:r>
      </m:oMath>
      <w:r w:rsidR="00DD599A" w:rsidRPr="007E4262">
        <w:rPr>
          <w:rFonts w:eastAsiaTheme="minorEastAsia" w:cs="Times New Roman"/>
        </w:rPr>
        <w:t xml:space="preserve"> pontos e </w:t>
      </w:r>
      <m:oMath>
        <m:r>
          <w:rPr>
            <w:rFonts w:ascii="Cambria Math" w:eastAsiaTheme="minorEastAsia" w:hAnsi="Cambria Math" w:cs="Times New Roman"/>
          </w:rPr>
          <m:t>τ</m:t>
        </m:r>
      </m:oMath>
      <w:r w:rsidR="00DD599A" w:rsidRPr="007E4262">
        <w:rPr>
          <w:rFonts w:eastAsiaTheme="minorEastAsia" w:cs="Times New Roman"/>
        </w:rPr>
        <w:t>,</w:t>
      </w:r>
      <m:oMath>
        <m:r>
          <m:rPr>
            <m:sty m:val="p"/>
          </m:rPr>
          <w:rPr>
            <w:rFonts w:ascii="Cambria Math" w:eastAsiaTheme="minorEastAsia" w:hAnsi="Cambria Math" w:cs="Times New Roman"/>
          </w:rPr>
          <m:t xml:space="preserve"> </m:t>
        </m:r>
        <m:r>
          <w:rPr>
            <w:rFonts w:ascii="Cambria Math" w:eastAsiaTheme="minorEastAsia" w:hAnsi="Cambria Math" w:cs="Times New Roman"/>
          </w:rPr>
          <m:t>η</m:t>
        </m:r>
      </m:oMath>
      <w:r w:rsidR="00DD599A" w:rsidRPr="007E4262">
        <w:rPr>
          <w:rFonts w:eastAsiaTheme="minorEastAsia" w:cs="Times New Roman"/>
          <w:iCs/>
        </w:rPr>
        <w:t xml:space="preserve"> podem ser escalares ou matrizes</w:t>
      </w:r>
      <w:r>
        <w:rPr>
          <w:rFonts w:eastAsiaTheme="minorEastAsia" w:cs="Times New Roman"/>
          <w:iCs/>
        </w:rPr>
        <w:t>,</w:t>
      </w:r>
      <w:r w:rsidR="00DD599A" w:rsidRPr="007E4262">
        <w:rPr>
          <w:rFonts w:eastAsiaTheme="minorEastAsia" w:cs="Times New Roman"/>
          <w:iCs/>
        </w:rPr>
        <w:t xml:space="preserve"> dependendo se o meio é </w:t>
      </w:r>
      <w:r w:rsidR="00DD599A" w:rsidRPr="007E4262">
        <w:rPr>
          <w:rFonts w:eastAsiaTheme="minorEastAsia" w:cs="Times New Roman"/>
        </w:rPr>
        <w:t>homogêneo</w:t>
      </w:r>
      <w:r w:rsidR="00DD599A" w:rsidRPr="007E4262">
        <w:rPr>
          <w:rFonts w:eastAsiaTheme="minorEastAsia" w:cs="Times New Roman"/>
          <w:iCs/>
        </w:rPr>
        <w:t xml:space="preserve"> ou </w:t>
      </w:r>
      <w:r w:rsidR="00DD599A" w:rsidRPr="007E4262">
        <w:rPr>
          <w:rFonts w:eastAsiaTheme="minorEastAsia" w:cs="Times New Roman"/>
        </w:rPr>
        <w:t xml:space="preserve">heterogêneo. Como nos outros </w:t>
      </w:r>
      <w:r w:rsidR="00654D89" w:rsidRPr="007E4262">
        <w:rPr>
          <w:rFonts w:eastAsiaTheme="minorEastAsia" w:cs="Times New Roman"/>
        </w:rPr>
        <w:t>casos</w:t>
      </w:r>
      <w:r w:rsidR="00DD599A" w:rsidRPr="007E4262">
        <w:rPr>
          <w:rFonts w:eastAsiaTheme="minorEastAsia" w:cs="Times New Roman"/>
        </w:rPr>
        <w:t xml:space="preserve">, os cálculos são </w:t>
      </w:r>
      <w:r w:rsidR="006A7BAC" w:rsidRPr="007E4262">
        <w:rPr>
          <w:rFonts w:eastAsiaTheme="minorEastAsia" w:cs="Times New Roman"/>
        </w:rPr>
        <w:t>matriciais</w:t>
      </w:r>
      <w:r w:rsidR="00DD599A" w:rsidRPr="007E4262">
        <w:rPr>
          <w:rFonts w:eastAsiaTheme="minorEastAsia" w:cs="Times New Roman"/>
        </w:rPr>
        <w:t xml:space="preserve"> </w:t>
      </w:r>
      <w:r>
        <w:rPr>
          <w:rFonts w:eastAsiaTheme="minorEastAsia" w:cs="Times New Roman"/>
        </w:rPr>
        <w:t xml:space="preserve">e </w:t>
      </w:r>
      <w:r w:rsidR="006A7BAC" w:rsidRPr="007E4262">
        <w:rPr>
          <w:rFonts w:eastAsiaTheme="minorEastAsia" w:cs="Times New Roman"/>
        </w:rPr>
        <w:t>podem</w:t>
      </w:r>
      <w:r w:rsidR="00DD599A" w:rsidRPr="007E4262">
        <w:rPr>
          <w:rFonts w:eastAsiaTheme="minorEastAsia" w:cs="Times New Roman"/>
        </w:rPr>
        <w:t xml:space="preserve"> ser efetuados no dispositivo </w:t>
      </w:r>
      <w:r w:rsidR="006A7BAC" w:rsidRPr="007E4262">
        <w:rPr>
          <w:rFonts w:eastAsiaTheme="minorEastAsia" w:cs="Times New Roman"/>
        </w:rPr>
        <w:t>gráfico</w:t>
      </w:r>
      <w:r w:rsidR="00BC2226" w:rsidRPr="007E4262">
        <w:rPr>
          <w:rFonts w:eastAsiaTheme="minorEastAsia" w:cs="Times New Roman"/>
        </w:rPr>
        <w:t xml:space="preserve"> eficientemente</w:t>
      </w:r>
      <w:r w:rsidR="00DD599A" w:rsidRPr="007E4262">
        <w:rPr>
          <w:rFonts w:eastAsiaTheme="minorEastAsia" w:cs="Times New Roman"/>
        </w:rPr>
        <w:t>.</w:t>
      </w:r>
    </w:p>
    <w:p w:rsidR="002C797D" w:rsidRPr="007E4262" w:rsidRDefault="00F93BD1" w:rsidP="00B16D34">
      <w:pPr>
        <w:pStyle w:val="PargrafodaLista"/>
        <w:numPr>
          <w:ilvl w:val="0"/>
          <w:numId w:val="2"/>
        </w:numPr>
        <w:spacing w:after="120" w:line="360" w:lineRule="auto"/>
        <w:ind w:left="0" w:firstLine="851"/>
        <w:jc w:val="both"/>
        <w:rPr>
          <w:rFonts w:eastAsiaTheme="minorEastAsia" w:cs="Times New Roman"/>
        </w:rPr>
      </w:pPr>
      <w:r>
        <w:rPr>
          <w:rFonts w:eastAsiaTheme="minorEastAsia" w:cs="Times New Roman"/>
        </w:rPr>
        <w:t>cá</w:t>
      </w:r>
      <w:r w:rsidR="002C797D" w:rsidRPr="007E4262">
        <w:rPr>
          <w:rFonts w:eastAsiaTheme="minorEastAsia" w:cs="Times New Roman"/>
        </w:rPr>
        <w:t xml:space="preserve">lculo de </w:t>
      </w:r>
      <m:oMath>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oMath>
      <w:r w:rsidR="002C797D" w:rsidRPr="007E4262">
        <w:rPr>
          <w:rFonts w:eastAsiaTheme="minorEastAsia" w:cs="Times New Roman"/>
        </w:rPr>
        <w:t xml:space="preserve">. Esta é a última tarefa executada pelo </w:t>
      </w:r>
      <w:r w:rsidR="00923754" w:rsidRPr="007E4262">
        <w:rPr>
          <w:rFonts w:eastAsiaTheme="minorEastAsia" w:cs="Times New Roman"/>
        </w:rPr>
        <w:t>pré-processamento</w:t>
      </w:r>
      <w:r w:rsidR="002C797D" w:rsidRPr="007E4262">
        <w:rPr>
          <w:rFonts w:eastAsiaTheme="minorEastAsia" w:cs="Times New Roman"/>
        </w:rPr>
        <w:t xml:space="preserve"> e substitui o valor de </w:t>
      </w:r>
      <m:oMath>
        <m:r>
          <w:rPr>
            <w:rFonts w:ascii="Cambria Math" w:eastAsiaTheme="minorEastAsia" w:hAnsi="Cambria Math" w:cs="Times New Roman"/>
          </w:rPr>
          <m:t>c</m:t>
        </m:r>
      </m:oMath>
      <w:r w:rsidR="002C797D" w:rsidRPr="007E4262">
        <w:rPr>
          <w:rFonts w:eastAsiaTheme="minorEastAsia" w:cs="Times New Roman"/>
        </w:rPr>
        <w:t xml:space="preserve"> pelo seu quadrado na </w:t>
      </w:r>
      <w:r w:rsidR="00923754" w:rsidRPr="007E4262">
        <w:rPr>
          <w:rFonts w:eastAsiaTheme="minorEastAsia" w:cs="Times New Roman"/>
        </w:rPr>
        <w:t>memória</w:t>
      </w:r>
      <w:r w:rsidR="002C797D" w:rsidRPr="007E4262">
        <w:rPr>
          <w:rFonts w:eastAsiaTheme="minorEastAsia" w:cs="Times New Roman"/>
        </w:rPr>
        <w:t xml:space="preserve">. Tal ação tem por objetivo evitar cálculos desnecessários de </w:t>
      </w:r>
      <m:oMath>
        <m:sSup>
          <m:sSupPr>
            <m:ctrlPr>
              <w:rPr>
                <w:rFonts w:ascii="Cambria Math" w:eastAsiaTheme="minorEastAsia" w:hAnsi="Cambria Math" w:cs="Times New Roman"/>
                <w:i/>
              </w:rPr>
            </m:ctrlPr>
          </m:sSupPr>
          <m:e>
            <m:r>
              <w:rPr>
                <w:rFonts w:ascii="Cambria Math" w:eastAsiaTheme="minorEastAsia" w:hAnsi="Cambria Math" w:cs="Times New Roman"/>
              </w:rPr>
              <m:t>c</m:t>
            </m:r>
          </m:e>
          <m:sup>
            <m:r>
              <w:rPr>
                <w:rFonts w:ascii="Cambria Math" w:eastAsiaTheme="minorEastAsia" w:hAnsi="Cambria Math" w:cs="Times New Roman"/>
              </w:rPr>
              <m:t>2</m:t>
            </m:r>
          </m:sup>
        </m:sSup>
      </m:oMath>
      <w:r w:rsidR="002C797D" w:rsidRPr="007E4262">
        <w:rPr>
          <w:rFonts w:eastAsiaTheme="minorEastAsia" w:cs="Times New Roman"/>
        </w:rPr>
        <w:t>, já que</w:t>
      </w:r>
      <w:r>
        <w:rPr>
          <w:rFonts w:eastAsiaTheme="minorEastAsia" w:cs="Times New Roman"/>
        </w:rPr>
        <w:t>,</w:t>
      </w:r>
      <w:r w:rsidR="002C797D" w:rsidRPr="007E4262">
        <w:rPr>
          <w:rFonts w:eastAsiaTheme="minorEastAsia" w:cs="Times New Roman"/>
        </w:rPr>
        <w:t xml:space="preserve"> a partir desse ponto</w:t>
      </w:r>
      <w:r>
        <w:rPr>
          <w:rFonts w:eastAsiaTheme="minorEastAsia" w:cs="Times New Roman"/>
        </w:rPr>
        <w:t>,</w:t>
      </w:r>
      <w:r w:rsidR="002C797D" w:rsidRPr="007E4262">
        <w:rPr>
          <w:rFonts w:eastAsiaTheme="minorEastAsia" w:cs="Times New Roman"/>
        </w:rPr>
        <w:t xml:space="preserve"> o valor de </w:t>
      </w:r>
      <m:oMath>
        <m:r>
          <w:rPr>
            <w:rFonts w:ascii="Cambria Math" w:eastAsiaTheme="minorEastAsia" w:hAnsi="Cambria Math" w:cs="Times New Roman"/>
          </w:rPr>
          <m:t xml:space="preserve">c </m:t>
        </m:r>
      </m:oMath>
      <w:r w:rsidR="002C797D" w:rsidRPr="007E4262">
        <w:rPr>
          <w:rFonts w:eastAsiaTheme="minorEastAsia" w:cs="Times New Roman"/>
        </w:rPr>
        <w:t>não é mais usado.</w:t>
      </w:r>
    </w:p>
    <w:p w:rsidR="002C797D" w:rsidRPr="007E4262" w:rsidRDefault="002C797D" w:rsidP="00ED6D0B">
      <w:pPr>
        <w:pStyle w:val="PargrafodaLista"/>
        <w:spacing w:after="120" w:line="360" w:lineRule="auto"/>
        <w:ind w:left="426"/>
        <w:jc w:val="both"/>
        <w:rPr>
          <w:rFonts w:eastAsiaTheme="minorEastAsia" w:cs="Times New Roman"/>
        </w:rPr>
      </w:pPr>
    </w:p>
    <w:p w:rsidR="002C797D" w:rsidRPr="007E4262" w:rsidRDefault="00D3032E" w:rsidP="00ED6D0B">
      <w:pPr>
        <w:pStyle w:val="PargrafodaLista"/>
        <w:spacing w:after="120" w:line="360" w:lineRule="auto"/>
        <w:ind w:left="0"/>
        <w:jc w:val="both"/>
        <w:rPr>
          <w:rFonts w:eastAsiaTheme="minorEastAsia" w:cs="Times New Roman"/>
        </w:rPr>
      </w:pPr>
      <w:r w:rsidRPr="007E4262">
        <w:rPr>
          <w:rFonts w:eastAsiaTheme="minorEastAsia" w:cs="Times New Roman"/>
          <w:b/>
        </w:rPr>
        <w:tab/>
      </w:r>
      <w:r w:rsidR="002C797D" w:rsidRPr="007E4262">
        <w:rPr>
          <w:rFonts w:eastAsiaTheme="minorEastAsia" w:cs="Times New Roman"/>
          <w:b/>
        </w:rPr>
        <w:t xml:space="preserve">Fase </w:t>
      </w:r>
      <w:r w:rsidR="00EA286B">
        <w:rPr>
          <w:rFonts w:eastAsiaTheme="minorEastAsia" w:cs="Times New Roman"/>
          <w:b/>
        </w:rPr>
        <w:t>p</w:t>
      </w:r>
      <w:r w:rsidR="00923754" w:rsidRPr="007E4262">
        <w:rPr>
          <w:rFonts w:eastAsiaTheme="minorEastAsia" w:cs="Times New Roman"/>
          <w:b/>
        </w:rPr>
        <w:t>rincipal</w:t>
      </w:r>
      <w:r w:rsidR="002C797D" w:rsidRPr="007E4262">
        <w:rPr>
          <w:rFonts w:eastAsiaTheme="minorEastAsia" w:cs="Times New Roman"/>
          <w:b/>
        </w:rPr>
        <w:t>:</w:t>
      </w:r>
      <w:r w:rsidR="00923754" w:rsidRPr="007E4262">
        <w:rPr>
          <w:rFonts w:eastAsiaTheme="minorEastAsia" w:cs="Times New Roman"/>
          <w:b/>
        </w:rPr>
        <w:t xml:space="preserve"> </w:t>
      </w:r>
      <w:r w:rsidR="00EA286B">
        <w:rPr>
          <w:rFonts w:eastAsiaTheme="minorEastAsia" w:cs="Times New Roman"/>
        </w:rPr>
        <w:t>a</w:t>
      </w:r>
      <w:r w:rsidRPr="007E4262">
        <w:rPr>
          <w:rFonts w:eastAsiaTheme="minorEastAsia" w:cs="Times New Roman"/>
        </w:rPr>
        <w:t xml:space="preserve"> fase principal é onde o algoritmo resolve o </w:t>
      </w:r>
      <w:r w:rsidR="00BC2226" w:rsidRPr="007E4262">
        <w:rPr>
          <w:rFonts w:eastAsiaTheme="minorEastAsia" w:cs="Times New Roman"/>
        </w:rPr>
        <w:t>problema da propagação da onda,</w:t>
      </w:r>
      <w:r w:rsidRPr="007E4262">
        <w:rPr>
          <w:rFonts w:eastAsiaTheme="minorEastAsia" w:cs="Times New Roman"/>
        </w:rPr>
        <w:t xml:space="preserve"> a fase principal tem caráter repetitivo condicionado pelo </w:t>
      </w:r>
      <w:r w:rsidRPr="0009724C">
        <w:rPr>
          <w:rFonts w:eastAsiaTheme="minorEastAsia" w:cs="Times New Roman"/>
          <w:i/>
        </w:rPr>
        <w:t>looping</w:t>
      </w:r>
      <w:r w:rsidRPr="007E4262">
        <w:rPr>
          <w:rFonts w:eastAsiaTheme="minorEastAsia" w:cs="Times New Roman"/>
        </w:rPr>
        <w:t xml:space="preserve"> </w:t>
      </w:r>
      <w:r w:rsidRPr="007E4262">
        <w:rPr>
          <w:rFonts w:eastAsiaTheme="minorEastAsia" w:cs="Times New Roman"/>
          <w:i/>
        </w:rPr>
        <w:t>for</w:t>
      </w:r>
      <w:r w:rsidRPr="007E4262">
        <w:rPr>
          <w:rFonts w:eastAsiaTheme="minorEastAsia" w:cs="Times New Roman"/>
        </w:rPr>
        <w:t xml:space="preserve"> que executa as interações até atingir o tempo especificado. </w:t>
      </w:r>
    </w:p>
    <w:p w:rsidR="00D3032E" w:rsidRPr="007E4262" w:rsidRDefault="00D3032E" w:rsidP="00ED6D0B">
      <w:pPr>
        <w:pStyle w:val="PargrafodaLista"/>
        <w:spacing w:after="120" w:line="360" w:lineRule="auto"/>
        <w:ind w:left="0"/>
        <w:jc w:val="both"/>
        <w:rPr>
          <w:rFonts w:eastAsiaTheme="minorEastAsia" w:cs="Times New Roman"/>
        </w:rPr>
      </w:pPr>
      <w:r w:rsidRPr="007E4262">
        <w:rPr>
          <w:rFonts w:eastAsiaTheme="minorEastAsia" w:cs="Times New Roman"/>
        </w:rPr>
        <w:tab/>
        <w:t xml:space="preserve">O </w:t>
      </w:r>
      <w:r w:rsidRPr="007E4262">
        <w:rPr>
          <w:rFonts w:eastAsiaTheme="minorEastAsia" w:cs="Times New Roman"/>
          <w:i/>
        </w:rPr>
        <w:t>looping</w:t>
      </w:r>
      <w:r w:rsidRPr="007E4262">
        <w:rPr>
          <w:rFonts w:eastAsiaTheme="minorEastAsia" w:cs="Times New Roman"/>
        </w:rPr>
        <w:t xml:space="preserve"> principal é dividido em </w:t>
      </w:r>
      <w:r w:rsidR="00F9533D" w:rsidRPr="007E4262">
        <w:rPr>
          <w:rFonts w:eastAsiaTheme="minorEastAsia" w:cs="Times New Roman"/>
        </w:rPr>
        <w:t>7</w:t>
      </w:r>
      <w:r w:rsidRPr="007E4262">
        <w:rPr>
          <w:rFonts w:eastAsiaTheme="minorEastAsia" w:cs="Times New Roman"/>
        </w:rPr>
        <w:t xml:space="preserve"> operações:</w:t>
      </w:r>
    </w:p>
    <w:p w:rsidR="00D3032E"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t>c</w:t>
      </w:r>
      <w:r w:rsidR="00BC2226" w:rsidRPr="007E4262">
        <w:rPr>
          <w:rFonts w:eastAsiaTheme="minorEastAsia" w:cs="Times New Roman"/>
        </w:rPr>
        <w:t>á</w:t>
      </w:r>
      <w:r w:rsidR="00654D89" w:rsidRPr="007E4262">
        <w:rPr>
          <w:rFonts w:eastAsiaTheme="minorEastAsia" w:cs="Times New Roman"/>
        </w:rPr>
        <w:t>lculo de</w:t>
      </w:r>
      <w:r w:rsidR="00D3032E"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xyz</m:t>
            </m:r>
          </m:sub>
        </m:sSub>
      </m:oMath>
      <w:r>
        <w:rPr>
          <w:rFonts w:eastAsiaTheme="minorEastAsia" w:cs="Times New Roman"/>
        </w:rPr>
        <w:t>;</w:t>
      </w:r>
    </w:p>
    <w:p w:rsidR="00D3032E"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t>a</w:t>
      </w:r>
      <w:r w:rsidR="00654D89" w:rsidRPr="007E4262">
        <w:rPr>
          <w:rFonts w:eastAsiaTheme="minorEastAsia" w:cs="Times New Roman"/>
        </w:rPr>
        <w:t>dição da</w:t>
      </w:r>
      <w:r w:rsidR="00D3032E" w:rsidRPr="007E4262">
        <w:rPr>
          <w:rFonts w:eastAsiaTheme="minorEastAsia" w:cs="Times New Roman"/>
        </w:rPr>
        <w:t xml:space="preserve"> forçante </w:t>
      </w:r>
      <m:oMath>
        <m:r>
          <w:rPr>
            <w:rFonts w:ascii="Cambria Math" w:eastAsiaTheme="minorEastAsia" w:hAnsi="Cambria Math" w:cs="Times New Roman"/>
          </w:rPr>
          <m:t>u</m:t>
        </m:r>
      </m:oMath>
      <w:r>
        <w:rPr>
          <w:rFonts w:eastAsiaTheme="minorEastAsia" w:cs="Times New Roman"/>
        </w:rPr>
        <w:t>;</w:t>
      </w:r>
    </w:p>
    <w:p w:rsidR="00A04681"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t>c</w:t>
      </w:r>
      <w:r w:rsidR="00BC2226" w:rsidRPr="007E4262">
        <w:rPr>
          <w:rFonts w:eastAsiaTheme="minorEastAsia" w:cs="Times New Roman"/>
        </w:rPr>
        <w:t xml:space="preserve">álculo </w:t>
      </w:r>
      <w:r w:rsidR="00654D89" w:rsidRPr="007E4262">
        <w:rPr>
          <w:rFonts w:eastAsiaTheme="minorEastAsia" w:cs="Times New Roman"/>
        </w:rPr>
        <w:t xml:space="preserve">de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du</m:t>
                </m:r>
              </m:e>
              <m:sub>
                <m:r>
                  <w:rPr>
                    <w:rFonts w:ascii="Cambria Math" w:eastAsiaTheme="minorEastAsia" w:hAnsi="Cambria Math" w:cs="Times New Roman"/>
                  </w:rPr>
                  <m:t>xyz</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d</m:t>
                </m:r>
              </m:e>
              <m:sub>
                <m:r>
                  <w:rPr>
                    <w:rFonts w:ascii="Cambria Math" w:eastAsiaTheme="minorEastAsia" w:hAnsi="Cambria Math" w:cs="Times New Roman"/>
                  </w:rPr>
                  <m:t>xyz</m:t>
                </m:r>
              </m:sub>
            </m:sSub>
          </m:den>
        </m:f>
      </m:oMath>
      <w:r>
        <w:rPr>
          <w:rFonts w:eastAsiaTheme="minorEastAsia" w:cs="Times New Roman"/>
        </w:rPr>
        <w:t>;</w:t>
      </w:r>
    </w:p>
    <w:p w:rsidR="00A04681"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t>c</w:t>
      </w:r>
      <w:r w:rsidR="00BC2226" w:rsidRPr="007E4262">
        <w:rPr>
          <w:rFonts w:eastAsiaTheme="minorEastAsia" w:cs="Times New Roman"/>
        </w:rPr>
        <w:t xml:space="preserve">álculo </w:t>
      </w:r>
      <w:r w:rsidR="00654D89" w:rsidRPr="007E4262">
        <w:rPr>
          <w:rFonts w:eastAsiaTheme="minorEastAsia" w:cs="Times New Roman"/>
        </w:rPr>
        <w:t xml:space="preserve">de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xyz</m:t>
            </m:r>
          </m:sub>
        </m:sSub>
      </m:oMath>
      <w:r>
        <w:rPr>
          <w:rFonts w:eastAsiaTheme="minorEastAsia" w:cs="Times New Roman"/>
        </w:rPr>
        <w:t>;</w:t>
      </w:r>
    </w:p>
    <w:p w:rsidR="00A04681"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lastRenderedPageBreak/>
        <w:t>a</w:t>
      </w:r>
      <w:r w:rsidR="00654D89" w:rsidRPr="007E4262">
        <w:rPr>
          <w:rFonts w:eastAsiaTheme="minorEastAsia" w:cs="Times New Roman"/>
        </w:rPr>
        <w:t xml:space="preserve">dição da </w:t>
      </w:r>
      <w:r w:rsidR="00A04681" w:rsidRPr="007E4262">
        <w:rPr>
          <w:rFonts w:eastAsiaTheme="minorEastAsia" w:cs="Times New Roman"/>
        </w:rPr>
        <w:t xml:space="preserve">forçante </w:t>
      </w:r>
      <m:oMath>
        <m:r>
          <w:rPr>
            <w:rFonts w:ascii="Cambria Math" w:eastAsiaTheme="minorEastAsia" w:hAnsi="Cambria Math" w:cs="Times New Roman"/>
          </w:rPr>
          <m:t>ρ</m:t>
        </m:r>
      </m:oMath>
      <w:r>
        <w:rPr>
          <w:rFonts w:eastAsiaTheme="minorEastAsia" w:cs="Times New Roman"/>
        </w:rPr>
        <w:t>;</w:t>
      </w:r>
    </w:p>
    <w:p w:rsidR="00A04681"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t>c</w:t>
      </w:r>
      <w:r w:rsidR="00BC2226" w:rsidRPr="007E4262">
        <w:rPr>
          <w:rFonts w:eastAsiaTheme="minorEastAsia" w:cs="Times New Roman"/>
        </w:rPr>
        <w:t xml:space="preserve">álculo </w:t>
      </w:r>
      <w:r w:rsidR="00654D89" w:rsidRPr="007E4262">
        <w:rPr>
          <w:rFonts w:eastAsiaTheme="minorEastAsia" w:cs="Times New Roman"/>
        </w:rPr>
        <w:t xml:space="preserve">de </w:t>
      </w:r>
      <m:oMath>
        <m:r>
          <w:rPr>
            <w:rFonts w:ascii="Cambria Math" w:eastAsiaTheme="minorEastAsia" w:hAnsi="Cambria Math" w:cs="Times New Roman"/>
          </w:rPr>
          <m:t>p</m:t>
        </m:r>
      </m:oMath>
      <w:r>
        <w:rPr>
          <w:rFonts w:eastAsiaTheme="minorEastAsia" w:cs="Times New Roman"/>
        </w:rPr>
        <w:t>;</w:t>
      </w:r>
    </w:p>
    <w:p w:rsidR="00F9533D" w:rsidRPr="007E4262" w:rsidRDefault="0009724C" w:rsidP="00ED6D0B">
      <w:pPr>
        <w:pStyle w:val="PargrafodaLista"/>
        <w:numPr>
          <w:ilvl w:val="0"/>
          <w:numId w:val="3"/>
        </w:numPr>
        <w:spacing w:after="120" w:line="360" w:lineRule="auto"/>
        <w:jc w:val="both"/>
        <w:rPr>
          <w:rFonts w:eastAsiaTheme="minorEastAsia" w:cs="Times New Roman"/>
        </w:rPr>
      </w:pPr>
      <w:r>
        <w:rPr>
          <w:rFonts w:eastAsiaTheme="minorEastAsia" w:cs="Times New Roman"/>
        </w:rPr>
        <w:t>s</w:t>
      </w:r>
      <w:r w:rsidR="00F9533D" w:rsidRPr="007E4262">
        <w:rPr>
          <w:rFonts w:eastAsiaTheme="minorEastAsia" w:cs="Times New Roman"/>
        </w:rPr>
        <w:t>alva</w:t>
      </w:r>
      <w:r w:rsidR="00654D89" w:rsidRPr="007E4262">
        <w:rPr>
          <w:rFonts w:eastAsiaTheme="minorEastAsia" w:cs="Times New Roman"/>
        </w:rPr>
        <w:t>mento dos</w:t>
      </w:r>
      <w:r w:rsidR="00F9533D" w:rsidRPr="007E4262">
        <w:rPr>
          <w:rFonts w:eastAsiaTheme="minorEastAsia" w:cs="Times New Roman"/>
        </w:rPr>
        <w:t xml:space="preserve"> dados dos sensores</w:t>
      </w:r>
      <w:r>
        <w:rPr>
          <w:rFonts w:eastAsiaTheme="minorEastAsia" w:cs="Times New Roman"/>
        </w:rPr>
        <w:t>.</w:t>
      </w:r>
    </w:p>
    <w:p w:rsidR="00A04681" w:rsidRPr="007E4262" w:rsidRDefault="00A04681" w:rsidP="00ED6D0B">
      <w:pPr>
        <w:spacing w:after="120" w:line="360" w:lineRule="auto"/>
        <w:jc w:val="both"/>
        <w:rPr>
          <w:rFonts w:eastAsiaTheme="minorEastAsia" w:cs="Times New Roman"/>
        </w:rPr>
      </w:pPr>
      <w:r w:rsidRPr="007E4262">
        <w:rPr>
          <w:rFonts w:eastAsiaTheme="minorEastAsia" w:cs="Times New Roman"/>
        </w:rPr>
        <w:tab/>
        <w:t xml:space="preserve">A </w:t>
      </w:r>
      <w:r w:rsidRPr="007E4262">
        <w:rPr>
          <w:rFonts w:eastAsiaTheme="minorEastAsia" w:cs="Times New Roman"/>
          <w:b/>
        </w:rPr>
        <w:t>primeira operação</w:t>
      </w:r>
      <w:r w:rsidRPr="007E4262">
        <w:rPr>
          <w:rFonts w:eastAsiaTheme="minorEastAsia" w:cs="Times New Roman"/>
        </w:rPr>
        <w:t xml:space="preserve"> que calcula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xyz</m:t>
            </m:r>
          </m:sub>
        </m:sSub>
        <m:r>
          <w:rPr>
            <w:rFonts w:ascii="Cambria Math" w:eastAsiaTheme="minorEastAsia" w:hAnsi="Cambria Math" w:cs="Times New Roman"/>
          </w:rPr>
          <m:t xml:space="preserve"> </m:t>
        </m:r>
      </m:oMath>
      <w:r w:rsidRPr="007E4262">
        <w:rPr>
          <w:rFonts w:eastAsiaTheme="minorEastAsia" w:cs="Times New Roman"/>
        </w:rPr>
        <w:t xml:space="preserve">equivale </w:t>
      </w:r>
      <w:r w:rsidR="00E06CFA">
        <w:rPr>
          <w:rFonts w:eastAsiaTheme="minorEastAsia" w:cs="Times New Roman"/>
        </w:rPr>
        <w:t>à</w:t>
      </w:r>
      <w:r w:rsidR="00E06CFA" w:rsidRPr="007E4262">
        <w:rPr>
          <w:rFonts w:eastAsiaTheme="minorEastAsia" w:cs="Times New Roman"/>
        </w:rPr>
        <w:t>s equações</w:t>
      </w:r>
      <w:r w:rsidRPr="007E4262">
        <w:rPr>
          <w:rFonts w:eastAsiaTheme="minorEastAsia" w:cs="Times New Roman"/>
        </w:rPr>
        <w:t xml:space="preserve"> I e II do sistema e</w:t>
      </w:r>
      <w:r w:rsidR="009F20CB">
        <w:rPr>
          <w:rFonts w:eastAsiaTheme="minorEastAsia" w:cs="Times New Roman"/>
        </w:rPr>
        <w:t>,</w:t>
      </w:r>
      <w:r w:rsidRPr="007E4262">
        <w:rPr>
          <w:rFonts w:eastAsiaTheme="minorEastAsia" w:cs="Times New Roman"/>
        </w:rPr>
        <w:t xml:space="preserve"> portanto</w:t>
      </w:r>
      <w:r w:rsidR="009F20CB">
        <w:rPr>
          <w:rFonts w:eastAsiaTheme="minorEastAsia" w:cs="Times New Roman"/>
        </w:rPr>
        <w:t>,</w:t>
      </w:r>
      <w:r w:rsidRPr="007E4262">
        <w:rPr>
          <w:rFonts w:eastAsiaTheme="minorEastAsia" w:cs="Times New Roman"/>
        </w:rPr>
        <w:t xml:space="preserve"> possui duas etapas</w:t>
      </w:r>
      <w:r w:rsidR="009F20CB">
        <w:rPr>
          <w:rFonts w:eastAsiaTheme="minorEastAsia" w:cs="Times New Roman"/>
        </w:rPr>
        <w:t>. N</w:t>
      </w:r>
      <w:r w:rsidRPr="007E4262">
        <w:rPr>
          <w:rFonts w:eastAsiaTheme="minorEastAsia" w:cs="Times New Roman"/>
        </w:rPr>
        <w:t>a primeira etapa</w:t>
      </w:r>
      <w:r w:rsidR="009F20CB">
        <w:rPr>
          <w:rFonts w:eastAsiaTheme="minorEastAsia" w:cs="Times New Roman"/>
        </w:rPr>
        <w:t xml:space="preserve">, </w:t>
      </w:r>
      <w:r w:rsidRPr="007E4262">
        <w:rPr>
          <w:rFonts w:eastAsiaTheme="minorEastAsia" w:cs="Times New Roman"/>
        </w:rPr>
        <w:t>calcula</w:t>
      </w:r>
      <w:r w:rsidR="00EC11E3" w:rsidRPr="007E4262">
        <w:rPr>
          <w:rFonts w:eastAsiaTheme="minorEastAsia" w:cs="Times New Roman"/>
        </w:rPr>
        <w:t>-se</w:t>
      </w:r>
      <w:r w:rsidRPr="007E4262">
        <w:rPr>
          <w:rFonts w:eastAsiaTheme="minorEastAsia" w:cs="Times New Roman"/>
        </w:rPr>
        <w:t xml:space="preserve"> a transformada de </w:t>
      </w:r>
      <w:r w:rsidRPr="008A613A">
        <w:rPr>
          <w:rFonts w:eastAsiaTheme="minorEastAsia" w:cs="Times New Roman"/>
        </w:rPr>
        <w:t>Fourier</w:t>
      </w:r>
      <w:r w:rsidR="00EC11E3" w:rsidRPr="007E4262">
        <w:rPr>
          <w:rFonts w:eastAsiaTheme="minorEastAsia" w:cs="Times New Roman"/>
        </w:rPr>
        <w:t xml:space="preserve"> 3D</w:t>
      </w:r>
      <w:r w:rsidRPr="007E4262">
        <w:rPr>
          <w:rFonts w:eastAsiaTheme="minorEastAsia" w:cs="Times New Roman"/>
        </w:rPr>
        <w:t xml:space="preserve"> </w:t>
      </w:r>
      <w:r w:rsidR="000466BA" w:rsidRPr="007E4262">
        <w:rPr>
          <w:rFonts w:eastAsiaTheme="minorEastAsia" w:cs="Times New Roman"/>
        </w:rPr>
        <w:t>de</w:t>
      </w:r>
      <w:r w:rsidRPr="007E4262">
        <w:rPr>
          <w:rFonts w:eastAsiaTheme="minorEastAsia" w:cs="Times New Roman"/>
        </w:rPr>
        <w:t xml:space="preserve"> </w:t>
      </w:r>
      <m:oMath>
        <m:r>
          <w:rPr>
            <w:rFonts w:ascii="Cambria Math" w:eastAsiaTheme="minorEastAsia" w:hAnsi="Cambria Math" w:cs="Times New Roman"/>
          </w:rPr>
          <m:t>p</m:t>
        </m:r>
      </m:oMath>
      <w:r w:rsidRPr="007E4262">
        <w:rPr>
          <w:rFonts w:eastAsiaTheme="minorEastAsia" w:cs="Times New Roman"/>
        </w:rPr>
        <w:t xml:space="preserve">, realiza-se uma série de </w:t>
      </w:r>
      <w:r w:rsidR="00EC11E3" w:rsidRPr="007E4262">
        <w:rPr>
          <w:rFonts w:eastAsiaTheme="minorEastAsia" w:cs="Times New Roman"/>
        </w:rPr>
        <w:t xml:space="preserve">multiplicações matriciais ponto a ponto </w:t>
      </w:r>
      <w:r w:rsidRPr="007E4262">
        <w:rPr>
          <w:rFonts w:eastAsiaTheme="minorEastAsia" w:cs="Times New Roman"/>
        </w:rPr>
        <w:t xml:space="preserve">no domínio de </w:t>
      </w:r>
      <w:r w:rsidRPr="008A613A">
        <w:rPr>
          <w:rFonts w:eastAsiaTheme="minorEastAsia" w:cs="Times New Roman"/>
        </w:rPr>
        <w:t>Fourier</w:t>
      </w:r>
      <w:r w:rsidRPr="007E4262">
        <w:rPr>
          <w:rFonts w:eastAsiaTheme="minorEastAsia" w:cs="Times New Roman"/>
        </w:rPr>
        <w:t xml:space="preserve"> </w:t>
      </w:r>
      <w:r w:rsidR="00EC11E3" w:rsidRPr="007E4262">
        <w:rPr>
          <w:rFonts w:eastAsiaTheme="minorEastAsia" w:cs="Times New Roman"/>
        </w:rPr>
        <w:t>e</w:t>
      </w:r>
      <w:r w:rsidR="009F20CB">
        <w:rPr>
          <w:rFonts w:eastAsiaTheme="minorEastAsia" w:cs="Times New Roman"/>
        </w:rPr>
        <w:t>,</w:t>
      </w:r>
      <w:r w:rsidR="00EC11E3" w:rsidRPr="007E4262">
        <w:rPr>
          <w:rFonts w:eastAsiaTheme="minorEastAsia" w:cs="Times New Roman"/>
        </w:rPr>
        <w:t xml:space="preserve"> por fim</w:t>
      </w:r>
      <w:r w:rsidR="009F20CB">
        <w:rPr>
          <w:rFonts w:eastAsiaTheme="minorEastAsia" w:cs="Times New Roman"/>
        </w:rPr>
        <w:t>,</w:t>
      </w:r>
      <w:r w:rsidR="00EC11E3" w:rsidRPr="007E4262">
        <w:rPr>
          <w:rFonts w:eastAsiaTheme="minorEastAsia" w:cs="Times New Roman"/>
        </w:rPr>
        <w:t xml:space="preserve"> obt</w:t>
      </w:r>
      <w:r w:rsidR="009F20CB">
        <w:rPr>
          <w:rFonts w:eastAsiaTheme="minorEastAsia" w:cs="Times New Roman"/>
        </w:rPr>
        <w:t>é</w:t>
      </w:r>
      <w:r w:rsidR="00EC11E3" w:rsidRPr="007E4262">
        <w:rPr>
          <w:rFonts w:eastAsiaTheme="minorEastAsia" w:cs="Times New Roman"/>
        </w:rPr>
        <w:t xml:space="preserve">m-se </w:t>
      </w:r>
      <m:oMath>
        <m:f>
          <m:fPr>
            <m:ctrlPr>
              <w:rPr>
                <w:rFonts w:ascii="Cambria Math" w:hAnsi="Cambria Math" w:cs="Times New Roman"/>
                <w:i/>
              </w:rPr>
            </m:ctrlPr>
          </m:fPr>
          <m:num>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m:t>
                </m:r>
              </m:sup>
            </m:sSup>
          </m:num>
          <m:den>
            <m:r>
              <w:rPr>
                <w:rFonts w:ascii="Cambria Math" w:hAnsi="Cambria Math" w:cs="Times New Roman"/>
              </w:rPr>
              <m:t>∂ζ</m:t>
            </m:r>
          </m:den>
        </m:f>
      </m:oMath>
      <w:r w:rsidR="00EC11E3" w:rsidRPr="007E4262">
        <w:rPr>
          <w:rFonts w:eastAsiaTheme="minorEastAsia" w:cs="Times New Roman"/>
        </w:rPr>
        <w:t xml:space="preserve"> </w:t>
      </w:r>
      <w:r w:rsidR="009F20CB">
        <w:rPr>
          <w:rFonts w:eastAsiaTheme="minorEastAsia" w:cs="Times New Roman"/>
        </w:rPr>
        <w:t>por meio</w:t>
      </w:r>
      <w:r w:rsidR="00EC11E3" w:rsidRPr="007E4262">
        <w:rPr>
          <w:rFonts w:eastAsiaTheme="minorEastAsia" w:cs="Times New Roman"/>
        </w:rPr>
        <w:t xml:space="preserve"> da transformada inversa de </w:t>
      </w:r>
      <w:r w:rsidR="00EC11E3" w:rsidRPr="008A613A">
        <w:rPr>
          <w:rFonts w:eastAsiaTheme="minorEastAsia" w:cs="Times New Roman"/>
        </w:rPr>
        <w:t>Fourier</w:t>
      </w:r>
      <w:r w:rsidR="00EC11E3" w:rsidRPr="007E4262">
        <w:rPr>
          <w:rFonts w:eastAsiaTheme="minorEastAsia" w:cs="Times New Roman"/>
        </w:rPr>
        <w:t>. Esse processo é realiza</w:t>
      </w:r>
      <w:r w:rsidR="00D170FE">
        <w:rPr>
          <w:rFonts w:eastAsiaTheme="minorEastAsia" w:cs="Times New Roman"/>
        </w:rPr>
        <w:t>do</w:t>
      </w:r>
      <w:r w:rsidR="00EC11E3" w:rsidRPr="007E4262">
        <w:rPr>
          <w:rFonts w:eastAsiaTheme="minorEastAsia" w:cs="Times New Roman"/>
        </w:rPr>
        <w:t xml:space="preserve"> três</w:t>
      </w:r>
      <w:r w:rsidR="000466BA" w:rsidRPr="007E4262">
        <w:rPr>
          <w:rFonts w:eastAsiaTheme="minorEastAsia" w:cs="Times New Roman"/>
        </w:rPr>
        <w:t xml:space="preserve"> vezes no caso 3D.</w:t>
      </w:r>
    </w:p>
    <w:p w:rsidR="00EC11E3" w:rsidRPr="007E4262" w:rsidRDefault="00EC11E3" w:rsidP="00ED6D0B">
      <w:pPr>
        <w:spacing w:after="120" w:line="360" w:lineRule="auto"/>
        <w:jc w:val="both"/>
        <w:rPr>
          <w:rFonts w:eastAsiaTheme="minorEastAsia" w:cs="Times New Roman"/>
        </w:rPr>
      </w:pPr>
      <w:r w:rsidRPr="007E4262">
        <w:rPr>
          <w:rFonts w:eastAsiaTheme="minorEastAsia" w:cs="Times New Roman"/>
        </w:rPr>
        <w:tab/>
      </w:r>
      <w:r w:rsidR="00426FD1" w:rsidRPr="007E4262">
        <w:rPr>
          <w:rFonts w:eastAsiaTheme="minorEastAsia" w:cs="Times New Roman"/>
        </w:rPr>
        <w:t>A segunda etapa consiste</w:t>
      </w:r>
      <w:r w:rsidRPr="007E4262">
        <w:rPr>
          <w:rFonts w:eastAsiaTheme="minorEastAsia" w:cs="Times New Roman"/>
        </w:rPr>
        <w:t xml:space="preserve"> em atualizar o valor de </w:t>
      </w:r>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oMath>
      <w:r w:rsidR="00D170FE">
        <w:rPr>
          <w:rFonts w:eastAsiaTheme="minorEastAsia" w:cs="Times New Roman"/>
        </w:rPr>
        <w:t>,</w:t>
      </w:r>
      <w:r w:rsidRPr="007E4262">
        <w:rPr>
          <w:rFonts w:eastAsiaTheme="minorEastAsia" w:cs="Times New Roman"/>
        </w:rPr>
        <w:t xml:space="preserve"> usando o valor calculad</w:t>
      </w:r>
      <w:r w:rsidR="00D170FE">
        <w:rPr>
          <w:rFonts w:eastAsiaTheme="minorEastAsia" w:cs="Times New Roman"/>
        </w:rPr>
        <w:t>o</w:t>
      </w:r>
      <w:r w:rsidRPr="007E4262">
        <w:rPr>
          <w:rFonts w:eastAsiaTheme="minorEastAsia" w:cs="Times New Roman"/>
        </w:rPr>
        <w:t xml:space="preserve"> na iteração anterior (</w:t>
      </w:r>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oMath>
      <w:r w:rsidRPr="007E4262">
        <w:rPr>
          <w:rFonts w:eastAsiaTheme="minorEastAsia" w:cs="Times New Roman"/>
        </w:rPr>
        <w:t>)</w:t>
      </w:r>
      <w:r w:rsidR="00D170FE">
        <w:rPr>
          <w:rFonts w:eastAsiaTheme="minorEastAsia" w:cs="Times New Roman"/>
        </w:rPr>
        <w:t xml:space="preserve">, o </w:t>
      </w:r>
      <w:r w:rsidRPr="007E4262">
        <w:rPr>
          <w:rFonts w:eastAsiaTheme="minorEastAsia" w:cs="Times New Roman"/>
        </w:rPr>
        <w:t xml:space="preserve">valor calculado na etapa anterior </w:t>
      </w:r>
      <m:oMath>
        <m:f>
          <m:fPr>
            <m:ctrlPr>
              <w:rPr>
                <w:rFonts w:ascii="Cambria Math" w:hAnsi="Cambria Math" w:cs="Times New Roman"/>
                <w:i/>
              </w:rPr>
            </m:ctrlPr>
          </m:fPr>
          <m:num>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m:t>
                </m:r>
              </m:sup>
            </m:sSup>
          </m:num>
          <m:den>
            <m:r>
              <w:rPr>
                <w:rFonts w:ascii="Cambria Math" w:hAnsi="Cambria Math" w:cs="Times New Roman"/>
              </w:rPr>
              <m:t>∂ζ</m:t>
            </m:r>
          </m:den>
        </m:f>
      </m:oMath>
      <w:r w:rsidRPr="007E4262">
        <w:rPr>
          <w:rFonts w:eastAsiaTheme="minorEastAsia" w:cs="Times New Roman"/>
        </w:rPr>
        <w:t xml:space="preserve"> e a condição de fronteira PML. No entanto</w:t>
      </w:r>
      <w:r w:rsidR="000466BA" w:rsidRPr="007E4262">
        <w:rPr>
          <w:rFonts w:eastAsiaTheme="minorEastAsia" w:cs="Times New Roman"/>
        </w:rPr>
        <w:t>,</w:t>
      </w:r>
      <w:r w:rsidRPr="007E4262">
        <w:rPr>
          <w:rFonts w:eastAsiaTheme="minorEastAsia" w:cs="Times New Roman"/>
        </w:rPr>
        <w:t xml:space="preserve"> dependendo se o meio é homogêneo</w:t>
      </w:r>
      <w:r w:rsidR="002847E5">
        <w:rPr>
          <w:rFonts w:eastAsiaTheme="minorEastAsia" w:cs="Times New Roman"/>
        </w:rPr>
        <w:t>,</w:t>
      </w:r>
      <w:r w:rsidRPr="007E4262">
        <w:rPr>
          <w:rFonts w:eastAsiaTheme="minorEastAsia" w:cs="Times New Roman"/>
        </w:rPr>
        <w:t xml:space="preserve"> ou não</w:t>
      </w:r>
      <w:r w:rsidR="002847E5">
        <w:rPr>
          <w:rFonts w:eastAsiaTheme="minorEastAsia" w:cs="Times New Roman"/>
        </w:rPr>
        <w:t>,</w:t>
      </w:r>
      <w:r w:rsidRPr="007E4262">
        <w:rPr>
          <w:rFonts w:eastAsiaTheme="minorEastAsia" w:cs="Times New Roman"/>
        </w:rPr>
        <w:t xml:space="preserve"> e se o grid é uniforme</w:t>
      </w:r>
      <w:r w:rsidR="000466BA" w:rsidRPr="007E4262">
        <w:rPr>
          <w:rFonts w:eastAsiaTheme="minorEastAsia" w:cs="Times New Roman"/>
        </w:rPr>
        <w:t>,</w:t>
      </w:r>
      <w:r w:rsidRPr="007E4262">
        <w:rPr>
          <w:rFonts w:eastAsiaTheme="minorEastAsia" w:cs="Times New Roman"/>
        </w:rPr>
        <w:t xml:space="preserve"> o</w:t>
      </w:r>
      <w:r w:rsidR="000466BA" w:rsidRPr="007E4262">
        <w:rPr>
          <w:rFonts w:eastAsiaTheme="minorEastAsia" w:cs="Times New Roman"/>
        </w:rPr>
        <w:t>u</w:t>
      </w:r>
      <w:r w:rsidRPr="007E4262">
        <w:rPr>
          <w:rFonts w:eastAsiaTheme="minorEastAsia" w:cs="Times New Roman"/>
        </w:rPr>
        <w:t xml:space="preserve"> não, as operações são ligeiramente diferentes. São três funções diferentes que executam essa </w:t>
      </w:r>
      <w:r w:rsidR="00F9533D" w:rsidRPr="007E4262">
        <w:rPr>
          <w:rFonts w:eastAsiaTheme="minorEastAsia" w:cs="Times New Roman"/>
        </w:rPr>
        <w:t>etapa</w:t>
      </w:r>
      <w:r w:rsidRPr="007E4262">
        <w:rPr>
          <w:rFonts w:eastAsiaTheme="minorEastAsia" w:cs="Times New Roman"/>
        </w:rPr>
        <w:t>, a tabela a seguir mostra exatamente as condições de cada função.</w:t>
      </w:r>
      <w:r w:rsidR="00F9533D" w:rsidRPr="007E4262">
        <w:rPr>
          <w:rFonts w:eastAsiaTheme="minorEastAsia" w:cs="Times New Roman"/>
        </w:rPr>
        <w:t xml:space="preserve"> Porém, independente do caso, </w:t>
      </w:r>
      <w:r w:rsidR="00FA73B6" w:rsidRPr="007E4262">
        <w:rPr>
          <w:rFonts w:eastAsiaTheme="minorEastAsia" w:cs="Times New Roman"/>
        </w:rPr>
        <w:t>as funções aplicam</w:t>
      </w:r>
      <w:r w:rsidR="002847E5">
        <w:rPr>
          <w:rFonts w:eastAsiaTheme="minorEastAsia" w:cs="Times New Roman"/>
        </w:rPr>
        <w:t>-se</w:t>
      </w:r>
      <w:r w:rsidR="00FA73B6" w:rsidRPr="007E4262">
        <w:rPr>
          <w:rFonts w:eastAsiaTheme="minorEastAsia" w:cs="Times New Roman"/>
        </w:rPr>
        <w:t xml:space="preserve"> em matrizes</w:t>
      </w:r>
      <w:r w:rsidR="002847E5">
        <w:rPr>
          <w:rFonts w:eastAsiaTheme="minorEastAsia" w:cs="Times New Roman"/>
        </w:rPr>
        <w:t>,</w:t>
      </w:r>
      <w:r w:rsidR="00FA73B6" w:rsidRPr="007E4262">
        <w:rPr>
          <w:rFonts w:eastAsiaTheme="minorEastAsia" w:cs="Times New Roman"/>
        </w:rPr>
        <w:t xml:space="preserve"> e </w:t>
      </w:r>
      <w:r w:rsidR="00F9533D" w:rsidRPr="007E4262">
        <w:rPr>
          <w:rFonts w:eastAsiaTheme="minorEastAsia" w:cs="Times New Roman"/>
        </w:rPr>
        <w:t xml:space="preserve">o uso do dispositivo </w:t>
      </w:r>
      <w:r w:rsidR="00FA73B6" w:rsidRPr="007E4262">
        <w:rPr>
          <w:rFonts w:eastAsiaTheme="minorEastAsia" w:cs="Times New Roman"/>
        </w:rPr>
        <w:t>gráfico</w:t>
      </w:r>
      <w:r w:rsidR="00F9533D" w:rsidRPr="007E4262">
        <w:rPr>
          <w:rFonts w:eastAsiaTheme="minorEastAsia" w:cs="Times New Roman"/>
        </w:rPr>
        <w:t xml:space="preserve"> é vantajoso.</w:t>
      </w:r>
    </w:p>
    <w:tbl>
      <w:tblPr>
        <w:tblStyle w:val="Tabelacomgrade"/>
        <w:tblW w:w="0" w:type="auto"/>
        <w:tblInd w:w="1129" w:type="dxa"/>
        <w:tblLook w:val="04A0" w:firstRow="1" w:lastRow="0" w:firstColumn="1" w:lastColumn="0" w:noHBand="0" w:noVBand="1"/>
      </w:tblPr>
      <w:tblGrid>
        <w:gridCol w:w="2268"/>
        <w:gridCol w:w="1560"/>
        <w:gridCol w:w="2059"/>
      </w:tblGrid>
      <w:tr w:rsidR="00F9533D" w:rsidRPr="007E4262" w:rsidTr="00654D89">
        <w:tc>
          <w:tcPr>
            <w:tcW w:w="2268" w:type="dxa"/>
          </w:tcPr>
          <w:p w:rsidR="00F9533D" w:rsidRPr="007E4262" w:rsidRDefault="00A87191" w:rsidP="00ED6D0B">
            <w:pPr>
              <w:pStyle w:val="PargrafodaLista"/>
              <w:spacing w:after="120" w:line="360" w:lineRule="auto"/>
              <w:ind w:left="0"/>
              <w:jc w:val="center"/>
              <w:rPr>
                <w:rFonts w:eastAsiaTheme="minorEastAsia" w:cs="Times New Roman"/>
                <w:b/>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m:oMathPara>
          </w:p>
        </w:tc>
        <w:tc>
          <w:tcPr>
            <w:tcW w:w="1560"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Grid</w:t>
            </w:r>
          </w:p>
        </w:tc>
        <w:tc>
          <w:tcPr>
            <w:tcW w:w="2059"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Função</w:t>
            </w:r>
          </w:p>
        </w:tc>
      </w:tr>
      <w:tr w:rsidR="00F9533D" w:rsidRPr="007E4262" w:rsidTr="00654D89">
        <w:tc>
          <w:tcPr>
            <w:tcW w:w="2268" w:type="dxa"/>
          </w:tcPr>
          <w:p w:rsidR="00F9533D" w:rsidRPr="007E4262" w:rsidRDefault="00F9533D" w:rsidP="00ED6D0B">
            <w:pPr>
              <w:pStyle w:val="PargrafodaLista"/>
              <w:spacing w:after="120" w:line="360" w:lineRule="auto"/>
              <w:ind w:left="0"/>
              <w:jc w:val="center"/>
              <w:rPr>
                <w:rFonts w:eastAsiaTheme="minorEastAsia" w:cs="Times New Roman"/>
                <w:b/>
              </w:rPr>
            </w:pPr>
            <w:r w:rsidRPr="007E4262">
              <w:rPr>
                <w:rFonts w:eastAsiaTheme="minorEastAsia" w:cs="Times New Roman"/>
              </w:rPr>
              <w:t>Escalar (homogêneo)</w:t>
            </w:r>
          </w:p>
        </w:tc>
        <w:tc>
          <w:tcPr>
            <w:tcW w:w="1560"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Uniforme</w:t>
            </w:r>
          </w:p>
        </w:tc>
        <w:tc>
          <w:tcPr>
            <w:tcW w:w="2059" w:type="dxa"/>
          </w:tcPr>
          <w:p w:rsidR="00F9533D" w:rsidRPr="002847E5" w:rsidRDefault="00FA73B6" w:rsidP="00ED6D0B">
            <w:pPr>
              <w:pStyle w:val="PargrafodaLista"/>
              <w:spacing w:after="120" w:line="360" w:lineRule="auto"/>
              <w:ind w:left="0"/>
              <w:jc w:val="center"/>
              <w:rPr>
                <w:rFonts w:eastAsiaTheme="minorEastAsia" w:cs="Times New Roman"/>
                <w:i/>
              </w:rPr>
            </w:pPr>
            <w:r w:rsidRPr="002847E5">
              <w:rPr>
                <w:rFonts w:eastAsiaTheme="minorEastAsia" w:cs="Times New Roman"/>
                <w:i/>
              </w:rPr>
              <w:t>scalar_uniform</w:t>
            </w:r>
          </w:p>
        </w:tc>
      </w:tr>
      <w:tr w:rsidR="00F9533D" w:rsidRPr="007E4262" w:rsidTr="00654D89">
        <w:tc>
          <w:tcPr>
            <w:tcW w:w="2268"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Escalar (homogêneo)</w:t>
            </w:r>
          </w:p>
        </w:tc>
        <w:tc>
          <w:tcPr>
            <w:tcW w:w="1560"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Não uniforme</w:t>
            </w:r>
          </w:p>
        </w:tc>
        <w:tc>
          <w:tcPr>
            <w:tcW w:w="2059" w:type="dxa"/>
          </w:tcPr>
          <w:p w:rsidR="00F9533D" w:rsidRPr="002847E5" w:rsidRDefault="00FA73B6" w:rsidP="00ED6D0B">
            <w:pPr>
              <w:pStyle w:val="PargrafodaLista"/>
              <w:spacing w:after="120" w:line="360" w:lineRule="auto"/>
              <w:ind w:left="0"/>
              <w:jc w:val="center"/>
              <w:rPr>
                <w:rFonts w:eastAsiaTheme="minorEastAsia" w:cs="Times New Roman"/>
                <w:i/>
              </w:rPr>
            </w:pPr>
            <w:r w:rsidRPr="002847E5">
              <w:rPr>
                <w:rFonts w:eastAsiaTheme="minorEastAsia" w:cs="Times New Roman"/>
                <w:i/>
              </w:rPr>
              <w:t>scalar_nonuniform</w:t>
            </w:r>
          </w:p>
        </w:tc>
      </w:tr>
      <w:tr w:rsidR="00F9533D" w:rsidRPr="007E4262" w:rsidTr="00654D89">
        <w:tc>
          <w:tcPr>
            <w:tcW w:w="2268"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Matriz (heterogêneo)</w:t>
            </w:r>
          </w:p>
        </w:tc>
        <w:tc>
          <w:tcPr>
            <w:tcW w:w="1560"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Uniforme</w:t>
            </w:r>
          </w:p>
        </w:tc>
        <w:tc>
          <w:tcPr>
            <w:tcW w:w="2059" w:type="dxa"/>
          </w:tcPr>
          <w:p w:rsidR="00F9533D" w:rsidRPr="002847E5" w:rsidRDefault="002847E5" w:rsidP="00ED6D0B">
            <w:pPr>
              <w:pStyle w:val="PargrafodaLista"/>
              <w:spacing w:after="120" w:line="360" w:lineRule="auto"/>
              <w:ind w:left="0"/>
              <w:jc w:val="center"/>
              <w:rPr>
                <w:rFonts w:eastAsiaTheme="minorEastAsia" w:cs="Times New Roman"/>
                <w:i/>
              </w:rPr>
            </w:pPr>
            <m:oMathPara>
              <m:oMath>
                <m:r>
                  <w:rPr>
                    <w:rFonts w:ascii="Cambria Math" w:eastAsiaTheme="minorEastAsia" w:hAnsi="Cambria Math" w:cs="Times New Roman"/>
                  </w:rPr>
                  <m:t>normalize</m:t>
                </m:r>
              </m:oMath>
            </m:oMathPara>
          </w:p>
        </w:tc>
      </w:tr>
      <w:tr w:rsidR="00F9533D" w:rsidRPr="007E4262" w:rsidTr="00654D89">
        <w:tc>
          <w:tcPr>
            <w:tcW w:w="2268" w:type="dxa"/>
          </w:tcPr>
          <w:p w:rsidR="00F9533D" w:rsidRPr="007E4262" w:rsidRDefault="00F9533D" w:rsidP="00ED6D0B">
            <w:pPr>
              <w:pStyle w:val="PargrafodaLista"/>
              <w:spacing w:after="120" w:line="360" w:lineRule="auto"/>
              <w:ind w:left="0"/>
              <w:jc w:val="center"/>
              <w:rPr>
                <w:rFonts w:eastAsiaTheme="minorEastAsia" w:cs="Times New Roman"/>
                <w:b/>
              </w:rPr>
            </w:pPr>
            <w:r w:rsidRPr="007E4262">
              <w:rPr>
                <w:rFonts w:eastAsiaTheme="minorEastAsia" w:cs="Times New Roman"/>
              </w:rPr>
              <w:t>Matriz (heterogêneo)</w:t>
            </w:r>
          </w:p>
        </w:tc>
        <w:tc>
          <w:tcPr>
            <w:tcW w:w="1560" w:type="dxa"/>
          </w:tcPr>
          <w:p w:rsidR="00F9533D" w:rsidRPr="007E4262" w:rsidRDefault="00F9533D" w:rsidP="00ED6D0B">
            <w:pPr>
              <w:pStyle w:val="PargrafodaLista"/>
              <w:spacing w:after="120" w:line="360" w:lineRule="auto"/>
              <w:ind w:left="0"/>
              <w:jc w:val="center"/>
              <w:rPr>
                <w:rFonts w:eastAsiaTheme="minorEastAsia" w:cs="Times New Roman"/>
              </w:rPr>
            </w:pPr>
            <w:r w:rsidRPr="007E4262">
              <w:rPr>
                <w:rFonts w:eastAsiaTheme="minorEastAsia" w:cs="Times New Roman"/>
              </w:rPr>
              <w:t>Não uniforme</w:t>
            </w:r>
          </w:p>
        </w:tc>
        <w:tc>
          <w:tcPr>
            <w:tcW w:w="2059" w:type="dxa"/>
          </w:tcPr>
          <w:p w:rsidR="00F9533D" w:rsidRPr="002847E5" w:rsidRDefault="002847E5" w:rsidP="00ED6D0B">
            <w:pPr>
              <w:pStyle w:val="PargrafodaLista"/>
              <w:spacing w:after="120" w:line="360" w:lineRule="auto"/>
              <w:ind w:left="0"/>
              <w:jc w:val="center"/>
              <w:rPr>
                <w:rFonts w:eastAsiaTheme="minorEastAsia" w:cs="Times New Roman"/>
                <w:i/>
              </w:rPr>
            </w:pPr>
            <m:oMathPara>
              <m:oMath>
                <m:r>
                  <w:rPr>
                    <w:rFonts w:ascii="Cambria Math" w:eastAsiaTheme="minorEastAsia" w:hAnsi="Cambria Math" w:cs="Times New Roman"/>
                  </w:rPr>
                  <m:t>normalize</m:t>
                </m:r>
              </m:oMath>
            </m:oMathPara>
          </w:p>
        </w:tc>
      </w:tr>
    </w:tbl>
    <w:p w:rsidR="00F9533D" w:rsidRPr="007E4262" w:rsidRDefault="00F9533D" w:rsidP="00ED6D0B">
      <w:pPr>
        <w:spacing w:after="120" w:line="360" w:lineRule="auto"/>
        <w:jc w:val="both"/>
        <w:rPr>
          <w:rFonts w:eastAsiaTheme="minorEastAsia" w:cs="Times New Roman"/>
        </w:rPr>
      </w:pPr>
    </w:p>
    <w:p w:rsidR="00A04681" w:rsidRPr="007E4262" w:rsidRDefault="00A87191" w:rsidP="00ED6D0B">
      <w:pPr>
        <w:spacing w:after="120" w:line="360" w:lineRule="auto"/>
        <w:ind w:firstLine="708"/>
        <w:jc w:val="both"/>
        <w:rPr>
          <w:rFonts w:eastAsiaTheme="minorEastAsia" w:cs="Times New Roman"/>
        </w:rPr>
      </w:pPr>
      <m:oMathPara>
        <m:oMath>
          <m:m>
            <m:mPr>
              <m:mcs>
                <m:mc>
                  <m:mcPr>
                    <m:count m:val="2"/>
                    <m:mcJc m:val="center"/>
                  </m:mcPr>
                </m:mc>
              </m:mcs>
              <m:ctrlPr>
                <w:rPr>
                  <w:rFonts w:ascii="Cambria Math" w:hAnsi="Cambria Math" w:cs="Times New Roman"/>
                  <w:i/>
                </w:rPr>
              </m:ctrlPr>
            </m:mPr>
            <m:mr>
              <m:e>
                <m:r>
                  <w:rPr>
                    <w:rFonts w:ascii="Cambria Math" w:hAnsi="Cambria Math" w:cs="Times New Roman"/>
                  </w:rPr>
                  <m:t>I)</m:t>
                </m:r>
              </m:e>
              <m:e>
                <m:f>
                  <m:fPr>
                    <m:ctrlPr>
                      <w:rPr>
                        <w:rFonts w:ascii="Cambria Math" w:hAnsi="Cambria Math" w:cs="Times New Roman"/>
                        <w:i/>
                      </w:rPr>
                    </m:ctrlPr>
                  </m:fPr>
                  <m:num>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m:t>
                        </m:r>
                      </m:sup>
                    </m:sSup>
                  </m:num>
                  <m:den>
                    <m:r>
                      <w:rPr>
                        <w:rFonts w:ascii="Cambria Math" w:hAnsi="Cambria Math" w:cs="Times New Roman"/>
                      </w:rPr>
                      <m:t>∂ζ</m:t>
                    </m:r>
                  </m:den>
                </m:f>
                <m:r>
                  <w:rPr>
                    <w:rFonts w:ascii="Cambria Math" w:hAnsi="Cambria Math" w:cs="Times New Roman"/>
                  </w:rPr>
                  <m:t xml:space="preserve"> = </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r>
                      <w:rPr>
                        <w:rFonts w:ascii="Cambria Math" w:eastAsiaTheme="minorEastAsia" w:hAnsi="Cambria Math" w:cs="Times New Roman"/>
                      </w:rPr>
                      <m:t>κ</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ζ</m:t>
                            </m:r>
                            <m:ctrlPr>
                              <w:rPr>
                                <w:rFonts w:ascii="Cambria Math" w:eastAsiaTheme="minorEastAsia" w:hAnsi="Cambria Math" w:cs="Times New Roman"/>
                              </w:rPr>
                            </m:ctrlPr>
                          </m:num>
                          <m:den>
                            <m:r>
                              <w:rPr>
                                <w:rFonts w:ascii="Cambria Math" w:eastAsiaTheme="minorEastAsia" w:hAnsi="Cambria Math" w:cs="Times New Roman"/>
                              </w:rPr>
                              <m:t>2</m:t>
                            </m:r>
                          </m:den>
                        </m:f>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n</m:t>
                            </m:r>
                          </m:sup>
                        </m:sSup>
                      </m:e>
                    </m:d>
                    <m:r>
                      <w:rPr>
                        <w:rFonts w:ascii="Cambria Math" w:eastAsiaTheme="minorEastAsia" w:hAnsi="Cambria Math" w:cs="Times New Roman"/>
                      </w:rPr>
                      <m:t xml:space="preserve"> </m:t>
                    </m:r>
                  </m:e>
                </m:d>
              </m:e>
            </m:mr>
            <m:mr>
              <m:e>
                <m:r>
                  <w:rPr>
                    <w:rFonts w:ascii="Cambria Math" w:hAnsi="Cambria Math" w:cs="Times New Roman"/>
                  </w:rPr>
                  <m:t>II)</m:t>
                </m:r>
              </m:e>
              <m:e>
                <m:sSubSup>
                  <m:sSubSupPr>
                    <m:ctrlPr>
                      <w:rPr>
                        <w:rFonts w:ascii="Cambria Math" w:eastAsiaTheme="minorEastAsia" w:hAnsi="Cambria Math" w:cs="Times New Roman"/>
                        <w:i/>
                      </w:rPr>
                    </m:ctrlPr>
                  </m:sSubSupPr>
                  <m:e>
                    <m:r>
                      <w:rPr>
                        <w:rFonts w:ascii="Cambria Math" w:eastAsiaTheme="minorEastAsia" w:hAnsi="Cambria Math" w:cs="Times New Roman"/>
                      </w:rPr>
                      <m:t>u</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r>
                  <w:rPr>
                    <w:rFonts w:ascii="Cambria Math" w:eastAsiaTheme="minorEastAsia" w:hAnsi="Cambria Math" w:cs="Times New Roman"/>
                  </w:rPr>
                  <m:t xml:space="preserve"> = </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r>
                      <w:rPr>
                        <w:rFonts w:ascii="Cambria Math" w:eastAsiaTheme="minorEastAsia" w:hAnsi="Cambria Math" w:cs="Times New Roman"/>
                      </w:rPr>
                      <m:t>-</m:t>
                    </m:r>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num>
                      <m:den>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den>
                    </m:f>
                    <m:f>
                      <m:fPr>
                        <m:ctrlPr>
                          <w:rPr>
                            <w:rFonts w:ascii="Cambria Math" w:eastAsiaTheme="minorEastAsia" w:hAnsi="Cambria Math" w:cs="Times New Roman"/>
                            <w:i/>
                          </w:rPr>
                        </m:ctrlPr>
                      </m:fPr>
                      <m:num>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p</m:t>
                            </m:r>
                          </m:e>
                          <m:sup>
                            <m:r>
                              <w:rPr>
                                <w:rFonts w:ascii="Cambria Math" w:eastAsiaTheme="minorEastAsia" w:hAnsi="Cambria Math" w:cs="Times New Roman"/>
                              </w:rPr>
                              <m:t>n</m:t>
                            </m:r>
                          </m:sup>
                        </m:sSup>
                      </m:num>
                      <m:den>
                        <m:r>
                          <w:rPr>
                            <w:rFonts w:ascii="Cambria Math" w:hAnsi="Cambria Math" w:cs="Times New Roman"/>
                          </w:rPr>
                          <m:t>∂ζ</m:t>
                        </m:r>
                      </m:den>
                    </m:f>
                    <m:r>
                      <w:rPr>
                        <w:rFonts w:ascii="Cambria Math" w:hAnsi="Cambria Math" w:cs="Times New Roman"/>
                        <w:color w:val="000000"/>
                        <w:sz w:val="10"/>
                        <w:szCs w:val="10"/>
                      </w:rPr>
                      <m:t xml:space="preserve"> </m:t>
                    </m:r>
                  </m:e>
                </m:d>
                <m:r>
                  <w:rPr>
                    <w:rFonts w:ascii="Cambria Math" w:eastAsiaTheme="minorEastAsia" w:hAnsi="Cambria Math" w:cs="Times New Roman"/>
                  </w:rPr>
                  <m:t>+</m:t>
                </m:r>
                <m:r>
                  <m:rPr>
                    <m:sty m:val="p"/>
                  </m:rPr>
                  <w:rPr>
                    <w:rFonts w:ascii="Cambria Math" w:hAnsi="Cambria Math" w:cs="Times New Roman"/>
                    <w:color w:val="000000"/>
                    <w:sz w:val="20"/>
                    <w:szCs w:val="20"/>
                  </w:rPr>
                  <m:t>∆</m:t>
                </m:r>
                <m:r>
                  <w:rPr>
                    <w:rFonts w:ascii="Cambria Math" w:hAnsi="Cambria Math" w:cs="Times New Roman"/>
                    <w:color w:val="000000"/>
                    <w:sz w:val="20"/>
                    <w:szCs w:val="20"/>
                  </w:rPr>
                  <m:t>t</m:t>
                </m:r>
                <m:sSubSup>
                  <m:sSubSupPr>
                    <m:ctrlPr>
                      <w:rPr>
                        <w:rFonts w:ascii="Cambria Math" w:hAnsi="Cambria Math" w:cs="Times New Roman"/>
                        <w:i/>
                        <w:iCs/>
                        <w:color w:val="000000"/>
                        <w:sz w:val="20"/>
                        <w:szCs w:val="20"/>
                      </w:rPr>
                    </m:ctrlPr>
                  </m:sSubSupPr>
                  <m:e>
                    <m:r>
                      <w:rPr>
                        <w:rFonts w:ascii="Cambria Math" w:hAnsi="Cambria Math" w:cs="Times New Roman"/>
                        <w:color w:val="000000"/>
                        <w:sz w:val="20"/>
                        <w:szCs w:val="20"/>
                      </w:rPr>
                      <m:t>S</m:t>
                    </m:r>
                  </m:e>
                  <m:sub>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F</m:t>
                        </m:r>
                      </m:e>
                      <m:sub>
                        <m:r>
                          <w:rPr>
                            <w:rFonts w:ascii="Cambria Math" w:hAnsi="Cambria Math" w:cs="Times New Roman"/>
                            <w:color w:val="000000"/>
                            <w:sz w:val="20"/>
                            <w:szCs w:val="20"/>
                          </w:rPr>
                          <m:t>ζ</m:t>
                        </m:r>
                      </m:sub>
                    </m:sSub>
                  </m:sub>
                  <m:sup>
                    <m:r>
                      <w:rPr>
                        <w:rFonts w:ascii="Cambria Math" w:hAnsi="Cambria Math" w:cs="Times New Roman"/>
                        <w:color w:val="000000"/>
                        <w:sz w:val="20"/>
                        <w:szCs w:val="20"/>
                      </w:rPr>
                      <m:t>n+</m:t>
                    </m:r>
                    <m:f>
                      <m:fPr>
                        <m:type m:val="skw"/>
                        <m:ctrlPr>
                          <w:rPr>
                            <w:rFonts w:ascii="Cambria Math" w:hAnsi="Cambria Math" w:cs="Times New Roman"/>
                            <w:i/>
                            <w:color w:val="000000"/>
                            <w:sz w:val="20"/>
                            <w:szCs w:val="20"/>
                          </w:rPr>
                        </m:ctrlPr>
                      </m:fPr>
                      <m:num>
                        <m:r>
                          <w:rPr>
                            <w:rFonts w:ascii="Cambria Math" w:hAnsi="Cambria Math" w:cs="Times New Roman"/>
                            <w:color w:val="000000"/>
                            <w:sz w:val="20"/>
                            <w:szCs w:val="20"/>
                          </w:rPr>
                          <m:t>1</m:t>
                        </m:r>
                      </m:num>
                      <m:den>
                        <m:r>
                          <w:rPr>
                            <w:rFonts w:ascii="Cambria Math" w:hAnsi="Cambria Math" w:cs="Times New Roman"/>
                            <w:color w:val="000000"/>
                            <w:sz w:val="20"/>
                            <w:szCs w:val="20"/>
                          </w:rPr>
                          <m:t>2</m:t>
                        </m:r>
                      </m:den>
                    </m:f>
                  </m:sup>
                </m:sSubSup>
              </m:e>
            </m:mr>
          </m:m>
        </m:oMath>
      </m:oMathPara>
    </w:p>
    <w:p w:rsidR="00FA73B6" w:rsidRPr="007E4262" w:rsidRDefault="00D44DD3" w:rsidP="00ED6D0B">
      <w:pPr>
        <w:spacing w:after="120" w:line="360" w:lineRule="auto"/>
        <w:ind w:firstLine="708"/>
        <w:jc w:val="both"/>
        <w:rPr>
          <w:rFonts w:eastAsiaTheme="minorEastAsia" w:cs="Times New Roman"/>
        </w:rPr>
      </w:pPr>
      <w:r w:rsidRPr="007E4262">
        <w:rPr>
          <w:rFonts w:eastAsiaTheme="minorEastAsia" w:cs="Times New Roman"/>
        </w:rPr>
        <w:t xml:space="preserve">A </w:t>
      </w:r>
      <w:r w:rsidRPr="007E4262">
        <w:rPr>
          <w:rFonts w:eastAsiaTheme="minorEastAsia" w:cs="Times New Roman"/>
          <w:b/>
        </w:rPr>
        <w:t>segunda operação</w:t>
      </w:r>
      <w:r w:rsidRPr="007E4262">
        <w:rPr>
          <w:rFonts w:eastAsiaTheme="minorEastAsia" w:cs="Times New Roman"/>
        </w:rPr>
        <w:t xml:space="preserve"> é simples e consiste apenas na aplicação da forçante </w:t>
      </w:r>
      <m:oMath>
        <m:sSubSup>
          <m:sSubSupPr>
            <m:ctrlPr>
              <w:rPr>
                <w:rFonts w:ascii="Cambria Math" w:eastAsiaTheme="minorEastAsia" w:hAnsi="Cambria Math" w:cs="Times New Roman"/>
              </w:rPr>
            </m:ctrlPr>
          </m:sSubSupPr>
          <m:e>
            <m:r>
              <w:rPr>
                <w:rFonts w:ascii="Cambria Math" w:eastAsiaTheme="minorEastAsia" w:hAnsi="Cambria Math" w:cs="Times New Roman"/>
              </w:rPr>
              <m:t>S</m:t>
            </m:r>
          </m:e>
          <m:sub>
            <m:sSub>
              <m:sSubPr>
                <m:ctrlPr>
                  <w:rPr>
                    <w:rFonts w:ascii="Cambria Math" w:eastAsiaTheme="minorEastAsia" w:hAnsi="Cambria Math" w:cs="Times New Roman"/>
                  </w:rPr>
                </m:ctrlPr>
              </m:sSubPr>
              <m:e>
                <m:r>
                  <w:rPr>
                    <w:rFonts w:ascii="Cambria Math" w:eastAsiaTheme="minorEastAsia" w:hAnsi="Cambria Math" w:cs="Times New Roman"/>
                  </w:rPr>
                  <m:t>F</m:t>
                </m:r>
              </m:e>
              <m:sub>
                <m:r>
                  <w:rPr>
                    <w:rFonts w:ascii="Cambria Math" w:eastAsiaTheme="minorEastAsia" w:hAnsi="Cambria Math" w:cs="Times New Roman"/>
                  </w:rPr>
                  <m:t>ζ</m:t>
                </m:r>
              </m:sub>
            </m:sSub>
          </m:sub>
          <m:sup>
            <m:r>
              <w:rPr>
                <w:rFonts w:ascii="Cambria Math" w:eastAsiaTheme="minorEastAsia" w:hAnsi="Cambria Math" w:cs="Times New Roman"/>
              </w:rPr>
              <m:t>n</m:t>
            </m:r>
            <m:r>
              <m:rPr>
                <m:sty m:val="p"/>
              </m:rPr>
              <w:rPr>
                <w:rFonts w:ascii="Cambria Math" w:eastAsiaTheme="minorEastAsia" w:hAnsi="Cambria Math" w:cs="Times New Roman"/>
              </w:rPr>
              <m:t>+</m:t>
            </m:r>
            <m:f>
              <m:fPr>
                <m:type m:val="skw"/>
                <m:ctrlPr>
                  <w:rPr>
                    <w:rFonts w:ascii="Cambria Math" w:eastAsiaTheme="minorEastAsia" w:hAnsi="Cambria Math" w:cs="Times New Roman"/>
                  </w:rPr>
                </m:ctrlPr>
              </m:fPr>
              <m:num>
                <m:r>
                  <m:rPr>
                    <m:sty m:val="p"/>
                  </m:rPr>
                  <w:rPr>
                    <w:rFonts w:ascii="Cambria Math" w:eastAsiaTheme="minorEastAsia" w:hAnsi="Cambria Math" w:cs="Times New Roman"/>
                  </w:rPr>
                  <m:t>1</m:t>
                </m:r>
              </m:num>
              <m:den>
                <m:r>
                  <m:rPr>
                    <m:sty m:val="p"/>
                  </m:rPr>
                  <w:rPr>
                    <w:rFonts w:ascii="Cambria Math" w:eastAsiaTheme="minorEastAsia" w:hAnsi="Cambria Math" w:cs="Times New Roman"/>
                  </w:rPr>
                  <m:t>2</m:t>
                </m:r>
              </m:den>
            </m:f>
          </m:sup>
        </m:sSubSup>
      </m:oMath>
      <w:r w:rsidR="002847E5">
        <w:rPr>
          <w:rFonts w:eastAsiaTheme="minorEastAsia" w:cs="Times New Roman"/>
        </w:rPr>
        <w:t>,</w:t>
      </w:r>
      <w:r w:rsidRPr="007E4262">
        <w:rPr>
          <w:rFonts w:eastAsiaTheme="minorEastAsia" w:cs="Times New Roman"/>
        </w:rPr>
        <w:t xml:space="preserve"> </w:t>
      </w:r>
      <w:r w:rsidR="002847E5">
        <w:rPr>
          <w:rFonts w:eastAsiaTheme="minorEastAsia" w:cs="Times New Roman"/>
        </w:rPr>
        <w:t xml:space="preserve">quer </w:t>
      </w:r>
      <w:r w:rsidRPr="007E4262">
        <w:rPr>
          <w:rFonts w:eastAsiaTheme="minorEastAsia" w:cs="Times New Roman"/>
        </w:rPr>
        <w:t>seja por condição de Dirichlet</w:t>
      </w:r>
      <w:r w:rsidR="002847E5">
        <w:rPr>
          <w:rFonts w:eastAsiaTheme="minorEastAsia" w:cs="Times New Roman"/>
        </w:rPr>
        <w:t xml:space="preserve">, quer seja por </w:t>
      </w:r>
      <w:r w:rsidRPr="007E4262">
        <w:rPr>
          <w:rFonts w:eastAsiaTheme="minorEastAsia" w:cs="Times New Roman"/>
        </w:rPr>
        <w:t>adição. Embora as operações sejam matriciais, a intensidade não é alta o suficiente</w:t>
      </w:r>
      <w:r w:rsidR="002847E5">
        <w:rPr>
          <w:rFonts w:eastAsiaTheme="minorEastAsia" w:cs="Times New Roman"/>
        </w:rPr>
        <w:t>,</w:t>
      </w:r>
      <w:r w:rsidRPr="007E4262">
        <w:rPr>
          <w:rFonts w:eastAsiaTheme="minorEastAsia" w:cs="Times New Roman"/>
        </w:rPr>
        <w:t xml:space="preserve"> e a GPU não acrescenta um </w:t>
      </w:r>
      <w:r w:rsidRPr="002847E5">
        <w:rPr>
          <w:rFonts w:eastAsiaTheme="minorEastAsia" w:cs="Times New Roman"/>
          <w:i/>
        </w:rPr>
        <w:t>speed up</w:t>
      </w:r>
      <w:r w:rsidRPr="007E4262">
        <w:rPr>
          <w:rFonts w:eastAsiaTheme="minorEastAsia" w:cs="Times New Roman"/>
        </w:rPr>
        <w:t xml:space="preserve"> relevante.</w:t>
      </w:r>
    </w:p>
    <w:p w:rsidR="00CF6F2A" w:rsidRPr="007E4262" w:rsidRDefault="00CF6F2A" w:rsidP="00ED6D0B">
      <w:pPr>
        <w:spacing w:after="120" w:line="360" w:lineRule="auto"/>
        <w:ind w:firstLine="708"/>
        <w:jc w:val="both"/>
        <w:rPr>
          <w:rFonts w:eastAsiaTheme="minorEastAsia" w:cs="Times New Roman"/>
        </w:rPr>
      </w:pPr>
      <w:r w:rsidRPr="007E4262">
        <w:rPr>
          <w:rFonts w:eastAsiaTheme="minorEastAsia" w:cs="Times New Roman"/>
        </w:rPr>
        <w:lastRenderedPageBreak/>
        <w:t xml:space="preserve">A </w:t>
      </w:r>
      <w:r w:rsidRPr="007E4262">
        <w:rPr>
          <w:rFonts w:eastAsiaTheme="minorEastAsia" w:cs="Times New Roman"/>
          <w:b/>
        </w:rPr>
        <w:t>terceira operação</w:t>
      </w:r>
      <w:r w:rsidRPr="007E4262">
        <w:rPr>
          <w:rFonts w:eastAsiaTheme="minorEastAsia" w:cs="Times New Roman"/>
        </w:rPr>
        <w:t xml:space="preserve"> é muito semelhante </w:t>
      </w:r>
      <w:r w:rsidR="002847E5">
        <w:rPr>
          <w:rFonts w:eastAsiaTheme="minorEastAsia" w:cs="Times New Roman"/>
        </w:rPr>
        <w:t>à</w:t>
      </w:r>
      <w:r w:rsidRPr="007E4262">
        <w:rPr>
          <w:rFonts w:eastAsiaTheme="minorEastAsia" w:cs="Times New Roman"/>
        </w:rPr>
        <w:t xml:space="preserve"> primeira etapa da primeira operação e equivale </w:t>
      </w:r>
      <w:r w:rsidR="002847E5">
        <w:rPr>
          <w:rFonts w:eastAsiaTheme="minorEastAsia" w:cs="Times New Roman"/>
        </w:rPr>
        <w:t>à</w:t>
      </w:r>
      <w:r w:rsidRPr="007E4262">
        <w:rPr>
          <w:rFonts w:eastAsiaTheme="minorEastAsia" w:cs="Times New Roman"/>
        </w:rPr>
        <w:t xml:space="preserve"> terceira equação do sistema. Portanto, para cada uma </w:t>
      </w:r>
      <w:r w:rsidR="00E06CFA" w:rsidRPr="007E4262">
        <w:rPr>
          <w:rFonts w:eastAsiaTheme="minorEastAsia" w:cs="Times New Roman"/>
        </w:rPr>
        <w:t>das coordenadas</w:t>
      </w:r>
      <w:r w:rsidR="002847E5">
        <w:rPr>
          <w:rFonts w:eastAsiaTheme="minorEastAsia" w:cs="Times New Roman"/>
        </w:rPr>
        <w:t>,</w:t>
      </w:r>
      <w:r w:rsidRPr="007E4262">
        <w:rPr>
          <w:rFonts w:eastAsiaTheme="minorEastAsia" w:cs="Times New Roman"/>
        </w:rPr>
        <w:t xml:space="preserve"> </w:t>
      </w:r>
      <w:r w:rsidR="000466BA" w:rsidRPr="007E4262">
        <w:rPr>
          <w:rFonts w:eastAsiaTheme="minorEastAsia" w:cs="Times New Roman"/>
        </w:rPr>
        <w:t xml:space="preserve">são calculados </w:t>
      </w:r>
      <w:r w:rsidRPr="007E4262">
        <w:rPr>
          <w:rFonts w:eastAsiaTheme="minorEastAsia" w:cs="Times New Roman"/>
        </w:rPr>
        <w:t xml:space="preserve">a transformada de </w:t>
      </w:r>
      <w:r w:rsidRPr="008A613A">
        <w:rPr>
          <w:rFonts w:eastAsiaTheme="minorEastAsia" w:cs="Times New Roman"/>
        </w:rPr>
        <w:t>Fourier</w:t>
      </w:r>
      <w:r w:rsidRPr="007E4262">
        <w:rPr>
          <w:rFonts w:eastAsiaTheme="minorEastAsia" w:cs="Times New Roman"/>
        </w:rPr>
        <w:t xml:space="preserve"> 3D de </w:t>
      </w:r>
      <m:oMath>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oMath>
      <w:r w:rsidRPr="007E4262">
        <w:rPr>
          <w:rFonts w:eastAsiaTheme="minorEastAsia" w:cs="Times New Roman"/>
        </w:rPr>
        <w:t>, uma s</w:t>
      </w:r>
      <w:r w:rsidR="002847E5">
        <w:rPr>
          <w:rFonts w:eastAsiaTheme="minorEastAsia" w:cs="Times New Roman"/>
        </w:rPr>
        <w:t>é</w:t>
      </w:r>
      <w:r w:rsidRPr="007E4262">
        <w:rPr>
          <w:rFonts w:eastAsiaTheme="minorEastAsia" w:cs="Times New Roman"/>
        </w:rPr>
        <w:t>rie de multiplicaçõ</w:t>
      </w:r>
      <w:r w:rsidR="000466BA" w:rsidRPr="007E4262">
        <w:rPr>
          <w:rFonts w:eastAsiaTheme="minorEastAsia" w:cs="Times New Roman"/>
        </w:rPr>
        <w:t xml:space="preserve">es matriciais ponto a ponto e </w:t>
      </w:r>
      <w:r w:rsidRPr="007E4262">
        <w:rPr>
          <w:rFonts w:eastAsiaTheme="minorEastAsia" w:cs="Times New Roman"/>
        </w:rPr>
        <w:t>uma transformada inversa.</w:t>
      </w:r>
      <w:r w:rsidR="000466BA" w:rsidRPr="007E4262">
        <w:rPr>
          <w:rFonts w:eastAsiaTheme="minorEastAsia" w:cs="Times New Roman"/>
        </w:rPr>
        <w:t xml:space="preserve"> Além disso, n</w:t>
      </w:r>
      <w:r w:rsidRPr="007E4262">
        <w:rPr>
          <w:rFonts w:eastAsiaTheme="minorEastAsia" w:cs="Times New Roman"/>
        </w:rPr>
        <w:t>o c</w:t>
      </w:r>
      <w:r w:rsidR="000466BA" w:rsidRPr="007E4262">
        <w:rPr>
          <w:rFonts w:eastAsiaTheme="minorEastAsia" w:cs="Times New Roman"/>
        </w:rPr>
        <w:t xml:space="preserve">aso em que o </w:t>
      </w:r>
      <w:r w:rsidR="000466BA" w:rsidRPr="002847E5">
        <w:rPr>
          <w:rFonts w:eastAsiaTheme="minorEastAsia" w:cs="Times New Roman"/>
          <w:i/>
        </w:rPr>
        <w:t>grid</w:t>
      </w:r>
      <w:r w:rsidR="000466BA" w:rsidRPr="007E4262">
        <w:rPr>
          <w:rFonts w:eastAsiaTheme="minorEastAsia" w:cs="Times New Roman"/>
        </w:rPr>
        <w:t xml:space="preserve"> não é uniforme</w:t>
      </w:r>
      <w:r w:rsidRPr="007E4262">
        <w:rPr>
          <w:rFonts w:eastAsiaTheme="minorEastAsia" w:cs="Times New Roman"/>
        </w:rPr>
        <w:t xml:space="preserve">, uma operação extra de multiplicação matricial ponto a ponto de </w:t>
      </w:r>
      <m:oMath>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oMath>
      <w:r w:rsidRPr="007E4262">
        <w:rPr>
          <w:rFonts w:eastAsiaTheme="minorEastAsia" w:cs="Times New Roman"/>
        </w:rPr>
        <w:t xml:space="preserve"> com os parâmetros do </w:t>
      </w:r>
      <w:r w:rsidRPr="002847E5">
        <w:rPr>
          <w:rFonts w:eastAsiaTheme="minorEastAsia" w:cs="Times New Roman"/>
          <w:i/>
        </w:rPr>
        <w:t>grid</w:t>
      </w:r>
      <w:r w:rsidRPr="007E4262">
        <w:rPr>
          <w:rFonts w:eastAsiaTheme="minorEastAsia" w:cs="Times New Roman"/>
        </w:rPr>
        <w:t xml:space="preserve"> é executa. Dada </w:t>
      </w:r>
      <w:r w:rsidR="002847E5">
        <w:rPr>
          <w:rFonts w:eastAsiaTheme="minorEastAsia" w:cs="Times New Roman"/>
        </w:rPr>
        <w:t>à</w:t>
      </w:r>
      <w:r w:rsidRPr="007E4262">
        <w:rPr>
          <w:rFonts w:eastAsiaTheme="minorEastAsia" w:cs="Times New Roman"/>
        </w:rPr>
        <w:t xml:space="preserve"> natureza matricial, o dispositivo gráfico beneficia</w:t>
      </w:r>
      <w:r w:rsidR="002847E5">
        <w:rPr>
          <w:rFonts w:eastAsiaTheme="minorEastAsia" w:cs="Times New Roman"/>
        </w:rPr>
        <w:t>-se</w:t>
      </w:r>
      <w:r w:rsidRPr="007E4262">
        <w:rPr>
          <w:rFonts w:eastAsiaTheme="minorEastAsia" w:cs="Times New Roman"/>
        </w:rPr>
        <w:t xml:space="preserve"> nas operações</w:t>
      </w:r>
      <w:r w:rsidR="00AE66B0">
        <w:rPr>
          <w:rFonts w:eastAsiaTheme="minorEastAsia" w:cs="Times New Roman"/>
        </w:rPr>
        <w:t xml:space="preserve">: </w:t>
      </w:r>
    </w:p>
    <w:p w:rsidR="00CF6F2A" w:rsidRPr="007E4262" w:rsidRDefault="00A87191" w:rsidP="00ED6D0B">
      <w:pPr>
        <w:spacing w:after="120" w:line="360" w:lineRule="auto"/>
        <w:ind w:firstLine="708"/>
        <w:jc w:val="both"/>
        <w:rPr>
          <w:rFonts w:eastAsiaTheme="minorEastAsia"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hAnsi="Cambria Math" w:cs="Times New Roman"/>
                  </w:rPr>
                  <m:t>III)</m:t>
                </m:r>
              </m:e>
              <m:e>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r>
                  <w:rPr>
                    <w:rFonts w:ascii="Cambria Math" w:hAnsi="Cambria Math" w:cs="Times New Roman"/>
                  </w:rPr>
                  <m:t xml:space="preserve"> = </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r>
                      <w:rPr>
                        <w:rFonts w:ascii="Cambria Math" w:eastAsiaTheme="minorEastAsia" w:hAnsi="Cambria Math" w:cs="Times New Roman"/>
                      </w:rPr>
                      <m:t>κ</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-j</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ζ</m:t>
                            </m:r>
                            <m:ctrlPr>
                              <w:rPr>
                                <w:rFonts w:ascii="Cambria Math" w:eastAsiaTheme="minorEastAsia" w:hAnsi="Cambria Math" w:cs="Times New Roman"/>
                              </w:rPr>
                            </m:ctrlPr>
                          </m:num>
                          <m:den>
                            <m:r>
                              <w:rPr>
                                <w:rFonts w:ascii="Cambria Math" w:eastAsiaTheme="minorEastAsia" w:hAnsi="Cambria Math" w:cs="Times New Roman"/>
                              </w:rPr>
                              <m:t>2</m:t>
                            </m:r>
                          </m:den>
                        </m:f>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e>
                    </m:d>
                    <m:r>
                      <w:rPr>
                        <w:rFonts w:ascii="Cambria Math" w:eastAsiaTheme="minorEastAsia" w:hAnsi="Cambria Math" w:cs="Times New Roman"/>
                      </w:rPr>
                      <m:t xml:space="preserve"> </m:t>
                    </m:r>
                  </m:e>
                </m:d>
              </m:e>
            </m:mr>
          </m:m>
        </m:oMath>
      </m:oMathPara>
    </w:p>
    <w:p w:rsidR="00564B88" w:rsidRPr="007E4262" w:rsidRDefault="009B7D44" w:rsidP="00ED6D0B">
      <w:pPr>
        <w:spacing w:after="120" w:line="360" w:lineRule="auto"/>
        <w:ind w:firstLine="708"/>
        <w:jc w:val="both"/>
        <w:rPr>
          <w:rFonts w:eastAsiaTheme="minorEastAsia" w:cs="Times New Roman"/>
        </w:rPr>
      </w:pPr>
      <w:r w:rsidRPr="007E4262">
        <w:rPr>
          <w:rFonts w:eastAsiaTheme="minorEastAsia" w:cs="Times New Roman"/>
        </w:rPr>
        <w:t xml:space="preserve">A </w:t>
      </w:r>
      <w:r w:rsidRPr="007E4262">
        <w:rPr>
          <w:rFonts w:eastAsiaTheme="minorEastAsia" w:cs="Times New Roman"/>
          <w:b/>
        </w:rPr>
        <w:t>quarta operação</w:t>
      </w:r>
      <w:r w:rsidRPr="007E4262">
        <w:rPr>
          <w:rFonts w:eastAsiaTheme="minorEastAsia" w:cs="Times New Roman"/>
        </w:rPr>
        <w:t xml:space="preserve"> é equivalente </w:t>
      </w:r>
      <w:r w:rsidR="00AE66B0" w:rsidRPr="007E4262">
        <w:rPr>
          <w:rFonts w:eastAsiaTheme="minorEastAsia" w:cs="Times New Roman"/>
        </w:rPr>
        <w:t>à</w:t>
      </w:r>
      <w:r w:rsidRPr="007E4262">
        <w:rPr>
          <w:rFonts w:eastAsiaTheme="minorEastAsia" w:cs="Times New Roman"/>
        </w:rPr>
        <w:t xml:space="preserve"> equação quatro do sistema e </w:t>
      </w:r>
      <w:r w:rsidR="00581096" w:rsidRPr="007E4262">
        <w:rPr>
          <w:rFonts w:eastAsiaTheme="minorEastAsia" w:cs="Times New Roman"/>
        </w:rPr>
        <w:t xml:space="preserve">é semelhante à segunda etapa da operação 1. Essa operação </w:t>
      </w:r>
      <w:r w:rsidRPr="007E4262">
        <w:rPr>
          <w:rFonts w:eastAsiaTheme="minorEastAsia" w:cs="Times New Roman"/>
        </w:rPr>
        <w:t>possu</w:t>
      </w:r>
      <w:r w:rsidR="00451B8D">
        <w:rPr>
          <w:rFonts w:eastAsiaTheme="minorEastAsia" w:cs="Times New Roman"/>
        </w:rPr>
        <w:t>i</w:t>
      </w:r>
      <w:r w:rsidRPr="007E4262">
        <w:rPr>
          <w:rFonts w:eastAsiaTheme="minorEastAsia" w:cs="Times New Roman"/>
        </w:rPr>
        <w:t xml:space="preserve"> quatro variantes</w:t>
      </w:r>
      <w:r w:rsidR="00581096" w:rsidRPr="007E4262">
        <w:rPr>
          <w:rFonts w:eastAsiaTheme="minorEastAsia" w:cs="Times New Roman"/>
        </w:rPr>
        <w:t xml:space="preserve"> que</w:t>
      </w:r>
      <w:r w:rsidR="00451B8D">
        <w:rPr>
          <w:rFonts w:eastAsiaTheme="minorEastAsia" w:cs="Times New Roman"/>
        </w:rPr>
        <w:t>,</w:t>
      </w:r>
      <w:r w:rsidR="00581096" w:rsidRPr="007E4262">
        <w:rPr>
          <w:rFonts w:eastAsiaTheme="minorEastAsia" w:cs="Times New Roman"/>
        </w:rPr>
        <w:t xml:space="preserve"> estruturalmente</w:t>
      </w:r>
      <w:r w:rsidR="00451B8D">
        <w:rPr>
          <w:rFonts w:eastAsiaTheme="minorEastAsia" w:cs="Times New Roman"/>
        </w:rPr>
        <w:t>,</w:t>
      </w:r>
      <w:r w:rsidR="00581096" w:rsidRPr="007E4262">
        <w:rPr>
          <w:rFonts w:eastAsiaTheme="minorEastAsia" w:cs="Times New Roman"/>
        </w:rPr>
        <w:t xml:space="preserve"> não são muito distintas entre si. As variantes surgem de duas situações</w:t>
      </w:r>
      <w:r w:rsidR="00EC0476" w:rsidRPr="007E4262">
        <w:rPr>
          <w:rFonts w:eastAsiaTheme="minorEastAsia" w:cs="Times New Roman"/>
        </w:rPr>
        <w:t xml:space="preserve">: </w:t>
      </w:r>
      <w:r w:rsidR="009C5F31" w:rsidRPr="007E4262">
        <w:rPr>
          <w:rFonts w:eastAsiaTheme="minorEastAsia" w:cs="Times New Roman"/>
        </w:rPr>
        <w:t>da linearidade ou não do modelo e d</w:t>
      </w:r>
      <w:r w:rsidR="00EC0476" w:rsidRPr="007E4262">
        <w:rPr>
          <w:rFonts w:eastAsiaTheme="minorEastAsia" w:cs="Times New Roman"/>
        </w:rPr>
        <w:t>a</w:t>
      </w:r>
      <w:r w:rsidR="009C5F31" w:rsidRPr="007E4262">
        <w:rPr>
          <w:rFonts w:eastAsiaTheme="minorEastAsia" w:cs="Times New Roman"/>
        </w:rPr>
        <w:t xml:space="preserve"> homogeneidade ou não do meio com relação </w:t>
      </w:r>
      <w:r w:rsidR="00451B8D" w:rsidRPr="007E4262">
        <w:rPr>
          <w:rFonts w:eastAsiaTheme="minorEastAsia" w:cs="Times New Roman"/>
        </w:rPr>
        <w:t>à</w:t>
      </w:r>
      <w:r w:rsidR="009C5F31" w:rsidRPr="007E4262">
        <w:rPr>
          <w:rFonts w:eastAsiaTheme="minorEastAsia"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0466BA" w:rsidRPr="007E4262">
        <w:rPr>
          <w:rFonts w:eastAsiaTheme="minorEastAsia" w:cs="Times New Roman"/>
        </w:rPr>
        <w:t>.</w:t>
      </w:r>
    </w:p>
    <w:p w:rsidR="00A04681" w:rsidRPr="007E4262" w:rsidRDefault="00A87191" w:rsidP="00ED6D0B">
      <w:pPr>
        <w:spacing w:after="120" w:line="360" w:lineRule="auto"/>
        <w:jc w:val="both"/>
        <w:rPr>
          <w:rFonts w:eastAsiaTheme="minorEastAsia"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hAnsi="Cambria Math" w:cs="Times New Roman"/>
                  </w:rPr>
                  <m:t>IV)</m:t>
                </m:r>
              </m:e>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r>
                  <w:rPr>
                    <w:rFonts w:ascii="Cambria Math" w:eastAsiaTheme="minorEastAsia" w:hAnsi="Cambria Math" w:cs="Times New Roman"/>
                  </w:rPr>
                  <m:t>=</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num>
                  <m:den>
                    <m:r>
                      <w:rPr>
                        <w:rFonts w:ascii="Cambria Math" w:eastAsiaTheme="minorEastAsia" w:hAnsi="Cambria Math" w:cs="Times New Roman"/>
                      </w:rPr>
                      <m:t>1+2</m:t>
                    </m:r>
                    <m:r>
                      <m:rPr>
                        <m:sty m:val="p"/>
                      </m:rPr>
                      <w:rPr>
                        <w:rFonts w:ascii="Cambria Math" w:eastAsiaTheme="minorEastAsia" w:hAnsi="Cambria Math" w:cs="Times New Roman"/>
                      </w:rPr>
                      <m:t>Δ</m:t>
                    </m:r>
                    <m:r>
                      <w:rPr>
                        <w:rFonts w:ascii="Cambria Math" w:eastAsiaTheme="minorEastAsia" w:hAnsi="Cambria Math" w:cs="Times New Roman"/>
                      </w:rPr>
                      <m:t>t</m:t>
                    </m:r>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den>
                </m:f>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m:t>
                        </m:r>
                      </m:sup>
                    </m:sSubSup>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r>
                      <w:rPr>
                        <w:rFonts w:ascii="Cambria Math" w:hAnsi="Cambria Math" w:cs="Times New Roman"/>
                        <w:color w:val="000000"/>
                        <w:sz w:val="10"/>
                        <w:szCs w:val="10"/>
                      </w:rPr>
                      <m:t xml:space="preserve"> </m:t>
                    </m:r>
                  </m:e>
                </m:d>
                <m:r>
                  <w:rPr>
                    <w:rFonts w:ascii="Cambria Math" w:eastAsiaTheme="minorEastAsia" w:hAnsi="Cambria Math" w:cs="Times New Roman"/>
                  </w:rPr>
                  <m:t>+</m:t>
                </m:r>
                <m:r>
                  <m:rPr>
                    <m:sty m:val="p"/>
                  </m:rPr>
                  <w:rPr>
                    <w:rFonts w:ascii="Cambria Math" w:hAnsi="Cambria Math" w:cs="Times New Roman"/>
                    <w:color w:val="000000"/>
                    <w:sz w:val="20"/>
                    <w:szCs w:val="20"/>
                  </w:rPr>
                  <m:t>∆</m:t>
                </m:r>
                <m:r>
                  <w:rPr>
                    <w:rFonts w:ascii="Cambria Math" w:hAnsi="Cambria Math" w:cs="Times New Roman"/>
                    <w:color w:val="000000"/>
                    <w:sz w:val="20"/>
                    <w:szCs w:val="20"/>
                  </w:rPr>
                  <m:t>t</m:t>
                </m:r>
                <m:sSubSup>
                  <m:sSubSupPr>
                    <m:ctrlPr>
                      <w:rPr>
                        <w:rFonts w:ascii="Cambria Math" w:hAnsi="Cambria Math" w:cs="Times New Roman"/>
                        <w:i/>
                        <w:iCs/>
                        <w:color w:val="000000"/>
                        <w:sz w:val="20"/>
                        <w:szCs w:val="20"/>
                      </w:rPr>
                    </m:ctrlPr>
                  </m:sSubSupPr>
                  <m:e>
                    <m:r>
                      <w:rPr>
                        <w:rFonts w:ascii="Cambria Math" w:hAnsi="Cambria Math" w:cs="Times New Roman"/>
                        <w:color w:val="000000"/>
                        <w:sz w:val="20"/>
                        <w:szCs w:val="20"/>
                      </w:rPr>
                      <m:t>S</m:t>
                    </m:r>
                  </m:e>
                  <m:sub>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F</m:t>
                        </m:r>
                      </m:e>
                      <m:sub>
                        <m:r>
                          <w:rPr>
                            <w:rFonts w:ascii="Cambria Math" w:hAnsi="Cambria Math" w:cs="Times New Roman"/>
                            <w:color w:val="000000"/>
                            <w:sz w:val="20"/>
                            <w:szCs w:val="20"/>
                          </w:rPr>
                          <m:t>ζ</m:t>
                        </m:r>
                      </m:sub>
                    </m:sSub>
                  </m:sub>
                  <m:sup>
                    <m:r>
                      <w:rPr>
                        <w:rFonts w:ascii="Cambria Math" w:hAnsi="Cambria Math" w:cs="Times New Roman"/>
                        <w:color w:val="000000"/>
                        <w:sz w:val="20"/>
                        <w:szCs w:val="20"/>
                      </w:rPr>
                      <m:t>n+1</m:t>
                    </m:r>
                  </m:sup>
                </m:sSubSup>
                <m:r>
                  <w:rPr>
                    <w:rFonts w:ascii="Cambria Math" w:hAnsi="Cambria Math" w:cs="Times New Roman"/>
                    <w:color w:val="000000"/>
                    <w:sz w:val="20"/>
                    <w:szCs w:val="20"/>
                  </w:rPr>
                  <m:t xml:space="preserve"> (Caso nãolinear)</m:t>
                </m:r>
              </m:e>
            </m:mr>
          </m:m>
        </m:oMath>
      </m:oMathPara>
    </w:p>
    <w:p w:rsidR="000466BA" w:rsidRPr="007E4262" w:rsidRDefault="00A87191" w:rsidP="00ED6D0B">
      <w:pPr>
        <w:spacing w:after="120" w:line="360" w:lineRule="auto"/>
        <w:jc w:val="both"/>
        <w:rPr>
          <w:rFonts w:eastAsiaTheme="minorEastAsia"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hAnsi="Cambria Math" w:cs="Times New Roman"/>
                  </w:rPr>
                  <m:t>IV)</m:t>
                </m:r>
              </m:e>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d>
                  <m:dPr>
                    <m:ctrlPr>
                      <w:rPr>
                        <w:rFonts w:ascii="Cambria Math" w:eastAsiaTheme="minorEastAsia" w:hAnsi="Cambria Math" w:cs="Times New Roman"/>
                        <w:i/>
                      </w:rPr>
                    </m:ctrlPr>
                  </m:dPr>
                  <m:e>
                    <m:sSup>
                      <m:sSupPr>
                        <m:ctrlPr>
                          <w:rPr>
                            <w:rFonts w:ascii="Cambria Math" w:eastAsiaTheme="minorEastAsia" w:hAnsi="Cambria Math" w:cs="Times New Roman"/>
                            <w:i/>
                          </w:rPr>
                        </m:ctrlPr>
                      </m:sSupPr>
                      <m:e>
                        <m:r>
                          <w:rPr>
                            <w:rFonts w:ascii="Cambria Math" w:eastAsiaTheme="minorEastAsia" w:hAnsi="Cambria Math" w:cs="Times New Roman"/>
                          </w:rPr>
                          <m:t>e</m:t>
                        </m:r>
                      </m:e>
                      <m: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ζ</m:t>
                            </m:r>
                          </m:sub>
                        </m:sSub>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t</m:t>
                            </m:r>
                            <m:ctrlPr>
                              <w:rPr>
                                <w:rFonts w:ascii="Cambria Math" w:eastAsiaTheme="minorEastAsia" w:hAnsi="Cambria Math" w:cs="Times New Roman"/>
                              </w:rPr>
                            </m:ctrlPr>
                          </m:num>
                          <m:den>
                            <m:r>
                              <w:rPr>
                                <w:rFonts w:ascii="Cambria Math" w:eastAsiaTheme="minorEastAsia" w:hAnsi="Cambria Math" w:cs="Times New Roman"/>
                              </w:rPr>
                              <m:t>2</m:t>
                            </m:r>
                          </m:den>
                        </m:f>
                      </m:sup>
                    </m:sSup>
                    <m:r>
                      <w:rPr>
                        <w:rFonts w:ascii="Cambria Math" w:eastAsiaTheme="minorEastAsia" w:hAnsi="Cambria Math" w:cs="Times New Roman"/>
                      </w:rPr>
                      <m:t xml:space="preserve"> </m:t>
                    </m:r>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m:t>
                        </m:r>
                      </m:sup>
                    </m:sSubSup>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type m:val="skw"/>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r>
                      <w:rPr>
                        <w:rFonts w:ascii="Cambria Math" w:hAnsi="Cambria Math" w:cs="Times New Roman"/>
                        <w:color w:val="000000"/>
                        <w:sz w:val="10"/>
                        <w:szCs w:val="10"/>
                      </w:rPr>
                      <m:t xml:space="preserve"> </m:t>
                    </m:r>
                  </m:e>
                </m:d>
                <m:r>
                  <w:rPr>
                    <w:rFonts w:ascii="Cambria Math" w:eastAsiaTheme="minorEastAsia" w:hAnsi="Cambria Math" w:cs="Times New Roman"/>
                  </w:rPr>
                  <m:t>+</m:t>
                </m:r>
                <m:r>
                  <m:rPr>
                    <m:sty m:val="p"/>
                  </m:rPr>
                  <w:rPr>
                    <w:rFonts w:ascii="Cambria Math" w:hAnsi="Cambria Math" w:cs="Times New Roman"/>
                    <w:color w:val="000000"/>
                    <w:sz w:val="20"/>
                    <w:szCs w:val="20"/>
                  </w:rPr>
                  <m:t>∆</m:t>
                </m:r>
                <m:r>
                  <w:rPr>
                    <w:rFonts w:ascii="Cambria Math" w:hAnsi="Cambria Math" w:cs="Times New Roman"/>
                    <w:color w:val="000000"/>
                    <w:sz w:val="20"/>
                    <w:szCs w:val="20"/>
                  </w:rPr>
                  <m:t>t</m:t>
                </m:r>
                <m:sSubSup>
                  <m:sSubSupPr>
                    <m:ctrlPr>
                      <w:rPr>
                        <w:rFonts w:ascii="Cambria Math" w:hAnsi="Cambria Math" w:cs="Times New Roman"/>
                        <w:i/>
                        <w:iCs/>
                        <w:color w:val="000000"/>
                        <w:sz w:val="20"/>
                        <w:szCs w:val="20"/>
                      </w:rPr>
                    </m:ctrlPr>
                  </m:sSubSupPr>
                  <m:e>
                    <m:r>
                      <w:rPr>
                        <w:rFonts w:ascii="Cambria Math" w:hAnsi="Cambria Math" w:cs="Times New Roman"/>
                        <w:color w:val="000000"/>
                        <w:sz w:val="20"/>
                        <w:szCs w:val="20"/>
                      </w:rPr>
                      <m:t>S</m:t>
                    </m:r>
                  </m:e>
                  <m:sub>
                    <m:sSub>
                      <m:sSubPr>
                        <m:ctrlPr>
                          <w:rPr>
                            <w:rFonts w:ascii="Cambria Math" w:hAnsi="Cambria Math" w:cs="Times New Roman"/>
                            <w:i/>
                            <w:iCs/>
                            <w:color w:val="000000"/>
                            <w:sz w:val="20"/>
                            <w:szCs w:val="20"/>
                          </w:rPr>
                        </m:ctrlPr>
                      </m:sSubPr>
                      <m:e>
                        <m:r>
                          <w:rPr>
                            <w:rFonts w:ascii="Cambria Math" w:hAnsi="Cambria Math" w:cs="Times New Roman"/>
                            <w:color w:val="000000"/>
                            <w:sz w:val="20"/>
                            <w:szCs w:val="20"/>
                          </w:rPr>
                          <m:t>F</m:t>
                        </m:r>
                      </m:e>
                      <m:sub>
                        <m:r>
                          <w:rPr>
                            <w:rFonts w:ascii="Cambria Math" w:hAnsi="Cambria Math" w:cs="Times New Roman"/>
                            <w:color w:val="000000"/>
                            <w:sz w:val="20"/>
                            <w:szCs w:val="20"/>
                          </w:rPr>
                          <m:t>ζ</m:t>
                        </m:r>
                      </m:sub>
                    </m:sSub>
                  </m:sub>
                  <m:sup>
                    <m:r>
                      <w:rPr>
                        <w:rFonts w:ascii="Cambria Math" w:hAnsi="Cambria Math" w:cs="Times New Roman"/>
                        <w:color w:val="000000"/>
                        <w:sz w:val="20"/>
                        <w:szCs w:val="20"/>
                      </w:rPr>
                      <m:t>n+1</m:t>
                    </m:r>
                  </m:sup>
                </m:sSubSup>
                <m:r>
                  <w:rPr>
                    <w:rFonts w:ascii="Cambria Math" w:hAnsi="Cambria Math" w:cs="Times New Roman"/>
                    <w:color w:val="000000"/>
                    <w:sz w:val="20"/>
                    <w:szCs w:val="20"/>
                  </w:rPr>
                  <m:t xml:space="preserve">    (Caso linear)</m:t>
                </m:r>
              </m:e>
            </m:mr>
          </m:m>
        </m:oMath>
      </m:oMathPara>
    </w:p>
    <w:p w:rsidR="009C5F31" w:rsidRPr="007E4262" w:rsidRDefault="009C5F31" w:rsidP="00ED6D0B">
      <w:pPr>
        <w:spacing w:after="120" w:line="360" w:lineRule="auto"/>
        <w:jc w:val="both"/>
        <w:rPr>
          <w:rFonts w:eastAsiaTheme="minorEastAsia" w:cs="Times New Roman"/>
        </w:rPr>
      </w:pPr>
      <w:r w:rsidRPr="007E4262">
        <w:rPr>
          <w:rFonts w:eastAsiaTheme="minorEastAsia" w:cs="Times New Roman"/>
        </w:rPr>
        <w:tab/>
        <w:t xml:space="preserve">A </w:t>
      </w:r>
      <w:r w:rsidR="004B1211" w:rsidRPr="007E4262">
        <w:rPr>
          <w:rFonts w:eastAsiaTheme="minorEastAsia" w:cs="Times New Roman"/>
          <w:b/>
        </w:rPr>
        <w:t>quinta</w:t>
      </w:r>
      <w:r w:rsidRPr="007E4262">
        <w:rPr>
          <w:rFonts w:eastAsiaTheme="minorEastAsia" w:cs="Times New Roman"/>
          <w:b/>
        </w:rPr>
        <w:t xml:space="preserve"> operação</w:t>
      </w:r>
      <w:r w:rsidRPr="007E4262">
        <w:rPr>
          <w:rFonts w:eastAsiaTheme="minorEastAsia" w:cs="Times New Roman"/>
        </w:rPr>
        <w:t xml:space="preserve"> é análoga </w:t>
      </w:r>
      <w:r w:rsidR="00451B8D" w:rsidRPr="007E4262">
        <w:rPr>
          <w:rFonts w:eastAsiaTheme="minorEastAsia" w:cs="Times New Roman"/>
        </w:rPr>
        <w:t>à</w:t>
      </w:r>
      <w:r w:rsidRPr="007E4262">
        <w:rPr>
          <w:rFonts w:eastAsiaTheme="minorEastAsia" w:cs="Times New Roman"/>
        </w:rPr>
        <w:t xml:space="preserve"> segunda operação</w:t>
      </w:r>
      <w:r w:rsidR="00451B8D">
        <w:rPr>
          <w:rFonts w:eastAsiaTheme="minorEastAsia" w:cs="Times New Roman"/>
        </w:rPr>
        <w:t>,</w:t>
      </w:r>
      <w:r w:rsidRPr="007E4262">
        <w:rPr>
          <w:rFonts w:eastAsiaTheme="minorEastAsia" w:cs="Times New Roman"/>
        </w:rPr>
        <w:t xml:space="preserve"> com a diferença da entrada e </w:t>
      </w:r>
      <w:r w:rsidR="00451B8D">
        <w:rPr>
          <w:rFonts w:eastAsiaTheme="minorEastAsia" w:cs="Times New Roman"/>
        </w:rPr>
        <w:t xml:space="preserve">de </w:t>
      </w:r>
      <w:r w:rsidRPr="007E4262">
        <w:rPr>
          <w:rFonts w:eastAsiaTheme="minorEastAsia" w:cs="Times New Roman"/>
        </w:rPr>
        <w:t>saída</w:t>
      </w:r>
      <w:r w:rsidR="000466BA" w:rsidRPr="007E4262">
        <w:rPr>
          <w:rFonts w:eastAsiaTheme="minorEastAsia" w:cs="Times New Roman"/>
        </w:rPr>
        <w:t>,</w:t>
      </w:r>
      <w:r w:rsidRPr="007E4262">
        <w:rPr>
          <w:rFonts w:eastAsiaTheme="minorEastAsia" w:cs="Times New Roman"/>
        </w:rPr>
        <w:t xml:space="preserve"> que são referentes ao</w:t>
      </w:r>
      <w:r w:rsidR="00E20C5B" w:rsidRPr="007E4262">
        <w:rPr>
          <w:rFonts w:eastAsiaTheme="minorEastAsia" w:cs="Times New Roman"/>
        </w:rPr>
        <w:t>s</w:t>
      </w:r>
      <w:r w:rsidRPr="007E4262">
        <w:rPr>
          <w:rFonts w:eastAsiaTheme="minorEastAsia" w:cs="Times New Roman"/>
        </w:rPr>
        <w:t xml:space="preserve"> </w:t>
      </w:r>
      <m:oMath>
        <m:r>
          <w:rPr>
            <w:rFonts w:ascii="Cambria Math" w:eastAsiaTheme="minorEastAsia" w:hAnsi="Cambria Math" w:cs="Times New Roman"/>
          </w:rPr>
          <m:t>ρ</m:t>
        </m:r>
      </m:oMath>
      <w:r w:rsidRPr="007E4262">
        <w:rPr>
          <w:rFonts w:eastAsiaTheme="minorEastAsia" w:cs="Times New Roman"/>
        </w:rPr>
        <w:t xml:space="preserve"> ao invés d</w:t>
      </w:r>
      <w:r w:rsidR="00E20C5B" w:rsidRPr="007E4262">
        <w:rPr>
          <w:rFonts w:eastAsiaTheme="minorEastAsia" w:cs="Times New Roman"/>
        </w:rPr>
        <w:t>os</w:t>
      </w:r>
      <w:r w:rsidRPr="007E4262">
        <w:rPr>
          <w:rFonts w:eastAsiaTheme="minorEastAsia" w:cs="Times New Roman"/>
        </w:rPr>
        <w:t xml:space="preserve"> </w:t>
      </w:r>
      <m:oMath>
        <m:r>
          <w:rPr>
            <w:rFonts w:ascii="Cambria Math" w:eastAsiaTheme="minorEastAsia" w:hAnsi="Cambria Math" w:cs="Times New Roman"/>
          </w:rPr>
          <m:t>u</m:t>
        </m:r>
      </m:oMath>
      <w:r w:rsidRPr="007E4262">
        <w:rPr>
          <w:rFonts w:eastAsiaTheme="minorEastAsia" w:cs="Times New Roman"/>
        </w:rPr>
        <w:t>.</w:t>
      </w:r>
    </w:p>
    <w:p w:rsidR="009C4A98" w:rsidRPr="007E4262" w:rsidRDefault="00FC58CA" w:rsidP="00ED6D0B">
      <w:pPr>
        <w:spacing w:after="120" w:line="360" w:lineRule="auto"/>
        <w:jc w:val="both"/>
        <w:rPr>
          <w:rFonts w:eastAsiaTheme="minorEastAsia" w:cs="Times New Roman"/>
        </w:rPr>
      </w:pPr>
      <w:r w:rsidRPr="007E4262">
        <w:rPr>
          <w:rFonts w:eastAsiaTheme="minorEastAsia" w:cs="Times New Roman"/>
        </w:rPr>
        <w:tab/>
        <w:t xml:space="preserve">A </w:t>
      </w:r>
      <w:r w:rsidRPr="007E4262">
        <w:rPr>
          <w:rFonts w:eastAsiaTheme="minorEastAsia" w:cs="Times New Roman"/>
          <w:b/>
        </w:rPr>
        <w:t>sexta operação</w:t>
      </w:r>
      <w:r w:rsidRPr="007E4262">
        <w:rPr>
          <w:rFonts w:eastAsiaTheme="minorEastAsia" w:cs="Times New Roman"/>
        </w:rPr>
        <w:t xml:space="preserve"> equivale </w:t>
      </w:r>
      <w:r w:rsidR="00451B8D" w:rsidRPr="007E4262">
        <w:rPr>
          <w:rFonts w:eastAsiaTheme="minorEastAsia" w:cs="Times New Roman"/>
        </w:rPr>
        <w:t>às</w:t>
      </w:r>
      <w:r w:rsidRPr="007E4262">
        <w:rPr>
          <w:rFonts w:eastAsiaTheme="minorEastAsia" w:cs="Times New Roman"/>
        </w:rPr>
        <w:t xml:space="preserve"> equações V</w:t>
      </w:r>
      <w:r w:rsidR="009C4A98" w:rsidRPr="007E4262">
        <w:rPr>
          <w:rFonts w:eastAsiaTheme="minorEastAsia" w:cs="Times New Roman"/>
        </w:rPr>
        <w:t xml:space="preserve">, </w:t>
      </w:r>
      <w:r w:rsidRPr="007E4262">
        <w:rPr>
          <w:rFonts w:eastAsiaTheme="minorEastAsia" w:cs="Times New Roman"/>
        </w:rPr>
        <w:t>VI e VII do sistema e</w:t>
      </w:r>
      <w:r w:rsidR="00451B8D">
        <w:rPr>
          <w:rFonts w:eastAsiaTheme="minorEastAsia" w:cs="Times New Roman"/>
        </w:rPr>
        <w:t>,</w:t>
      </w:r>
      <w:r w:rsidRPr="007E4262">
        <w:rPr>
          <w:rFonts w:eastAsiaTheme="minorEastAsia" w:cs="Times New Roman"/>
        </w:rPr>
        <w:t xml:space="preserve"> </w:t>
      </w:r>
      <w:r w:rsidR="009C4A98" w:rsidRPr="007E4262">
        <w:rPr>
          <w:rFonts w:eastAsiaTheme="minorEastAsia" w:cs="Times New Roman"/>
        </w:rPr>
        <w:t>consequentemente</w:t>
      </w:r>
      <w:r w:rsidR="00451B8D">
        <w:rPr>
          <w:rFonts w:eastAsiaTheme="minorEastAsia" w:cs="Times New Roman"/>
        </w:rPr>
        <w:t>,</w:t>
      </w:r>
      <w:r w:rsidRPr="007E4262">
        <w:rPr>
          <w:rFonts w:eastAsiaTheme="minorEastAsia" w:cs="Times New Roman"/>
        </w:rPr>
        <w:t xml:space="preserve"> é relativamente complexa</w:t>
      </w:r>
      <w:r w:rsidR="0079673B" w:rsidRPr="007E4262">
        <w:rPr>
          <w:rFonts w:eastAsiaTheme="minorEastAsia" w:cs="Times New Roman"/>
        </w:rPr>
        <w:t>,</w:t>
      </w:r>
      <w:r w:rsidRPr="007E4262">
        <w:rPr>
          <w:rFonts w:eastAsiaTheme="minorEastAsia" w:cs="Times New Roman"/>
        </w:rPr>
        <w:t xml:space="preserve"> pois exige muitos cálculos.</w:t>
      </w:r>
      <w:r w:rsidR="009C4A98" w:rsidRPr="007E4262">
        <w:rPr>
          <w:rFonts w:eastAsiaTheme="minorEastAsia" w:cs="Times New Roman"/>
        </w:rPr>
        <w:t xml:space="preserve"> Essa operação possui 8 variações, cada uma delas </w:t>
      </w:r>
      <w:r w:rsidR="00451B8D">
        <w:rPr>
          <w:rFonts w:eastAsiaTheme="minorEastAsia" w:cs="Times New Roman"/>
        </w:rPr>
        <w:t>é</w:t>
      </w:r>
      <w:r w:rsidR="009C4A98" w:rsidRPr="007E4262">
        <w:rPr>
          <w:rFonts w:eastAsiaTheme="minorEastAsia" w:cs="Times New Roman"/>
        </w:rPr>
        <w:t xml:space="preserve"> significantemente </w:t>
      </w:r>
      <w:r w:rsidR="00EC0476" w:rsidRPr="007E4262">
        <w:rPr>
          <w:rFonts w:eastAsiaTheme="minorEastAsia" w:cs="Times New Roman"/>
        </w:rPr>
        <w:t>diferente</w:t>
      </w:r>
      <w:r w:rsidR="009C4A98" w:rsidRPr="007E4262">
        <w:rPr>
          <w:rFonts w:eastAsiaTheme="minorEastAsia" w:cs="Times New Roman"/>
        </w:rPr>
        <w:t xml:space="preserve"> uma da outra</w:t>
      </w:r>
      <w:r w:rsidR="00451B8D">
        <w:rPr>
          <w:rFonts w:eastAsiaTheme="minorEastAsia" w:cs="Times New Roman"/>
        </w:rPr>
        <w:t>,</w:t>
      </w:r>
      <w:r w:rsidR="009C4A98" w:rsidRPr="007E4262">
        <w:rPr>
          <w:rFonts w:eastAsiaTheme="minorEastAsia" w:cs="Times New Roman"/>
        </w:rPr>
        <w:t xml:space="preserve"> e uma explicação separada é conveniente.</w:t>
      </w:r>
      <w:r w:rsidR="00C52DB8" w:rsidRPr="007E4262">
        <w:rPr>
          <w:rFonts w:eastAsiaTheme="minorEastAsia" w:cs="Times New Roman"/>
        </w:rPr>
        <w:t xml:space="preserve"> </w:t>
      </w:r>
      <w:r w:rsidR="00EC0476" w:rsidRPr="007E4262">
        <w:rPr>
          <w:rFonts w:eastAsiaTheme="minorEastAsia" w:cs="Times New Roman"/>
        </w:rPr>
        <w:t>Na realidade</w:t>
      </w:r>
      <w:r w:rsidR="00451B8D">
        <w:rPr>
          <w:rFonts w:eastAsiaTheme="minorEastAsia" w:cs="Times New Roman"/>
        </w:rPr>
        <w:t>,</w:t>
      </w:r>
      <w:r w:rsidR="00EC0476" w:rsidRPr="007E4262">
        <w:rPr>
          <w:rFonts w:eastAsiaTheme="minorEastAsia" w:cs="Times New Roman"/>
        </w:rPr>
        <w:t xml:space="preserve"> são quatro grandes variações, e cada variação possui duas outras variações mais simples. </w:t>
      </w:r>
      <w:r w:rsidR="0079673B" w:rsidRPr="007E4262">
        <w:rPr>
          <w:rFonts w:eastAsiaTheme="minorEastAsia" w:cs="Times New Roman"/>
        </w:rPr>
        <w:t>Como</w:t>
      </w:r>
      <w:r w:rsidR="00C52DB8" w:rsidRPr="007E4262">
        <w:rPr>
          <w:rFonts w:eastAsiaTheme="minorEastAsia" w:cs="Times New Roman"/>
        </w:rPr>
        <w:t xml:space="preserve"> em tod</w:t>
      </w:r>
      <w:r w:rsidR="00451B8D">
        <w:rPr>
          <w:rFonts w:eastAsiaTheme="minorEastAsia" w:cs="Times New Roman"/>
        </w:rPr>
        <w:t>o</w:t>
      </w:r>
      <w:r w:rsidR="00C52DB8" w:rsidRPr="007E4262">
        <w:rPr>
          <w:rFonts w:eastAsiaTheme="minorEastAsia" w:cs="Times New Roman"/>
        </w:rPr>
        <w:t>s os casos</w:t>
      </w:r>
      <w:r w:rsidR="0079673B" w:rsidRPr="007E4262">
        <w:rPr>
          <w:rFonts w:eastAsiaTheme="minorEastAsia" w:cs="Times New Roman"/>
        </w:rPr>
        <w:t>,</w:t>
      </w:r>
      <w:r w:rsidR="00C52DB8" w:rsidRPr="007E4262">
        <w:rPr>
          <w:rFonts w:eastAsiaTheme="minorEastAsia" w:cs="Times New Roman"/>
        </w:rPr>
        <w:t xml:space="preserve"> cálculos matriciais são usados</w:t>
      </w:r>
      <w:r w:rsidR="0079673B" w:rsidRPr="007E4262">
        <w:rPr>
          <w:rFonts w:eastAsiaTheme="minorEastAsia" w:cs="Times New Roman"/>
        </w:rPr>
        <w:t>,</w:t>
      </w:r>
      <w:r w:rsidR="00E52566" w:rsidRPr="007E4262">
        <w:rPr>
          <w:rFonts w:eastAsiaTheme="minorEastAsia" w:cs="Times New Roman"/>
        </w:rPr>
        <w:t xml:space="preserve"> </w:t>
      </w:r>
      <w:r w:rsidR="00451B8D">
        <w:rPr>
          <w:rFonts w:eastAsiaTheme="minorEastAsia" w:cs="Times New Roman"/>
        </w:rPr>
        <w:t xml:space="preserve">e </w:t>
      </w:r>
      <w:r w:rsidR="00C52DB8" w:rsidRPr="007E4262">
        <w:rPr>
          <w:rFonts w:eastAsiaTheme="minorEastAsia" w:cs="Times New Roman"/>
        </w:rPr>
        <w:t>a</w:t>
      </w:r>
      <w:r w:rsidR="0079673B" w:rsidRPr="007E4262">
        <w:rPr>
          <w:rFonts w:eastAsiaTheme="minorEastAsia" w:cs="Times New Roman"/>
        </w:rPr>
        <w:t xml:space="preserve"> GPU beneficia</w:t>
      </w:r>
      <w:r w:rsidR="00451B8D">
        <w:rPr>
          <w:rFonts w:eastAsiaTheme="minorEastAsia" w:cs="Times New Roman"/>
        </w:rPr>
        <w:t>-se</w:t>
      </w:r>
      <w:r w:rsidR="0079673B" w:rsidRPr="007E4262">
        <w:rPr>
          <w:rFonts w:eastAsiaTheme="minorEastAsia" w:cs="Times New Roman"/>
        </w:rPr>
        <w:t xml:space="preserve"> nas operações</w:t>
      </w:r>
      <w:r w:rsidR="00451B8D">
        <w:rPr>
          <w:rFonts w:eastAsiaTheme="minorEastAsia" w:cs="Times New Roman"/>
        </w:rPr>
        <w:t>:</w:t>
      </w:r>
    </w:p>
    <w:p w:rsidR="009C4A98" w:rsidRPr="007E4262" w:rsidRDefault="00451B8D" w:rsidP="00ED6D0B">
      <w:pPr>
        <w:pStyle w:val="PargrafodaLista"/>
        <w:numPr>
          <w:ilvl w:val="0"/>
          <w:numId w:val="5"/>
        </w:numPr>
        <w:spacing w:after="120" w:line="360" w:lineRule="auto"/>
        <w:jc w:val="both"/>
        <w:rPr>
          <w:rFonts w:eastAsiaTheme="minorEastAsia" w:cs="Times New Roman"/>
        </w:rPr>
      </w:pPr>
      <w:r>
        <w:rPr>
          <w:rFonts w:eastAsiaTheme="minorEastAsia" w:cs="Times New Roman"/>
        </w:rPr>
        <w:t>a</w:t>
      </w:r>
      <w:r w:rsidR="009C4A98" w:rsidRPr="007E4262">
        <w:rPr>
          <w:rFonts w:eastAsiaTheme="minorEastAsia" w:cs="Times New Roman"/>
        </w:rPr>
        <w:t xml:space="preserve"> primeira variação ocorre quand</w:t>
      </w:r>
      <w:r w:rsidR="009E57D9" w:rsidRPr="007E4262">
        <w:rPr>
          <w:rFonts w:eastAsiaTheme="minorEastAsia" w:cs="Times New Roman"/>
        </w:rPr>
        <w:t xml:space="preserve">o se usa o modelo linear </w:t>
      </w:r>
      <w:r w:rsidR="009C4A98" w:rsidRPr="007E4262">
        <w:rPr>
          <w:rFonts w:eastAsiaTheme="minorEastAsia" w:cs="Times New Roman"/>
        </w:rPr>
        <w:t xml:space="preserve">sem absorção. </w:t>
      </w:r>
      <w:r w:rsidR="0092144A" w:rsidRPr="007E4262">
        <w:rPr>
          <w:rFonts w:eastAsiaTheme="minorEastAsia" w:cs="Times New Roman"/>
        </w:rPr>
        <w:t>Este é o modelo mais simples</w:t>
      </w:r>
      <w:r>
        <w:rPr>
          <w:rFonts w:eastAsiaTheme="minorEastAsia" w:cs="Times New Roman"/>
        </w:rPr>
        <w:t>,</w:t>
      </w:r>
      <w:r w:rsidR="0092144A" w:rsidRPr="007E4262">
        <w:rPr>
          <w:rFonts w:eastAsiaTheme="minorEastAsia" w:cs="Times New Roman"/>
        </w:rPr>
        <w:t xml:space="preserve"> e a equação mostra os cálculos exatos que são </w:t>
      </w:r>
      <w:r w:rsidR="00E52566" w:rsidRPr="007E4262">
        <w:rPr>
          <w:rFonts w:eastAsiaTheme="minorEastAsia" w:cs="Times New Roman"/>
        </w:rPr>
        <w:t>efetuados</w:t>
      </w:r>
      <w:r w:rsidR="0092144A" w:rsidRPr="007E4262">
        <w:rPr>
          <w:rFonts w:eastAsiaTheme="minorEastAsia" w:cs="Times New Roman"/>
        </w:rPr>
        <w:t>, lembra</w:t>
      </w:r>
      <w:r w:rsidR="009E57D9" w:rsidRPr="007E4262">
        <w:rPr>
          <w:rFonts w:eastAsiaTheme="minorEastAsia" w:cs="Times New Roman"/>
        </w:rPr>
        <w:t>n</w:t>
      </w:r>
      <w:r w:rsidR="0092144A" w:rsidRPr="007E4262">
        <w:rPr>
          <w:rFonts w:eastAsiaTheme="minorEastAsia" w:cs="Times New Roman"/>
        </w:rPr>
        <w:t xml:space="preserve">do que </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oMath>
      <w:r w:rsidR="00426FD1">
        <w:rPr>
          <w:rFonts w:eastAsiaTheme="minorEastAsia" w:cs="Times New Roman"/>
        </w:rPr>
        <w:t xml:space="preserve"> pode ser uma matriz </w:t>
      </w:r>
      <w:r w:rsidR="0092144A" w:rsidRPr="007E4262">
        <w:rPr>
          <w:rFonts w:eastAsiaTheme="minorEastAsia" w:cs="Times New Roman"/>
        </w:rPr>
        <w:t>(meio heterogêneo) ou um escalar</w:t>
      </w:r>
      <w:r w:rsidR="00426FD1">
        <w:rPr>
          <w:rFonts w:eastAsiaTheme="minorEastAsia" w:cs="Times New Roman"/>
        </w:rPr>
        <w:t xml:space="preserve"> </w:t>
      </w:r>
      <w:r w:rsidR="0092144A" w:rsidRPr="007E4262">
        <w:rPr>
          <w:rFonts w:eastAsiaTheme="minorEastAsia" w:cs="Times New Roman"/>
        </w:rPr>
        <w:t>(meio homogêneo).</w:t>
      </w:r>
    </w:p>
    <w:p w:rsidR="009C4A98" w:rsidRPr="007E4262" w:rsidRDefault="00A87191" w:rsidP="00ED6D0B">
      <w:pPr>
        <w:pStyle w:val="PargrafodaLista"/>
        <w:spacing w:after="120" w:line="360" w:lineRule="auto"/>
        <w:jc w:val="both"/>
        <w:rPr>
          <w:rFonts w:eastAsiaTheme="minorEastAsia" w:cs="Times New Roman"/>
        </w:rPr>
      </w:pPr>
      <m:oMathPara>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n+1</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d>
            <m:dPr>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ζ</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e>
              </m:nary>
            </m:e>
          </m:d>
        </m:oMath>
      </m:oMathPara>
    </w:p>
    <w:p w:rsidR="00ED34F7" w:rsidRPr="007E4262" w:rsidRDefault="00ED34F7" w:rsidP="00ED6D0B">
      <w:pPr>
        <w:pStyle w:val="PargrafodaLista"/>
        <w:spacing w:after="120" w:line="360" w:lineRule="auto"/>
        <w:jc w:val="both"/>
        <w:rPr>
          <w:rFonts w:eastAsiaTheme="minorEastAsia" w:cs="Times New Roman"/>
        </w:rPr>
      </w:pPr>
    </w:p>
    <w:p w:rsidR="0092144A" w:rsidRPr="007E4262" w:rsidRDefault="00451B8D" w:rsidP="00ED6D0B">
      <w:pPr>
        <w:pStyle w:val="PargrafodaLista"/>
        <w:numPr>
          <w:ilvl w:val="0"/>
          <w:numId w:val="5"/>
        </w:numPr>
        <w:spacing w:after="120" w:line="360" w:lineRule="auto"/>
        <w:jc w:val="both"/>
        <w:rPr>
          <w:rFonts w:eastAsiaTheme="minorEastAsia" w:cs="Times New Roman"/>
        </w:rPr>
      </w:pPr>
      <w:r>
        <w:rPr>
          <w:rFonts w:eastAsiaTheme="minorEastAsia" w:cs="Times New Roman"/>
        </w:rPr>
        <w:t>a</w:t>
      </w:r>
      <w:r w:rsidR="0092144A" w:rsidRPr="007E4262">
        <w:rPr>
          <w:rFonts w:eastAsiaTheme="minorEastAsia" w:cs="Times New Roman"/>
        </w:rPr>
        <w:t xml:space="preserve"> </w:t>
      </w:r>
      <w:r w:rsidR="009E57D9" w:rsidRPr="007E4262">
        <w:rPr>
          <w:rFonts w:eastAsiaTheme="minorEastAsia" w:cs="Times New Roman"/>
        </w:rPr>
        <w:t>segunda</w:t>
      </w:r>
      <w:r w:rsidR="0092144A" w:rsidRPr="007E4262">
        <w:rPr>
          <w:rFonts w:eastAsiaTheme="minorEastAsia" w:cs="Times New Roman"/>
        </w:rPr>
        <w:t xml:space="preserve"> variação ocorre quando se usa o modelo não </w:t>
      </w:r>
      <w:r w:rsidR="009E57D9" w:rsidRPr="007E4262">
        <w:rPr>
          <w:rFonts w:eastAsiaTheme="minorEastAsia" w:cs="Times New Roman"/>
        </w:rPr>
        <w:t>linear</w:t>
      </w:r>
      <w:r w:rsidR="0092144A" w:rsidRPr="007E4262">
        <w:rPr>
          <w:rFonts w:eastAsiaTheme="minorEastAsia" w:cs="Times New Roman"/>
        </w:rPr>
        <w:t xml:space="preserve"> sem absorção. A equação que rege essa condição é muito semelhante </w:t>
      </w:r>
      <w:r w:rsidR="00A45895">
        <w:rPr>
          <w:rFonts w:eastAsiaTheme="minorEastAsia" w:cs="Times New Roman"/>
        </w:rPr>
        <w:t>à</w:t>
      </w:r>
      <w:r w:rsidR="0092144A" w:rsidRPr="007E4262">
        <w:rPr>
          <w:rFonts w:eastAsiaTheme="minorEastAsia" w:cs="Times New Roman"/>
        </w:rPr>
        <w:t xml:space="preserve"> anterior apenas com </w:t>
      </w:r>
      <w:r w:rsidR="00426FD1" w:rsidRPr="007E4262">
        <w:rPr>
          <w:rFonts w:eastAsiaTheme="minorEastAsia" w:cs="Times New Roman"/>
        </w:rPr>
        <w:t>uma parcela</w:t>
      </w:r>
      <w:r w:rsidR="0092144A" w:rsidRPr="007E4262">
        <w:rPr>
          <w:rFonts w:eastAsiaTheme="minorEastAsia" w:cs="Times New Roman"/>
        </w:rPr>
        <w:t xml:space="preserve"> a </w:t>
      </w:r>
      <w:r w:rsidR="00ED34F7" w:rsidRPr="007E4262">
        <w:rPr>
          <w:rFonts w:eastAsiaTheme="minorEastAsia" w:cs="Times New Roman"/>
        </w:rPr>
        <w:t>mais</w:t>
      </w:r>
      <w:r w:rsidR="0092144A" w:rsidRPr="007E4262">
        <w:rPr>
          <w:rFonts w:eastAsiaTheme="minorEastAsia" w:cs="Times New Roman"/>
        </w:rPr>
        <w:t xml:space="preserve"> que calcula </w:t>
      </w:r>
      <m:oMath>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e>
            </m:d>
          </m:e>
          <m:sup>
            <m:r>
              <w:rPr>
                <w:rFonts w:ascii="Cambria Math" w:hAnsi="Cambria Math" w:cs="Times New Roman"/>
              </w:rPr>
              <m:t>2</m:t>
            </m:r>
          </m:sup>
        </m:sSup>
      </m:oMath>
      <w:r w:rsidR="0092144A" w:rsidRPr="007E4262">
        <w:rPr>
          <w:rFonts w:eastAsiaTheme="minorEastAsia" w:cs="Times New Roman"/>
        </w:rPr>
        <w:t xml:space="preserve">. Lembrado que </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oMath>
      <w:r w:rsidR="0092144A" w:rsidRPr="007E4262">
        <w:rPr>
          <w:rFonts w:eastAsiaTheme="minorEastAsia" w:cs="Times New Roman"/>
        </w:rPr>
        <w:t xml:space="preserve"> e </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r>
          <w:rPr>
            <w:rFonts w:ascii="Cambria Math" w:hAnsi="Cambria Math" w:cs="Times New Roman"/>
          </w:rPr>
          <m:t xml:space="preserve"> </m:t>
        </m:r>
      </m:oMath>
      <w:r w:rsidR="0092144A" w:rsidRPr="007E4262">
        <w:rPr>
          <w:rFonts w:eastAsiaTheme="minorEastAsia" w:cs="Times New Roman"/>
        </w:rPr>
        <w:t>pod</w:t>
      </w:r>
      <w:r w:rsidR="00A45895">
        <w:rPr>
          <w:rFonts w:eastAsiaTheme="minorEastAsia" w:cs="Times New Roman"/>
        </w:rPr>
        <w:t>e</w:t>
      </w:r>
      <w:r w:rsidR="0092144A" w:rsidRPr="007E4262">
        <w:rPr>
          <w:rFonts w:eastAsiaTheme="minorEastAsia" w:cs="Times New Roman"/>
        </w:rPr>
        <w:t>m ser matrizes</w:t>
      </w:r>
      <w:r w:rsidR="00426FD1">
        <w:rPr>
          <w:rFonts w:eastAsiaTheme="minorEastAsia" w:cs="Times New Roman"/>
        </w:rPr>
        <w:t xml:space="preserve"> </w:t>
      </w:r>
      <w:r w:rsidR="0092144A" w:rsidRPr="007E4262">
        <w:rPr>
          <w:rFonts w:eastAsiaTheme="minorEastAsia" w:cs="Times New Roman"/>
        </w:rPr>
        <w:t>(meio heterogêneo) ou escala</w:t>
      </w:r>
      <w:r w:rsidR="000A3044" w:rsidRPr="007E4262">
        <w:rPr>
          <w:rFonts w:eastAsiaTheme="minorEastAsia" w:cs="Times New Roman"/>
        </w:rPr>
        <w:t>r</w:t>
      </w:r>
      <w:r w:rsidR="0092144A" w:rsidRPr="007E4262">
        <w:rPr>
          <w:rFonts w:eastAsiaTheme="minorEastAsia" w:cs="Times New Roman"/>
        </w:rPr>
        <w:t>es</w:t>
      </w:r>
      <w:r w:rsidR="00A45895">
        <w:rPr>
          <w:rFonts w:eastAsiaTheme="minorEastAsia" w:cs="Times New Roman"/>
        </w:rPr>
        <w:t xml:space="preserve"> </w:t>
      </w:r>
      <w:r w:rsidR="0092144A" w:rsidRPr="007E4262">
        <w:rPr>
          <w:rFonts w:eastAsiaTheme="minorEastAsia" w:cs="Times New Roman"/>
        </w:rPr>
        <w:t>(meio homogêneo).</w:t>
      </w:r>
    </w:p>
    <w:p w:rsidR="0092144A" w:rsidRPr="007E4262" w:rsidRDefault="00A87191" w:rsidP="00ED6D0B">
      <w:pPr>
        <w:pStyle w:val="PargrafodaLista"/>
        <w:spacing w:after="120" w:line="360" w:lineRule="auto"/>
        <w:jc w:val="both"/>
        <w:rPr>
          <w:rFonts w:eastAsiaTheme="minorEastAsia" w:cs="Times New Roman"/>
        </w:rPr>
      </w:pPr>
      <m:oMathPara>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n+1</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d>
            <m:dPr>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ζ</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B</m:t>
                  </m:r>
                </m:num>
                <m:den>
                  <m:r>
                    <w:rPr>
                      <w:rFonts w:ascii="Cambria Math" w:hAnsi="Cambria Math" w:cs="Times New Roman"/>
                    </w:rPr>
                    <m:t>2A</m:t>
                  </m:r>
                </m:den>
              </m:f>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0</m:t>
                      </m:r>
                    </m:sub>
                  </m:sSub>
                </m:den>
              </m:f>
              <m:sSup>
                <m:sSupPr>
                  <m:ctrlPr>
                    <w:rPr>
                      <w:rFonts w:ascii="Cambria Math" w:hAnsi="Cambria Math" w:cs="Times New Roman"/>
                      <w:i/>
                    </w:rPr>
                  </m:ctrlPr>
                </m:sSupPr>
                <m:e>
                  <m:d>
                    <m:dPr>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ζ</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e>
                      </m:nary>
                    </m:e>
                  </m:d>
                </m:e>
                <m:sup>
                  <m:r>
                    <w:rPr>
                      <w:rFonts w:ascii="Cambria Math" w:hAnsi="Cambria Math" w:cs="Times New Roman"/>
                    </w:rPr>
                    <m:t>2</m:t>
                  </m:r>
                </m:sup>
              </m:sSup>
            </m:e>
          </m:d>
        </m:oMath>
      </m:oMathPara>
    </w:p>
    <w:p w:rsidR="00ED34F7" w:rsidRPr="007E4262" w:rsidRDefault="00ED34F7" w:rsidP="00ED6D0B">
      <w:pPr>
        <w:pStyle w:val="PargrafodaLista"/>
        <w:spacing w:after="120" w:line="360" w:lineRule="auto"/>
        <w:jc w:val="both"/>
        <w:rPr>
          <w:rFonts w:eastAsiaTheme="minorEastAsia" w:cs="Times New Roman"/>
        </w:rPr>
      </w:pPr>
    </w:p>
    <w:p w:rsidR="009E57D9" w:rsidRPr="007E4262" w:rsidRDefault="00A45895" w:rsidP="00ED6D0B">
      <w:pPr>
        <w:pStyle w:val="PargrafodaLista"/>
        <w:numPr>
          <w:ilvl w:val="0"/>
          <w:numId w:val="5"/>
        </w:numPr>
        <w:spacing w:after="120" w:line="360" w:lineRule="auto"/>
        <w:jc w:val="both"/>
        <w:rPr>
          <w:rFonts w:eastAsiaTheme="minorEastAsia" w:cs="Times New Roman"/>
        </w:rPr>
      </w:pPr>
      <w:r>
        <w:rPr>
          <w:rFonts w:eastAsiaTheme="minorEastAsia" w:cs="Times New Roman"/>
        </w:rPr>
        <w:t>a</w:t>
      </w:r>
      <w:r w:rsidR="009E57D9" w:rsidRPr="007E4262">
        <w:rPr>
          <w:rFonts w:eastAsiaTheme="minorEastAsia" w:cs="Times New Roman"/>
        </w:rPr>
        <w:t xml:space="preserve"> terceira variação ocorre quando se usa o modelo linear com absorção. A equação que re</w:t>
      </w:r>
      <w:r w:rsidR="00E52566" w:rsidRPr="007E4262">
        <w:rPr>
          <w:rFonts w:eastAsiaTheme="minorEastAsia" w:cs="Times New Roman"/>
        </w:rPr>
        <w:t>ge essa condição é mais custosa, pois</w:t>
      </w:r>
      <w:r w:rsidR="009E57D9" w:rsidRPr="007E4262">
        <w:rPr>
          <w:rFonts w:eastAsiaTheme="minorEastAsia" w:cs="Times New Roman"/>
        </w:rPr>
        <w:t xml:space="preserve"> compreende </w:t>
      </w:r>
      <w:r w:rsidR="00ED34F7" w:rsidRPr="007E4262">
        <w:rPr>
          <w:rFonts w:eastAsiaTheme="minorEastAsia" w:cs="Times New Roman"/>
        </w:rPr>
        <w:t>o</w:t>
      </w:r>
      <w:r w:rsidR="009E57D9" w:rsidRPr="007E4262">
        <w:rPr>
          <w:rFonts w:eastAsiaTheme="minorEastAsia" w:cs="Times New Roman"/>
        </w:rPr>
        <w:t xml:space="preserve"> operador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d</m:t>
            </m:r>
          </m:sub>
        </m:sSub>
      </m:oMath>
      <w:r w:rsidR="009E57D9" w:rsidRPr="007E4262">
        <w:rPr>
          <w:rFonts w:eastAsiaTheme="minorEastAsia" w:cs="Times New Roman"/>
        </w:rPr>
        <w:t xml:space="preserve"> que realiza cálculos no domínio da frequência, logo </w:t>
      </w:r>
      <w:r w:rsidR="00ED34F7" w:rsidRPr="007E4262">
        <w:rPr>
          <w:rFonts w:eastAsiaTheme="minorEastAsia" w:cs="Times New Roman"/>
        </w:rPr>
        <w:t xml:space="preserve">são efetuadas </w:t>
      </w:r>
      <w:r w:rsidR="009E57D9" w:rsidRPr="007E4262">
        <w:rPr>
          <w:rFonts w:eastAsiaTheme="minorEastAsia" w:cs="Times New Roman"/>
        </w:rPr>
        <w:t xml:space="preserve">transformadas de </w:t>
      </w:r>
      <w:r w:rsidR="00E52566" w:rsidRPr="008A613A">
        <w:rPr>
          <w:rFonts w:eastAsiaTheme="minorEastAsia" w:cs="Times New Roman"/>
        </w:rPr>
        <w:t>Fourier</w:t>
      </w:r>
      <w:r w:rsidR="009E57D9" w:rsidRPr="007E4262">
        <w:rPr>
          <w:rFonts w:eastAsiaTheme="minorEastAsia" w:cs="Times New Roman"/>
        </w:rPr>
        <w:t xml:space="preserve"> diretas e inversas.</w:t>
      </w:r>
      <w:r w:rsidR="00C02EC6" w:rsidRPr="007E4262">
        <w:rPr>
          <w:rFonts w:eastAsiaTheme="minorEastAsia" w:cs="Times New Roman"/>
        </w:rPr>
        <w:t xml:space="preserve"> Vale lembrar que </w:t>
      </w:r>
      <m:oMath>
        <m:sSup>
          <m:sSupPr>
            <m:ctrlPr>
              <w:rPr>
                <w:rFonts w:ascii="Cambria Math" w:hAnsi="Cambria Math" w:cs="Times New Roman"/>
                <w:i/>
                <w:iCs/>
                <w:color w:val="000000"/>
              </w:rPr>
            </m:ctrlPr>
          </m:sSupPr>
          <m:e>
            <m:r>
              <w:rPr>
                <w:rFonts w:ascii="Cambria Math" w:hAnsi="Cambria Math" w:cs="Times New Roman"/>
                <w:color w:val="000000"/>
              </w:rPr>
              <m:t>k</m:t>
            </m:r>
            <m:ctrlPr>
              <w:rPr>
                <w:rFonts w:ascii="Cambria Math" w:eastAsiaTheme="minorEastAsia" w:hAnsi="Cambria Math" w:cs="Times New Roman"/>
                <w:i/>
              </w:rPr>
            </m:ctrlPr>
          </m:e>
          <m:sup>
            <m:r>
              <w:rPr>
                <w:rFonts w:ascii="Cambria Math" w:hAnsi="Cambria Math" w:cs="Times New Roman"/>
                <w:color w:val="000000"/>
              </w:rPr>
              <m:t>y-1</m:t>
            </m:r>
          </m:sup>
        </m:sSup>
      </m:oMath>
      <w:r w:rsidR="00C02EC6" w:rsidRPr="007E4262">
        <w:rPr>
          <w:rFonts w:eastAsiaTheme="minorEastAsia" w:cs="Times New Roman"/>
          <w:iCs/>
          <w:color w:val="000000"/>
        </w:rPr>
        <w:t xml:space="preserve"> e </w:t>
      </w:r>
      <m:oMath>
        <m:sSup>
          <m:sSupPr>
            <m:ctrlPr>
              <w:rPr>
                <w:rFonts w:ascii="Cambria Math" w:hAnsi="Cambria Math" w:cs="Times New Roman"/>
                <w:i/>
                <w:iCs/>
                <w:color w:val="000000"/>
              </w:rPr>
            </m:ctrlPr>
          </m:sSupPr>
          <m:e>
            <m:r>
              <w:rPr>
                <w:rFonts w:ascii="Cambria Math" w:hAnsi="Cambria Math" w:cs="Times New Roman"/>
                <w:color w:val="000000"/>
              </w:rPr>
              <m:t>k</m:t>
            </m:r>
            <m:ctrlPr>
              <w:rPr>
                <w:rFonts w:ascii="Cambria Math" w:eastAsiaTheme="minorEastAsia" w:hAnsi="Cambria Math" w:cs="Times New Roman"/>
                <w:i/>
              </w:rPr>
            </m:ctrlPr>
          </m:e>
          <m:sup>
            <m:r>
              <w:rPr>
                <w:rFonts w:ascii="Cambria Math" w:hAnsi="Cambria Math" w:cs="Times New Roman"/>
                <w:color w:val="000000"/>
              </w:rPr>
              <m:t>y-2</m:t>
            </m:r>
          </m:sup>
        </m:sSup>
      </m:oMath>
      <w:r w:rsidR="00C02EC6" w:rsidRPr="007E4262">
        <w:rPr>
          <w:rFonts w:eastAsiaTheme="minorEastAsia" w:cs="Times New Roman"/>
          <w:iCs/>
          <w:color w:val="000000"/>
        </w:rPr>
        <w:t xml:space="preserve"> foram p</w:t>
      </w:r>
      <w:r w:rsidR="006A7BAC" w:rsidRPr="007E4262">
        <w:rPr>
          <w:rFonts w:eastAsiaTheme="minorEastAsia" w:cs="Times New Roman"/>
          <w:iCs/>
          <w:color w:val="000000"/>
        </w:rPr>
        <w:t>r</w:t>
      </w:r>
      <w:r w:rsidR="00C02EC6" w:rsidRPr="007E4262">
        <w:rPr>
          <w:rFonts w:eastAsiaTheme="minorEastAsia" w:cs="Times New Roman"/>
          <w:iCs/>
          <w:color w:val="000000"/>
        </w:rPr>
        <w:t xml:space="preserve">é calculados que </w:t>
      </w:r>
      <m:oMath>
        <m:sSup>
          <m:sSupPr>
            <m:ctrlPr>
              <w:rPr>
                <w:rFonts w:ascii="Cambria Math" w:hAnsi="Cambria Math" w:cs="Times New Roman"/>
                <w:i/>
              </w:rPr>
            </m:ctrlPr>
          </m:sSupPr>
          <m:e>
            <m:r>
              <w:rPr>
                <w:rFonts w:ascii="Cambria Math" w:hAnsi="Cambria Math" w:cs="Times New Roman"/>
              </w:rPr>
              <m:t>ρ</m:t>
            </m:r>
          </m:e>
          <m:sup>
            <m:r>
              <w:rPr>
                <w:rFonts w:ascii="Cambria Math" w:hAnsi="Cambria Math" w:cs="Times New Roman"/>
              </w:rPr>
              <m:t>n+1</m:t>
            </m:r>
          </m:sup>
        </m:sSup>
      </m:oMath>
      <w:r w:rsidR="00C02EC6" w:rsidRPr="007E4262">
        <w:rPr>
          <w:rFonts w:eastAsiaTheme="minorEastAsia" w:cs="Times New Roman"/>
        </w:rPr>
        <w:t xml:space="preserve"> e </w:t>
      </w:r>
      <m:oMath>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oMath>
      <w:r w:rsidR="00C02EC6" w:rsidRPr="007E4262">
        <w:rPr>
          <w:rFonts w:eastAsiaTheme="minorEastAsia" w:cs="Times New Roman"/>
        </w:rPr>
        <w:t xml:space="preserve"> estão armazenados na </w:t>
      </w:r>
      <w:r w:rsidR="006A7BAC" w:rsidRPr="007E4262">
        <w:rPr>
          <w:rFonts w:eastAsiaTheme="minorEastAsia" w:cs="Times New Roman"/>
        </w:rPr>
        <w:t>memória</w:t>
      </w:r>
      <w:r w:rsidR="00C02EC6" w:rsidRPr="007E4262">
        <w:rPr>
          <w:rFonts w:eastAsiaTheme="minorEastAsia" w:cs="Times New Roman"/>
        </w:rPr>
        <w:t xml:space="preserve"> e que </w:t>
      </w:r>
      <m:oMath>
        <m:r>
          <w:rPr>
            <w:rFonts w:ascii="Cambria Math" w:hAnsi="Cambria Math" w:cs="Times New Roman"/>
          </w:rPr>
          <m:t>τ, η,</m:t>
        </m:r>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oMath>
      <w:r w:rsidR="00C02EC6" w:rsidRPr="007E4262">
        <w:rPr>
          <w:rFonts w:eastAsiaTheme="minorEastAsia" w:cs="Times New Roman"/>
        </w:rPr>
        <w:t xml:space="preserve"> e </w:t>
      </w:r>
      <m:oMath>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oMath>
      <w:r w:rsidR="00C02EC6" w:rsidRPr="007E4262">
        <w:rPr>
          <w:rFonts w:eastAsiaTheme="minorEastAsia" w:cs="Times New Roman"/>
        </w:rPr>
        <w:t xml:space="preserve"> podem ser </w:t>
      </w:r>
      <w:r w:rsidR="00EC0476" w:rsidRPr="007E4262">
        <w:rPr>
          <w:rFonts w:eastAsiaTheme="minorEastAsia" w:cs="Times New Roman"/>
        </w:rPr>
        <w:t>matrizes (</w:t>
      </w:r>
      <w:r w:rsidR="00C02EC6" w:rsidRPr="007E4262">
        <w:rPr>
          <w:rFonts w:eastAsiaTheme="minorEastAsia" w:cs="Times New Roman"/>
        </w:rPr>
        <w:t xml:space="preserve">meio heterogêneo) ou </w:t>
      </w:r>
      <w:r w:rsidR="000A3044" w:rsidRPr="007E4262">
        <w:rPr>
          <w:rFonts w:eastAsiaTheme="minorEastAsia" w:cs="Times New Roman"/>
        </w:rPr>
        <w:t xml:space="preserve">escalares </w:t>
      </w:r>
      <w:r w:rsidR="00C02EC6" w:rsidRPr="007E4262">
        <w:rPr>
          <w:rFonts w:eastAsiaTheme="minorEastAsia" w:cs="Times New Roman"/>
        </w:rPr>
        <w:t>(meio homogêneo).</w:t>
      </w:r>
    </w:p>
    <w:p w:rsidR="009C4A98" w:rsidRPr="007E4262" w:rsidRDefault="00A87191" w:rsidP="00ED6D0B">
      <w:pPr>
        <w:spacing w:after="120" w:line="360" w:lineRule="auto"/>
        <w:jc w:val="both"/>
        <w:rPr>
          <w:rFonts w:eastAsiaTheme="minorEastAsia" w:cs="Times New Roman"/>
        </w:rPr>
      </w:pPr>
      <m:oMathPara>
        <m:oMath>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n+1</m:t>
              </m:r>
            </m:sup>
          </m:s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0</m:t>
              </m:r>
            </m:sub>
            <m:sup>
              <m:r>
                <w:rPr>
                  <w:rFonts w:ascii="Cambria Math" w:hAnsi="Cambria Math" w:cs="Times New Roman"/>
                </w:rPr>
                <m:t>2</m:t>
              </m:r>
            </m:sup>
          </m:sSubSup>
          <m:d>
            <m:dPr>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ζ</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e>
              </m:nary>
              <m:r>
                <w:rPr>
                  <w:rFonts w:ascii="Cambria Math" w:hAnsi="Cambria Math" w:cs="Times New Roman"/>
                </w:rPr>
                <m:t>-τ</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y-2</m:t>
                      </m:r>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0</m:t>
                          </m:r>
                        </m:sub>
                      </m:sSub>
                      <m:nary>
                        <m:naryPr>
                          <m:chr m:val="∑"/>
                          <m:limLoc m:val="undOvr"/>
                          <m:supHide m:val="1"/>
                          <m:ctrlPr>
                            <w:rPr>
                              <w:rFonts w:ascii="Cambria Math" w:hAnsi="Cambria Math" w:cs="Times New Roman"/>
                              <w:i/>
                            </w:rPr>
                          </m:ctrlPr>
                        </m:naryPr>
                        <m:sub>
                          <m:r>
                            <w:rPr>
                              <w:rFonts w:ascii="Cambria Math" w:hAnsi="Cambria Math" w:cs="Times New Roman"/>
                            </w:rPr>
                            <m:t>ζ</m:t>
                          </m:r>
                        </m:sub>
                        <m:sup/>
                        <m:e>
                          <m:f>
                            <m:fPr>
                              <m:ctrlPr>
                                <w:rPr>
                                  <w:rFonts w:ascii="Cambria Math" w:hAnsi="Cambria Math" w:cs="Times New Roman"/>
                                  <w:i/>
                                </w:rPr>
                              </m:ctrlPr>
                            </m:fPr>
                            <m:num>
                              <m:r>
                                <w:rPr>
                                  <w:rFonts w:ascii="Cambria Math" w:hAnsi="Cambria Math" w:cs="Times New Roman"/>
                                </w:rPr>
                                <m:t>∂</m:t>
                              </m:r>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ζ</m:t>
                                  </m:r>
                                </m:sub>
                                <m:sup>
                                  <m:r>
                                    <w:rPr>
                                      <w:rFonts w:ascii="Cambria Math" w:eastAsiaTheme="minorEastAsia" w:hAnsi="Cambria Math" w:cs="Times New Roman"/>
                                    </w:rPr>
                                    <m:t>n+</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2</m:t>
                                      </m:r>
                                    </m:den>
                                  </m:f>
                                </m:sup>
                              </m:sSubSup>
                            </m:num>
                            <m:den>
                              <m:r>
                                <w:rPr>
                                  <w:rFonts w:ascii="Cambria Math" w:hAnsi="Cambria Math" w:cs="Times New Roman"/>
                                </w:rPr>
                                <m:t>∂ζ</m:t>
                              </m:r>
                            </m:den>
                          </m:f>
                        </m:e>
                      </m:nary>
                    </m:e>
                  </m:d>
                </m:e>
              </m:d>
              <m:r>
                <w:rPr>
                  <w:rFonts w:ascii="Cambria Math" w:hAnsi="Cambria Math" w:cs="Times New Roman"/>
                </w:rPr>
                <m:t>-η</m:t>
              </m:r>
              <m:sSup>
                <m:sSupPr>
                  <m:ctrlPr>
                    <w:rPr>
                      <w:rFonts w:ascii="Cambria Math" w:eastAsiaTheme="minorEastAsia" w:hAnsi="Cambria Math" w:cs="Times New Roman"/>
                      <w:i/>
                    </w:rPr>
                  </m:ctrlPr>
                </m:sSupPr>
                <m:e>
                  <m:r>
                    <m:rPr>
                      <m:scr m:val="script"/>
                    </m:rPr>
                    <w:rPr>
                      <w:rFonts w:ascii="Cambria Math" w:eastAsiaTheme="minorEastAsia" w:hAnsi="Cambria Math" w:cs="Times New Roman"/>
                    </w:rPr>
                    <m:t>F</m:t>
                  </m:r>
                  <m:ctrlPr>
                    <w:rPr>
                      <w:rFonts w:ascii="Cambria Math" w:hAnsi="Cambria Math" w:cs="Times New Roman"/>
                      <w:i/>
                    </w:rPr>
                  </m:ctrlPr>
                </m:e>
                <m:sup>
                  <m:r>
                    <w:rPr>
                      <w:rFonts w:ascii="Cambria Math" w:eastAsiaTheme="minorEastAsia" w:hAnsi="Cambria Math" w:cs="Times New Roman"/>
                    </w:rPr>
                    <m:t>-1</m:t>
                  </m:r>
                </m:sup>
              </m:sSup>
              <m:d>
                <m:dPr>
                  <m:begChr m:val="{"/>
                  <m:endChr m:val="}"/>
                  <m:ctrlPr>
                    <w:rPr>
                      <w:rFonts w:ascii="Cambria Math" w:eastAsiaTheme="minorEastAsia" w:hAnsi="Cambria Math" w:cs="Times New Roman"/>
                      <w:i/>
                    </w:rPr>
                  </m:ctrlPr>
                </m:dPr>
                <m:e>
                  <m:sSup>
                    <m:sSupPr>
                      <m:ctrlPr>
                        <w:rPr>
                          <w:rFonts w:ascii="Cambria Math" w:hAnsi="Cambria Math" w:cs="Times New Roman"/>
                          <w:i/>
                          <w:iCs/>
                          <w:color w:val="000000"/>
                          <w:sz w:val="20"/>
                          <w:szCs w:val="20"/>
                        </w:rPr>
                      </m:ctrlPr>
                    </m:sSupPr>
                    <m:e>
                      <m:r>
                        <w:rPr>
                          <w:rFonts w:ascii="Cambria Math" w:hAnsi="Cambria Math" w:cs="Times New Roman"/>
                          <w:color w:val="000000"/>
                          <w:sz w:val="20"/>
                          <w:szCs w:val="20"/>
                        </w:rPr>
                        <m:t>k</m:t>
                      </m:r>
                      <m:ctrlPr>
                        <w:rPr>
                          <w:rFonts w:ascii="Cambria Math" w:eastAsiaTheme="minorEastAsia" w:hAnsi="Cambria Math" w:cs="Times New Roman"/>
                          <w:i/>
                        </w:rPr>
                      </m:ctrlPr>
                    </m:e>
                    <m:sup>
                      <m:r>
                        <w:rPr>
                          <w:rFonts w:ascii="Cambria Math" w:hAnsi="Cambria Math" w:cs="Times New Roman"/>
                          <w:color w:val="000000"/>
                          <w:sz w:val="20"/>
                          <w:szCs w:val="20"/>
                        </w:rPr>
                        <m:t>y-1</m:t>
                      </m:r>
                    </m:sup>
                  </m:sSup>
                  <m:r>
                    <m:rPr>
                      <m:scr m:val="script"/>
                    </m:rPr>
                    <w:rPr>
                      <w:rFonts w:ascii="Cambria Math" w:eastAsiaTheme="minorEastAsia" w:hAnsi="Cambria Math" w:cs="Times New Roman"/>
                    </w:rPr>
                    <m:t>F</m:t>
                  </m:r>
                  <m:d>
                    <m:dPr>
                      <m:begChr m:val="{"/>
                      <m:endChr m:val="}"/>
                      <m:ctrlPr>
                        <w:rPr>
                          <w:rFonts w:ascii="Cambria Math" w:eastAsiaTheme="minorEastAsia"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ζ</m:t>
                          </m:r>
                        </m:sub>
                        <m:sup/>
                        <m:e>
                          <m:sSubSup>
                            <m:sSubSupPr>
                              <m:ctrlPr>
                                <w:rPr>
                                  <w:rFonts w:ascii="Cambria Math" w:eastAsiaTheme="minorEastAsia" w:hAnsi="Cambria Math" w:cs="Times New Roman"/>
                                  <w:i/>
                                </w:rPr>
                              </m:ctrlPr>
                            </m:sSubSupPr>
                            <m:e>
                              <m:r>
                                <w:rPr>
                                  <w:rFonts w:ascii="Cambria Math" w:eastAsiaTheme="minorEastAsia" w:hAnsi="Cambria Math" w:cs="Times New Roman"/>
                                </w:rPr>
                                <m:t>ρ</m:t>
                              </m:r>
                              <m:ctrlPr>
                                <w:rPr>
                                  <w:rFonts w:ascii="Cambria Math" w:hAnsi="Cambria Math" w:cs="Times New Roman"/>
                                  <w:i/>
                                </w:rPr>
                              </m:ctrlPr>
                            </m:e>
                            <m:sub>
                              <m:r>
                                <w:rPr>
                                  <w:rFonts w:ascii="Cambria Math" w:eastAsiaTheme="minorEastAsia" w:hAnsi="Cambria Math" w:cs="Times New Roman"/>
                                </w:rPr>
                                <m:t>ζ</m:t>
                              </m:r>
                            </m:sub>
                            <m:sup>
                              <m:r>
                                <w:rPr>
                                  <w:rFonts w:ascii="Cambria Math" w:eastAsiaTheme="minorEastAsia" w:hAnsi="Cambria Math" w:cs="Times New Roman"/>
                                </w:rPr>
                                <m:t>n+1</m:t>
                              </m:r>
                            </m:sup>
                          </m:sSubSup>
                        </m:e>
                      </m:nary>
                    </m:e>
                  </m:d>
                </m:e>
              </m:d>
              <m:ctrlPr>
                <w:rPr>
                  <w:rFonts w:ascii="Cambria Math" w:eastAsiaTheme="minorEastAsia" w:hAnsi="Cambria Math" w:cs="Times New Roman"/>
                  <w:i/>
                </w:rPr>
              </m:ctrlPr>
            </m:e>
          </m:d>
        </m:oMath>
      </m:oMathPara>
    </w:p>
    <w:p w:rsidR="00ED34F7" w:rsidRPr="007E4262" w:rsidRDefault="00ED34F7" w:rsidP="00ED6D0B">
      <w:pPr>
        <w:spacing w:after="120" w:line="360" w:lineRule="auto"/>
        <w:jc w:val="both"/>
        <w:rPr>
          <w:rFonts w:eastAsiaTheme="minorEastAsia" w:cs="Times New Roman"/>
        </w:rPr>
      </w:pPr>
    </w:p>
    <w:p w:rsidR="00C02EC6" w:rsidRPr="007E4262" w:rsidRDefault="00A45895" w:rsidP="00ED6D0B">
      <w:pPr>
        <w:pStyle w:val="PargrafodaLista"/>
        <w:numPr>
          <w:ilvl w:val="0"/>
          <w:numId w:val="5"/>
        </w:numPr>
        <w:spacing w:after="120" w:line="360" w:lineRule="auto"/>
        <w:jc w:val="both"/>
        <w:rPr>
          <w:rFonts w:eastAsiaTheme="minorEastAsia" w:cs="Times New Roman"/>
        </w:rPr>
      </w:pPr>
      <w:r>
        <w:rPr>
          <w:rFonts w:eastAsiaTheme="minorEastAsia" w:cs="Times New Roman"/>
        </w:rPr>
        <w:t>a</w:t>
      </w:r>
      <w:r w:rsidR="00664C28" w:rsidRPr="007E4262">
        <w:rPr>
          <w:rFonts w:eastAsiaTheme="minorEastAsia" w:cs="Times New Roman"/>
        </w:rPr>
        <w:t xml:space="preserve"> quarta variação ocorre quando se usa o modelo não</w:t>
      </w:r>
      <w:r>
        <w:rPr>
          <w:rFonts w:eastAsiaTheme="minorEastAsia" w:cs="Times New Roman"/>
        </w:rPr>
        <w:t xml:space="preserve"> </w:t>
      </w:r>
      <w:r w:rsidR="00664C28" w:rsidRPr="007E4262">
        <w:rPr>
          <w:rFonts w:eastAsiaTheme="minorEastAsia" w:cs="Times New Roman"/>
        </w:rPr>
        <w:t>linear com absorção</w:t>
      </w:r>
      <w:r w:rsidR="00E52566" w:rsidRPr="007E4262">
        <w:rPr>
          <w:rFonts w:eastAsiaTheme="minorEastAsia" w:cs="Times New Roman"/>
        </w:rPr>
        <w:t>. Esta variação</w:t>
      </w:r>
      <w:r w:rsidR="00664C28" w:rsidRPr="007E4262">
        <w:rPr>
          <w:rFonts w:eastAsiaTheme="minorEastAsia" w:cs="Times New Roman"/>
        </w:rPr>
        <w:t xml:space="preserve"> é uma combinação das variações dois e três. </w:t>
      </w:r>
      <w:r w:rsidR="00E52566" w:rsidRPr="007E4262">
        <w:rPr>
          <w:rFonts w:eastAsiaTheme="minorEastAsia" w:cs="Times New Roman"/>
        </w:rPr>
        <w:t>A</w:t>
      </w:r>
      <w:r w:rsidR="00664C28" w:rsidRPr="007E4262">
        <w:rPr>
          <w:rFonts w:eastAsiaTheme="minorEastAsia" w:cs="Times New Roman"/>
        </w:rPr>
        <w:t xml:space="preserve"> equação que </w:t>
      </w:r>
      <w:r w:rsidR="00E52566" w:rsidRPr="007E4262">
        <w:rPr>
          <w:rFonts w:eastAsiaTheme="minorEastAsia" w:cs="Times New Roman"/>
        </w:rPr>
        <w:t>a</w:t>
      </w:r>
      <w:r w:rsidR="00664C28" w:rsidRPr="007E4262">
        <w:rPr>
          <w:rFonts w:eastAsiaTheme="minorEastAsia" w:cs="Times New Roman"/>
        </w:rPr>
        <w:t xml:space="preserve"> rege é</w:t>
      </w:r>
    </w:p>
    <w:p w:rsidR="00664C28" w:rsidRPr="007E4262" w:rsidRDefault="00A87191" w:rsidP="00ED6D0B">
      <w:pPr>
        <w:pStyle w:val="PargrafodaLista"/>
        <w:spacing w:after="120" w:line="360" w:lineRule="auto"/>
        <w:ind w:left="0"/>
        <w:jc w:val="both"/>
        <w:rPr>
          <w:rFonts w:eastAsiaTheme="minorEastAsia" w:cs="Times New Roman"/>
          <w:sz w:val="18"/>
          <w:szCs w:val="18"/>
        </w:rPr>
      </w:pPr>
      <m:oMathPara>
        <m:oMath>
          <m:sSup>
            <m:sSupPr>
              <m:ctrlPr>
                <w:rPr>
                  <w:rFonts w:ascii="Cambria Math" w:hAnsi="Cambria Math" w:cs="Times New Roman"/>
                  <w:i/>
                  <w:sz w:val="18"/>
                  <w:szCs w:val="18"/>
                </w:rPr>
              </m:ctrlPr>
            </m:sSupPr>
            <m:e>
              <m:r>
                <w:rPr>
                  <w:rFonts w:ascii="Cambria Math" w:hAnsi="Cambria Math" w:cs="Times New Roman"/>
                  <w:sz w:val="18"/>
                  <w:szCs w:val="18"/>
                </w:rPr>
                <m:t>p</m:t>
              </m:r>
            </m:e>
            <m:sup>
              <m:r>
                <w:rPr>
                  <w:rFonts w:ascii="Cambria Math" w:hAnsi="Cambria Math" w:cs="Times New Roman"/>
                  <w:sz w:val="18"/>
                  <w:szCs w:val="18"/>
                </w:rPr>
                <m:t>n+1</m:t>
              </m:r>
            </m:sup>
          </m:sSup>
          <m:r>
            <w:rPr>
              <w:rFonts w:ascii="Cambria Math" w:hAnsi="Cambria Math" w:cs="Times New Roman"/>
              <w:sz w:val="18"/>
              <w:szCs w:val="18"/>
            </w:rPr>
            <m:t>=</m:t>
          </m:r>
          <m:sSubSup>
            <m:sSubSupPr>
              <m:ctrlPr>
                <w:rPr>
                  <w:rFonts w:ascii="Cambria Math" w:hAnsi="Cambria Math" w:cs="Times New Roman"/>
                  <w:i/>
                  <w:sz w:val="18"/>
                  <w:szCs w:val="18"/>
                </w:rPr>
              </m:ctrlPr>
            </m:sSubSupPr>
            <m:e>
              <m:r>
                <w:rPr>
                  <w:rFonts w:ascii="Cambria Math" w:hAnsi="Cambria Math" w:cs="Times New Roman"/>
                  <w:sz w:val="18"/>
                  <w:szCs w:val="18"/>
                </w:rPr>
                <m:t>c</m:t>
              </m:r>
            </m:e>
            <m:sub>
              <m:r>
                <w:rPr>
                  <w:rFonts w:ascii="Cambria Math" w:hAnsi="Cambria Math" w:cs="Times New Roman"/>
                  <w:sz w:val="18"/>
                  <w:szCs w:val="18"/>
                </w:rPr>
                <m:t>0</m:t>
              </m:r>
            </m:sub>
            <m:sup>
              <m:r>
                <w:rPr>
                  <w:rFonts w:ascii="Cambria Math" w:hAnsi="Cambria Math" w:cs="Times New Roman"/>
                  <w:sz w:val="18"/>
                  <w:szCs w:val="18"/>
                </w:rPr>
                <m:t>2</m:t>
              </m:r>
            </m:sup>
          </m:sSubSup>
          <m:d>
            <m:dPr>
              <m:ctrlPr>
                <w:rPr>
                  <w:rFonts w:ascii="Cambria Math" w:hAnsi="Cambria Math" w:cs="Times New Roman"/>
                  <w:i/>
                  <w:sz w:val="18"/>
                  <w:szCs w:val="18"/>
                </w:rPr>
              </m:ctrlPr>
            </m:dPr>
            <m:e>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ζ</m:t>
                  </m:r>
                </m:sub>
                <m:sup/>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ρ</m:t>
                      </m:r>
                      <m:ctrlPr>
                        <w:rPr>
                          <w:rFonts w:ascii="Cambria Math" w:hAnsi="Cambria Math" w:cs="Times New Roman"/>
                          <w:i/>
                          <w:sz w:val="18"/>
                          <w:szCs w:val="18"/>
                        </w:rPr>
                      </m:ctrlPr>
                    </m:e>
                    <m:sub>
                      <m:r>
                        <w:rPr>
                          <w:rFonts w:ascii="Cambria Math" w:eastAsiaTheme="minorEastAsia" w:hAnsi="Cambria Math" w:cs="Times New Roman"/>
                          <w:sz w:val="18"/>
                          <w:szCs w:val="18"/>
                        </w:rPr>
                        <m:t>ζ</m:t>
                      </m:r>
                    </m:sub>
                    <m:sup>
                      <m:r>
                        <w:rPr>
                          <w:rFonts w:ascii="Cambria Math" w:eastAsiaTheme="minorEastAsia" w:hAnsi="Cambria Math" w:cs="Times New Roman"/>
                          <w:sz w:val="18"/>
                          <w:szCs w:val="18"/>
                        </w:rPr>
                        <m:t>n+1</m:t>
                      </m:r>
                    </m:sup>
                  </m:sSubSup>
                </m:e>
              </m:nary>
              <m:r>
                <w:rPr>
                  <w:rFonts w:ascii="Cambria Math" w:hAnsi="Cambria Math" w:cs="Times New Roman"/>
                  <w:sz w:val="18"/>
                  <w:szCs w:val="18"/>
                </w:rPr>
                <m:t>+</m:t>
              </m:r>
              <m:f>
                <m:fPr>
                  <m:ctrlPr>
                    <w:rPr>
                      <w:rFonts w:ascii="Cambria Math" w:hAnsi="Cambria Math" w:cs="Times New Roman"/>
                      <w:i/>
                      <w:sz w:val="18"/>
                      <w:szCs w:val="18"/>
                    </w:rPr>
                  </m:ctrlPr>
                </m:fPr>
                <m:num>
                  <m:r>
                    <w:rPr>
                      <w:rFonts w:ascii="Cambria Math" w:hAnsi="Cambria Math" w:cs="Times New Roman"/>
                      <w:sz w:val="18"/>
                      <w:szCs w:val="18"/>
                    </w:rPr>
                    <m:t>B</m:t>
                  </m:r>
                </m:num>
                <m:den>
                  <m:r>
                    <w:rPr>
                      <w:rFonts w:ascii="Cambria Math" w:hAnsi="Cambria Math" w:cs="Times New Roman"/>
                      <w:sz w:val="18"/>
                      <w:szCs w:val="18"/>
                    </w:rPr>
                    <m:t>2A</m:t>
                  </m:r>
                </m:den>
              </m:f>
              <m:f>
                <m:fPr>
                  <m:ctrlPr>
                    <w:rPr>
                      <w:rFonts w:ascii="Cambria Math" w:hAnsi="Cambria Math" w:cs="Times New Roman"/>
                      <w:i/>
                      <w:sz w:val="18"/>
                      <w:szCs w:val="18"/>
                    </w:rPr>
                  </m:ctrlPr>
                </m:fPr>
                <m:num>
                  <m:r>
                    <w:rPr>
                      <w:rFonts w:ascii="Cambria Math" w:hAnsi="Cambria Math" w:cs="Times New Roman"/>
                      <w:sz w:val="18"/>
                      <w:szCs w:val="18"/>
                    </w:rPr>
                    <m:t>1</m:t>
                  </m:r>
                </m:num>
                <m:den>
                  <m:sSub>
                    <m:sSubPr>
                      <m:ctrlPr>
                        <w:rPr>
                          <w:rFonts w:ascii="Cambria Math" w:hAnsi="Cambria Math" w:cs="Times New Roman"/>
                          <w:i/>
                          <w:sz w:val="18"/>
                          <w:szCs w:val="18"/>
                        </w:rPr>
                      </m:ctrlPr>
                    </m:sSubPr>
                    <m:e>
                      <m:r>
                        <w:rPr>
                          <w:rFonts w:ascii="Cambria Math" w:hAnsi="Cambria Math" w:cs="Times New Roman"/>
                          <w:sz w:val="18"/>
                          <w:szCs w:val="18"/>
                        </w:rPr>
                        <m:t>ρ</m:t>
                      </m:r>
                    </m:e>
                    <m:sub>
                      <m:r>
                        <w:rPr>
                          <w:rFonts w:ascii="Cambria Math" w:hAnsi="Cambria Math" w:cs="Times New Roman"/>
                          <w:sz w:val="18"/>
                          <w:szCs w:val="18"/>
                        </w:rPr>
                        <m:t>0</m:t>
                      </m:r>
                    </m:sub>
                  </m:sSub>
                </m:den>
              </m:f>
              <m:sSup>
                <m:sSupPr>
                  <m:ctrlPr>
                    <w:rPr>
                      <w:rFonts w:ascii="Cambria Math" w:hAnsi="Cambria Math" w:cs="Times New Roman"/>
                      <w:i/>
                      <w:sz w:val="18"/>
                      <w:szCs w:val="18"/>
                    </w:rPr>
                  </m:ctrlPr>
                </m:sSupPr>
                <m:e>
                  <m:d>
                    <m:dPr>
                      <m:ctrlPr>
                        <w:rPr>
                          <w:rFonts w:ascii="Cambria Math" w:hAnsi="Cambria Math" w:cs="Times New Roman"/>
                          <w:i/>
                          <w:sz w:val="18"/>
                          <w:szCs w:val="18"/>
                        </w:rPr>
                      </m:ctrlPr>
                    </m:dPr>
                    <m:e>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ζ</m:t>
                          </m:r>
                        </m:sub>
                        <m:sup/>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ρ</m:t>
                              </m:r>
                              <m:ctrlPr>
                                <w:rPr>
                                  <w:rFonts w:ascii="Cambria Math" w:hAnsi="Cambria Math" w:cs="Times New Roman"/>
                                  <w:i/>
                                  <w:sz w:val="18"/>
                                  <w:szCs w:val="18"/>
                                </w:rPr>
                              </m:ctrlPr>
                            </m:e>
                            <m:sub>
                              <m:r>
                                <w:rPr>
                                  <w:rFonts w:ascii="Cambria Math" w:eastAsiaTheme="minorEastAsia" w:hAnsi="Cambria Math" w:cs="Times New Roman"/>
                                  <w:sz w:val="18"/>
                                  <w:szCs w:val="18"/>
                                </w:rPr>
                                <m:t>ζ</m:t>
                              </m:r>
                            </m:sub>
                            <m:sup>
                              <m:r>
                                <w:rPr>
                                  <w:rFonts w:ascii="Cambria Math" w:eastAsiaTheme="minorEastAsia" w:hAnsi="Cambria Math" w:cs="Times New Roman"/>
                                  <w:sz w:val="18"/>
                                  <w:szCs w:val="18"/>
                                </w:rPr>
                                <m:t>n+1</m:t>
                              </m:r>
                            </m:sup>
                          </m:sSubSup>
                        </m:e>
                      </m:nary>
                    </m:e>
                  </m:d>
                </m:e>
                <m:sup>
                  <m:r>
                    <w:rPr>
                      <w:rFonts w:ascii="Cambria Math" w:hAnsi="Cambria Math" w:cs="Times New Roman"/>
                      <w:sz w:val="18"/>
                      <w:szCs w:val="18"/>
                    </w:rPr>
                    <m:t>2</m:t>
                  </m:r>
                </m:sup>
              </m:sSup>
              <m:r>
                <w:rPr>
                  <w:rFonts w:ascii="Cambria Math" w:hAnsi="Cambria Math" w:cs="Times New Roman"/>
                  <w:sz w:val="18"/>
                  <w:szCs w:val="18"/>
                </w:rPr>
                <m:t>-τ</m:t>
              </m:r>
              <m:sSup>
                <m:sSupPr>
                  <m:ctrlPr>
                    <w:rPr>
                      <w:rFonts w:ascii="Cambria Math" w:eastAsiaTheme="minorEastAsia" w:hAnsi="Cambria Math" w:cs="Times New Roman"/>
                      <w:i/>
                      <w:sz w:val="18"/>
                      <w:szCs w:val="18"/>
                    </w:rPr>
                  </m:ctrlPr>
                </m:sSupPr>
                <m:e>
                  <m:r>
                    <m:rPr>
                      <m:scr m:val="script"/>
                    </m:rPr>
                    <w:rPr>
                      <w:rFonts w:ascii="Cambria Math" w:eastAsiaTheme="minorEastAsia" w:hAnsi="Cambria Math" w:cs="Times New Roman"/>
                      <w:sz w:val="18"/>
                      <w:szCs w:val="18"/>
                    </w:rPr>
                    <m:t>F</m:t>
                  </m:r>
                  <m:ctrlPr>
                    <w:rPr>
                      <w:rFonts w:ascii="Cambria Math" w:hAnsi="Cambria Math" w:cs="Times New Roman"/>
                      <w:i/>
                      <w:sz w:val="18"/>
                      <w:szCs w:val="18"/>
                    </w:rPr>
                  </m:ctrlPr>
                </m:e>
                <m:sup>
                  <m:r>
                    <w:rPr>
                      <w:rFonts w:ascii="Cambria Math" w:eastAsiaTheme="minorEastAsia" w:hAnsi="Cambria Math" w:cs="Times New Roman"/>
                      <w:sz w:val="18"/>
                      <w:szCs w:val="18"/>
                    </w:rPr>
                    <m:t>-1</m:t>
                  </m:r>
                </m:sup>
              </m:sSup>
              <m:d>
                <m:dPr>
                  <m:begChr m:val="{"/>
                  <m:endChr m:val="}"/>
                  <m:ctrlPr>
                    <w:rPr>
                      <w:rFonts w:ascii="Cambria Math" w:eastAsiaTheme="minorEastAsia" w:hAnsi="Cambria Math" w:cs="Times New Roman"/>
                      <w:i/>
                      <w:sz w:val="18"/>
                      <w:szCs w:val="18"/>
                    </w:rPr>
                  </m:ctrlPr>
                </m:dPr>
                <m:e>
                  <m:sSup>
                    <m:sSupPr>
                      <m:ctrlPr>
                        <w:rPr>
                          <w:rFonts w:ascii="Cambria Math" w:hAnsi="Cambria Math" w:cs="Times New Roman"/>
                          <w:i/>
                          <w:iCs/>
                          <w:color w:val="000000"/>
                          <w:sz w:val="18"/>
                          <w:szCs w:val="18"/>
                        </w:rPr>
                      </m:ctrlPr>
                    </m:sSupPr>
                    <m:e>
                      <m:r>
                        <w:rPr>
                          <w:rFonts w:ascii="Cambria Math" w:hAnsi="Cambria Math" w:cs="Times New Roman"/>
                          <w:color w:val="000000"/>
                          <w:sz w:val="18"/>
                          <w:szCs w:val="18"/>
                        </w:rPr>
                        <m:t>k</m:t>
                      </m:r>
                      <m:ctrlPr>
                        <w:rPr>
                          <w:rFonts w:ascii="Cambria Math" w:eastAsiaTheme="minorEastAsia" w:hAnsi="Cambria Math" w:cs="Times New Roman"/>
                          <w:i/>
                          <w:sz w:val="18"/>
                          <w:szCs w:val="18"/>
                        </w:rPr>
                      </m:ctrlPr>
                    </m:e>
                    <m:sup>
                      <m:r>
                        <w:rPr>
                          <w:rFonts w:ascii="Cambria Math" w:hAnsi="Cambria Math" w:cs="Times New Roman"/>
                          <w:color w:val="000000"/>
                          <w:sz w:val="18"/>
                          <w:szCs w:val="18"/>
                        </w:rPr>
                        <m:t>y-2</m:t>
                      </m:r>
                    </m:sup>
                  </m:sSup>
                  <m:r>
                    <m:rPr>
                      <m:scr m:val="script"/>
                    </m:rPr>
                    <w:rPr>
                      <w:rFonts w:ascii="Cambria Math" w:eastAsiaTheme="minorEastAsia" w:hAnsi="Cambria Math" w:cs="Times New Roman"/>
                      <w:sz w:val="18"/>
                      <w:szCs w:val="18"/>
                    </w:rPr>
                    <m:t>F</m:t>
                  </m:r>
                  <m:d>
                    <m:dPr>
                      <m:begChr m:val="{"/>
                      <m:endChr m:val="}"/>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ρ</m:t>
                          </m:r>
                        </m:e>
                        <m:sub>
                          <m:r>
                            <w:rPr>
                              <w:rFonts w:ascii="Cambria Math" w:eastAsiaTheme="minorEastAsia" w:hAnsi="Cambria Math" w:cs="Times New Roman"/>
                              <w:sz w:val="18"/>
                              <w:szCs w:val="18"/>
                            </w:rPr>
                            <m:t>0</m:t>
                          </m:r>
                        </m:sub>
                      </m:sSub>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ζ</m:t>
                          </m:r>
                        </m:sub>
                        <m:sup/>
                        <m:e>
                          <m:f>
                            <m:fPr>
                              <m:ctrlPr>
                                <w:rPr>
                                  <w:rFonts w:ascii="Cambria Math" w:hAnsi="Cambria Math" w:cs="Times New Roman"/>
                                  <w:i/>
                                  <w:sz w:val="18"/>
                                  <w:szCs w:val="18"/>
                                </w:rPr>
                              </m:ctrlPr>
                            </m:fPr>
                            <m:num>
                              <m:r>
                                <w:rPr>
                                  <w:rFonts w:ascii="Cambria Math" w:hAnsi="Cambria Math" w:cs="Times New Roman"/>
                                  <w:sz w:val="18"/>
                                  <w:szCs w:val="18"/>
                                </w:rPr>
                                <m:t>∂</m:t>
                              </m:r>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u</m:t>
                                  </m:r>
                                </m:e>
                                <m:sub>
                                  <m:r>
                                    <w:rPr>
                                      <w:rFonts w:ascii="Cambria Math" w:eastAsiaTheme="minorEastAsia" w:hAnsi="Cambria Math" w:cs="Times New Roman"/>
                                      <w:sz w:val="18"/>
                                      <w:szCs w:val="18"/>
                                    </w:rPr>
                                    <m:t>ζ</m:t>
                                  </m:r>
                                </m:sub>
                                <m:sup>
                                  <m:r>
                                    <w:rPr>
                                      <w:rFonts w:ascii="Cambria Math" w:eastAsiaTheme="minorEastAsia" w:hAnsi="Cambria Math" w:cs="Times New Roman"/>
                                      <w:sz w:val="18"/>
                                      <w:szCs w:val="18"/>
                                    </w:rPr>
                                    <m:t>n+</m:t>
                                  </m:r>
                                  <m:f>
                                    <m:fPr>
                                      <m:ctrlPr>
                                        <w:rPr>
                                          <w:rFonts w:ascii="Cambria Math" w:eastAsiaTheme="minorEastAsia" w:hAnsi="Cambria Math" w:cs="Times New Roman"/>
                                          <w:i/>
                                          <w:sz w:val="18"/>
                                          <w:szCs w:val="18"/>
                                        </w:rPr>
                                      </m:ctrlPr>
                                    </m:fPr>
                                    <m:num>
                                      <m:r>
                                        <w:rPr>
                                          <w:rFonts w:ascii="Cambria Math" w:eastAsiaTheme="minorEastAsia" w:hAnsi="Cambria Math" w:cs="Times New Roman"/>
                                          <w:sz w:val="18"/>
                                          <w:szCs w:val="18"/>
                                        </w:rPr>
                                        <m:t>1</m:t>
                                      </m:r>
                                    </m:num>
                                    <m:den>
                                      <m:r>
                                        <w:rPr>
                                          <w:rFonts w:ascii="Cambria Math" w:eastAsiaTheme="minorEastAsia" w:hAnsi="Cambria Math" w:cs="Times New Roman"/>
                                          <w:sz w:val="18"/>
                                          <w:szCs w:val="18"/>
                                        </w:rPr>
                                        <m:t>2</m:t>
                                      </m:r>
                                    </m:den>
                                  </m:f>
                                </m:sup>
                              </m:sSubSup>
                            </m:num>
                            <m:den>
                              <m:r>
                                <w:rPr>
                                  <w:rFonts w:ascii="Cambria Math" w:hAnsi="Cambria Math" w:cs="Times New Roman"/>
                                  <w:sz w:val="18"/>
                                  <w:szCs w:val="18"/>
                                </w:rPr>
                                <m:t>∂ζ</m:t>
                              </m:r>
                            </m:den>
                          </m:f>
                        </m:e>
                      </m:nary>
                    </m:e>
                  </m:d>
                </m:e>
              </m:d>
              <m:r>
                <w:rPr>
                  <w:rFonts w:ascii="Cambria Math" w:hAnsi="Cambria Math" w:cs="Times New Roman"/>
                  <w:sz w:val="18"/>
                  <w:szCs w:val="18"/>
                </w:rPr>
                <m:t>-η</m:t>
              </m:r>
              <m:sSup>
                <m:sSupPr>
                  <m:ctrlPr>
                    <w:rPr>
                      <w:rFonts w:ascii="Cambria Math" w:eastAsiaTheme="minorEastAsia" w:hAnsi="Cambria Math" w:cs="Times New Roman"/>
                      <w:i/>
                      <w:sz w:val="18"/>
                      <w:szCs w:val="18"/>
                    </w:rPr>
                  </m:ctrlPr>
                </m:sSupPr>
                <m:e>
                  <m:r>
                    <m:rPr>
                      <m:scr m:val="script"/>
                    </m:rPr>
                    <w:rPr>
                      <w:rFonts w:ascii="Cambria Math" w:eastAsiaTheme="minorEastAsia" w:hAnsi="Cambria Math" w:cs="Times New Roman"/>
                      <w:sz w:val="18"/>
                      <w:szCs w:val="18"/>
                    </w:rPr>
                    <m:t>F</m:t>
                  </m:r>
                  <m:ctrlPr>
                    <w:rPr>
                      <w:rFonts w:ascii="Cambria Math" w:hAnsi="Cambria Math" w:cs="Times New Roman"/>
                      <w:i/>
                      <w:sz w:val="18"/>
                      <w:szCs w:val="18"/>
                    </w:rPr>
                  </m:ctrlPr>
                </m:e>
                <m:sup>
                  <m:r>
                    <w:rPr>
                      <w:rFonts w:ascii="Cambria Math" w:eastAsiaTheme="minorEastAsia" w:hAnsi="Cambria Math" w:cs="Times New Roman"/>
                      <w:sz w:val="18"/>
                      <w:szCs w:val="18"/>
                    </w:rPr>
                    <m:t>-1</m:t>
                  </m:r>
                </m:sup>
              </m:sSup>
              <m:d>
                <m:dPr>
                  <m:begChr m:val="{"/>
                  <m:endChr m:val="}"/>
                  <m:ctrlPr>
                    <w:rPr>
                      <w:rFonts w:ascii="Cambria Math" w:eastAsiaTheme="minorEastAsia" w:hAnsi="Cambria Math" w:cs="Times New Roman"/>
                      <w:i/>
                      <w:sz w:val="18"/>
                      <w:szCs w:val="18"/>
                    </w:rPr>
                  </m:ctrlPr>
                </m:dPr>
                <m:e>
                  <m:sSup>
                    <m:sSupPr>
                      <m:ctrlPr>
                        <w:rPr>
                          <w:rFonts w:ascii="Cambria Math" w:hAnsi="Cambria Math" w:cs="Times New Roman"/>
                          <w:i/>
                          <w:iCs/>
                          <w:color w:val="000000"/>
                          <w:sz w:val="18"/>
                          <w:szCs w:val="18"/>
                        </w:rPr>
                      </m:ctrlPr>
                    </m:sSupPr>
                    <m:e>
                      <m:r>
                        <w:rPr>
                          <w:rFonts w:ascii="Cambria Math" w:hAnsi="Cambria Math" w:cs="Times New Roman"/>
                          <w:color w:val="000000"/>
                          <w:sz w:val="18"/>
                          <w:szCs w:val="18"/>
                        </w:rPr>
                        <m:t>k</m:t>
                      </m:r>
                      <m:ctrlPr>
                        <w:rPr>
                          <w:rFonts w:ascii="Cambria Math" w:eastAsiaTheme="minorEastAsia" w:hAnsi="Cambria Math" w:cs="Times New Roman"/>
                          <w:i/>
                          <w:sz w:val="18"/>
                          <w:szCs w:val="18"/>
                        </w:rPr>
                      </m:ctrlPr>
                    </m:e>
                    <m:sup>
                      <m:r>
                        <w:rPr>
                          <w:rFonts w:ascii="Cambria Math" w:hAnsi="Cambria Math" w:cs="Times New Roman"/>
                          <w:color w:val="000000"/>
                          <w:sz w:val="18"/>
                          <w:szCs w:val="18"/>
                        </w:rPr>
                        <m:t>y-1</m:t>
                      </m:r>
                    </m:sup>
                  </m:sSup>
                  <m:r>
                    <m:rPr>
                      <m:scr m:val="script"/>
                    </m:rPr>
                    <w:rPr>
                      <w:rFonts w:ascii="Cambria Math" w:eastAsiaTheme="minorEastAsia" w:hAnsi="Cambria Math" w:cs="Times New Roman"/>
                      <w:sz w:val="18"/>
                      <w:szCs w:val="18"/>
                    </w:rPr>
                    <m:t>F</m:t>
                  </m:r>
                  <m:d>
                    <m:dPr>
                      <m:begChr m:val="{"/>
                      <m:endChr m:val="}"/>
                      <m:ctrlPr>
                        <w:rPr>
                          <w:rFonts w:ascii="Cambria Math" w:eastAsiaTheme="minorEastAsia" w:hAnsi="Cambria Math" w:cs="Times New Roman"/>
                          <w:i/>
                          <w:sz w:val="18"/>
                          <w:szCs w:val="18"/>
                        </w:rPr>
                      </m:ctrlPr>
                    </m:dPr>
                    <m:e>
                      <m:nary>
                        <m:naryPr>
                          <m:chr m:val="∑"/>
                          <m:limLoc m:val="undOvr"/>
                          <m:supHide m:val="1"/>
                          <m:ctrlPr>
                            <w:rPr>
                              <w:rFonts w:ascii="Cambria Math" w:hAnsi="Cambria Math" w:cs="Times New Roman"/>
                              <w:i/>
                              <w:sz w:val="18"/>
                              <w:szCs w:val="18"/>
                            </w:rPr>
                          </m:ctrlPr>
                        </m:naryPr>
                        <m:sub>
                          <m:r>
                            <w:rPr>
                              <w:rFonts w:ascii="Cambria Math" w:hAnsi="Cambria Math" w:cs="Times New Roman"/>
                              <w:sz w:val="18"/>
                              <w:szCs w:val="18"/>
                            </w:rPr>
                            <m:t>ζ</m:t>
                          </m:r>
                        </m:sub>
                        <m:sup/>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ρ</m:t>
                              </m:r>
                              <m:ctrlPr>
                                <w:rPr>
                                  <w:rFonts w:ascii="Cambria Math" w:hAnsi="Cambria Math" w:cs="Times New Roman"/>
                                  <w:i/>
                                  <w:sz w:val="18"/>
                                  <w:szCs w:val="18"/>
                                </w:rPr>
                              </m:ctrlPr>
                            </m:e>
                            <m:sub>
                              <m:r>
                                <w:rPr>
                                  <w:rFonts w:ascii="Cambria Math" w:eastAsiaTheme="minorEastAsia" w:hAnsi="Cambria Math" w:cs="Times New Roman"/>
                                  <w:sz w:val="18"/>
                                  <w:szCs w:val="18"/>
                                </w:rPr>
                                <m:t>ζ</m:t>
                              </m:r>
                            </m:sub>
                            <m:sup>
                              <m:r>
                                <w:rPr>
                                  <w:rFonts w:ascii="Cambria Math" w:eastAsiaTheme="minorEastAsia" w:hAnsi="Cambria Math" w:cs="Times New Roman"/>
                                  <w:sz w:val="18"/>
                                  <w:szCs w:val="18"/>
                                </w:rPr>
                                <m:t>n+1</m:t>
                              </m:r>
                            </m:sup>
                          </m:sSubSup>
                        </m:e>
                      </m:nary>
                    </m:e>
                  </m:d>
                </m:e>
              </m:d>
              <m:ctrlPr>
                <w:rPr>
                  <w:rFonts w:ascii="Cambria Math" w:eastAsiaTheme="minorEastAsia" w:hAnsi="Cambria Math" w:cs="Times New Roman"/>
                  <w:i/>
                  <w:sz w:val="18"/>
                  <w:szCs w:val="18"/>
                </w:rPr>
              </m:ctrlPr>
            </m:e>
          </m:d>
        </m:oMath>
      </m:oMathPara>
    </w:p>
    <w:p w:rsidR="00ED34F7" w:rsidRPr="007E4262" w:rsidRDefault="00ED34F7" w:rsidP="00ED6D0B">
      <w:pPr>
        <w:pStyle w:val="PargrafodaLista"/>
        <w:spacing w:after="120" w:line="360" w:lineRule="auto"/>
        <w:ind w:left="0"/>
        <w:jc w:val="both"/>
        <w:rPr>
          <w:rFonts w:eastAsiaTheme="minorEastAsia" w:cs="Times New Roman"/>
          <w:sz w:val="18"/>
          <w:szCs w:val="18"/>
        </w:rPr>
      </w:pPr>
    </w:p>
    <w:p w:rsidR="00D60547" w:rsidRPr="007E4262" w:rsidRDefault="00D60547" w:rsidP="00ED6D0B">
      <w:pPr>
        <w:pStyle w:val="PargrafodaLista"/>
        <w:spacing w:after="120" w:line="360" w:lineRule="auto"/>
        <w:ind w:left="0"/>
        <w:jc w:val="both"/>
        <w:rPr>
          <w:rFonts w:eastAsiaTheme="minorEastAsia" w:cs="Times New Roman"/>
        </w:rPr>
      </w:pPr>
      <w:r w:rsidRPr="007E4262">
        <w:rPr>
          <w:rFonts w:eastAsiaTheme="minorEastAsia" w:cs="Times New Roman"/>
        </w:rPr>
        <w:tab/>
        <w:t xml:space="preserve">A </w:t>
      </w:r>
      <w:r w:rsidRPr="007E4262">
        <w:rPr>
          <w:rFonts w:eastAsiaTheme="minorEastAsia" w:cs="Times New Roman"/>
          <w:b/>
        </w:rPr>
        <w:t xml:space="preserve">sétima operação </w:t>
      </w:r>
      <w:r w:rsidRPr="007E4262">
        <w:rPr>
          <w:rFonts w:eastAsiaTheme="minorEastAsia" w:cs="Times New Roman"/>
        </w:rPr>
        <w:t xml:space="preserve">consiste apenas em salvar as informações dos sensores em um arquivo </w:t>
      </w:r>
      <w:r w:rsidRPr="007E4262">
        <w:rPr>
          <w:rFonts w:eastAsiaTheme="minorEastAsia" w:cs="Times New Roman"/>
          <w:i/>
        </w:rPr>
        <w:t xml:space="preserve">HDF5. </w:t>
      </w:r>
      <w:r w:rsidRPr="007E4262">
        <w:rPr>
          <w:rFonts w:eastAsiaTheme="minorEastAsia" w:cs="Times New Roman"/>
        </w:rPr>
        <w:t xml:space="preserve">Os sensores são pontos do </w:t>
      </w:r>
      <w:r w:rsidRPr="00A45895">
        <w:rPr>
          <w:rFonts w:eastAsiaTheme="minorEastAsia" w:cs="Times New Roman"/>
          <w:i/>
        </w:rPr>
        <w:t xml:space="preserve">grid </w:t>
      </w:r>
      <w:r w:rsidR="00A45895">
        <w:rPr>
          <w:rFonts w:eastAsiaTheme="minorEastAsia" w:cs="Times New Roman"/>
        </w:rPr>
        <w:t>onde</w:t>
      </w:r>
      <w:r w:rsidRPr="007E4262">
        <w:rPr>
          <w:rFonts w:eastAsiaTheme="minorEastAsia" w:cs="Times New Roman"/>
        </w:rPr>
        <w:t xml:space="preserve"> as variáveis </w:t>
      </w:r>
      <w:r w:rsidR="007B5C35" w:rsidRPr="007E4262">
        <w:rPr>
          <w:rFonts w:eastAsiaTheme="minorEastAsia" w:cs="Times New Roman"/>
        </w:rPr>
        <w:t xml:space="preserve">são </w:t>
      </w:r>
      <w:r w:rsidRPr="007E4262">
        <w:rPr>
          <w:rFonts w:eastAsiaTheme="minorEastAsia" w:cs="Times New Roman"/>
        </w:rPr>
        <w:t>salvas em tod</w:t>
      </w:r>
      <w:r w:rsidR="00E52566" w:rsidRPr="007E4262">
        <w:rPr>
          <w:rFonts w:eastAsiaTheme="minorEastAsia" w:cs="Times New Roman"/>
        </w:rPr>
        <w:t>as</w:t>
      </w:r>
      <w:r w:rsidRPr="007E4262">
        <w:rPr>
          <w:rFonts w:eastAsiaTheme="minorEastAsia" w:cs="Times New Roman"/>
        </w:rPr>
        <w:t xml:space="preserve"> as iterações. </w:t>
      </w:r>
      <w:r w:rsidR="007B5C35" w:rsidRPr="007E4262">
        <w:rPr>
          <w:rFonts w:eastAsiaTheme="minorEastAsia" w:cs="Times New Roman"/>
        </w:rPr>
        <w:t xml:space="preserve">Porém, existe um </w:t>
      </w:r>
      <w:r w:rsidRPr="007E4262">
        <w:rPr>
          <w:rFonts w:eastAsiaTheme="minorEastAsia" w:cs="Times New Roman"/>
        </w:rPr>
        <w:t>problema quando se deseja salvar as velocidades das partículas</w:t>
      </w:r>
      <w:r w:rsidR="00E52566" w:rsidRPr="007E4262">
        <w:rPr>
          <w:rFonts w:eastAsiaTheme="minorEastAsia" w:cs="Times New Roman"/>
        </w:rPr>
        <w:t xml:space="preserve"> </w:t>
      </w:r>
      <m:oMath>
        <m:r>
          <w:rPr>
            <w:rFonts w:ascii="Cambria Math" w:eastAsiaTheme="minorEastAsia" w:hAnsi="Cambria Math" w:cs="Times New Roman"/>
          </w:rPr>
          <m:t>(u)</m:t>
        </m:r>
      </m:oMath>
      <w:r w:rsidRPr="007E4262">
        <w:rPr>
          <w:rFonts w:eastAsiaTheme="minorEastAsia" w:cs="Times New Roman"/>
        </w:rPr>
        <w:t>, pois</w:t>
      </w:r>
      <w:r w:rsidR="00A45895">
        <w:rPr>
          <w:rFonts w:eastAsiaTheme="minorEastAsia" w:cs="Times New Roman"/>
        </w:rPr>
        <w:t>,</w:t>
      </w:r>
      <w:r w:rsidRPr="007E4262">
        <w:rPr>
          <w:rFonts w:eastAsiaTheme="minorEastAsia" w:cs="Times New Roman"/>
        </w:rPr>
        <w:t xml:space="preserve"> devido ao </w:t>
      </w:r>
      <w:r w:rsidRPr="00A45895">
        <w:rPr>
          <w:rFonts w:eastAsiaTheme="minorEastAsia" w:cs="Times New Roman"/>
          <w:i/>
        </w:rPr>
        <w:t>staggered grid</w:t>
      </w:r>
      <w:r w:rsidR="00A45895">
        <w:rPr>
          <w:rFonts w:eastAsiaTheme="minorEastAsia" w:cs="Times New Roman"/>
        </w:rPr>
        <w:t>,</w:t>
      </w:r>
      <w:r w:rsidRPr="007E4262">
        <w:rPr>
          <w:rFonts w:eastAsiaTheme="minorEastAsia" w:cs="Times New Roman"/>
        </w:rPr>
        <w:t xml:space="preserve"> as velocidades são deslocadas do ponto </w:t>
      </w:r>
      <w:r w:rsidR="007B5C35" w:rsidRPr="007E4262">
        <w:rPr>
          <w:rFonts w:eastAsiaTheme="minorEastAsia" w:cs="Times New Roman"/>
        </w:rPr>
        <w:t>centra</w:t>
      </w:r>
      <w:r w:rsidR="005D101A">
        <w:rPr>
          <w:rFonts w:eastAsiaTheme="minorEastAsia" w:cs="Times New Roman"/>
        </w:rPr>
        <w:t>l</w:t>
      </w:r>
      <w:r w:rsidR="007B5C35" w:rsidRPr="007E4262">
        <w:rPr>
          <w:rFonts w:eastAsiaTheme="minorEastAsia" w:cs="Times New Roman"/>
        </w:rPr>
        <w:t xml:space="preserve"> </w:t>
      </w:r>
      <w:r w:rsidRPr="007E4262">
        <w:rPr>
          <w:rFonts w:eastAsiaTheme="minorEastAsia" w:cs="Times New Roman"/>
        </w:rPr>
        <w:t xml:space="preserve">do </w:t>
      </w:r>
      <w:r w:rsidRPr="005D101A">
        <w:rPr>
          <w:rFonts w:eastAsiaTheme="minorEastAsia" w:cs="Times New Roman"/>
          <w:i/>
        </w:rPr>
        <w:t>grid</w:t>
      </w:r>
      <w:r w:rsidRPr="007E4262">
        <w:rPr>
          <w:rFonts w:eastAsiaTheme="minorEastAsia" w:cs="Times New Roman"/>
        </w:rPr>
        <w:t xml:space="preserve">, </w:t>
      </w:r>
      <w:r w:rsidRPr="007E4262">
        <w:rPr>
          <w:rFonts w:eastAsiaTheme="minorEastAsia" w:cs="Times New Roman"/>
        </w:rPr>
        <w:lastRenderedPageBreak/>
        <w:t>des</w:t>
      </w:r>
      <w:r w:rsidR="005D101A">
        <w:rPr>
          <w:rFonts w:eastAsiaTheme="minorEastAsia" w:cs="Times New Roman"/>
        </w:rPr>
        <w:t>s</w:t>
      </w:r>
      <w:r w:rsidRPr="007E4262">
        <w:rPr>
          <w:rFonts w:eastAsiaTheme="minorEastAsia" w:cs="Times New Roman"/>
        </w:rPr>
        <w:t xml:space="preserve">a forma, se </w:t>
      </w:r>
      <w:r w:rsidR="007B5C35" w:rsidRPr="007E4262">
        <w:rPr>
          <w:rFonts w:eastAsiaTheme="minorEastAsia" w:cs="Times New Roman"/>
        </w:rPr>
        <w:t>se deseja salvar</w:t>
      </w:r>
      <w:r w:rsidRPr="007E4262">
        <w:rPr>
          <w:rFonts w:eastAsiaTheme="minorEastAsia" w:cs="Times New Roman"/>
        </w:rPr>
        <w:t xml:space="preserve"> o valor “certo” da velocidade, d</w:t>
      </w:r>
      <w:r w:rsidR="007B5C35" w:rsidRPr="007E4262">
        <w:rPr>
          <w:rFonts w:eastAsiaTheme="minorEastAsia" w:cs="Times New Roman"/>
        </w:rPr>
        <w:t>eve-se calcular o deslocamento dessa velocidade para o centro</w:t>
      </w:r>
      <w:r w:rsidR="00E52566" w:rsidRPr="007E4262">
        <w:rPr>
          <w:rFonts w:eastAsiaTheme="minorEastAsia" w:cs="Times New Roman"/>
        </w:rPr>
        <w:t xml:space="preserve"> do </w:t>
      </w:r>
      <w:r w:rsidR="00E52566" w:rsidRPr="005D101A">
        <w:rPr>
          <w:rFonts w:eastAsiaTheme="minorEastAsia" w:cs="Times New Roman"/>
          <w:i/>
        </w:rPr>
        <w:t>grid</w:t>
      </w:r>
      <w:r w:rsidR="007B5C35" w:rsidRPr="007E4262">
        <w:rPr>
          <w:rFonts w:eastAsiaTheme="minorEastAsia" w:cs="Times New Roman"/>
        </w:rPr>
        <w:t>.</w:t>
      </w:r>
    </w:p>
    <w:p w:rsidR="007B5C35" w:rsidRPr="007E4262" w:rsidRDefault="007B5C35" w:rsidP="00ED6D0B">
      <w:pPr>
        <w:pStyle w:val="PargrafodaLista"/>
        <w:spacing w:after="120" w:line="360" w:lineRule="auto"/>
        <w:ind w:left="0"/>
        <w:jc w:val="both"/>
        <w:rPr>
          <w:rFonts w:eastAsiaTheme="minorEastAsia" w:cs="Times New Roman"/>
        </w:rPr>
      </w:pPr>
      <w:r w:rsidRPr="007E4262">
        <w:rPr>
          <w:rFonts w:eastAsiaTheme="minorEastAsia" w:cs="Times New Roman"/>
        </w:rPr>
        <w:tab/>
        <w:t>Este cálculo é complexo</w:t>
      </w:r>
      <w:r w:rsidR="005D101A">
        <w:rPr>
          <w:rFonts w:eastAsiaTheme="minorEastAsia" w:cs="Times New Roman"/>
        </w:rPr>
        <w:t>,</w:t>
      </w:r>
      <w:r w:rsidRPr="007E4262">
        <w:rPr>
          <w:rFonts w:eastAsiaTheme="minorEastAsia" w:cs="Times New Roman"/>
        </w:rPr>
        <w:t xml:space="preserve"> pois exige que cada coordenada da velocidade volte para o domínio da </w:t>
      </w:r>
      <w:r w:rsidR="00E52566" w:rsidRPr="007E4262">
        <w:rPr>
          <w:rFonts w:eastAsiaTheme="minorEastAsia" w:cs="Times New Roman"/>
        </w:rPr>
        <w:t xml:space="preserve">frequência, </w:t>
      </w:r>
      <w:r w:rsidR="005D101A">
        <w:rPr>
          <w:rFonts w:eastAsiaTheme="minorEastAsia" w:cs="Times New Roman"/>
        </w:rPr>
        <w:t>por meio</w:t>
      </w:r>
      <w:r w:rsidRPr="007E4262">
        <w:rPr>
          <w:rFonts w:eastAsiaTheme="minorEastAsia" w:cs="Times New Roman"/>
        </w:rPr>
        <w:t xml:space="preserve"> </w:t>
      </w:r>
      <w:r w:rsidR="00E52566" w:rsidRPr="007E4262">
        <w:rPr>
          <w:rFonts w:eastAsiaTheme="minorEastAsia" w:cs="Times New Roman"/>
        </w:rPr>
        <w:t>da</w:t>
      </w:r>
      <w:r w:rsidRPr="007E4262">
        <w:rPr>
          <w:rFonts w:eastAsiaTheme="minorEastAsia" w:cs="Times New Roman"/>
        </w:rPr>
        <w:t xml:space="preserve"> transformada de </w:t>
      </w:r>
      <w:r w:rsidRPr="008A613A">
        <w:rPr>
          <w:rFonts w:eastAsiaTheme="minorEastAsia" w:cs="Times New Roman"/>
        </w:rPr>
        <w:t>Fourier</w:t>
      </w:r>
      <w:r w:rsidRPr="007E4262">
        <w:rPr>
          <w:rFonts w:eastAsiaTheme="minorEastAsia" w:cs="Times New Roman"/>
        </w:rPr>
        <w:t xml:space="preserve"> 1D, que seja multiplicad</w:t>
      </w:r>
      <w:r w:rsidR="00E52566" w:rsidRPr="007E4262">
        <w:rPr>
          <w:rFonts w:eastAsiaTheme="minorEastAsia" w:cs="Times New Roman"/>
        </w:rPr>
        <w:t>a</w:t>
      </w:r>
      <w:r w:rsidRPr="007E4262">
        <w:rPr>
          <w:rFonts w:eastAsiaTheme="minorEastAsia" w:cs="Times New Roman"/>
        </w:rPr>
        <w:t xml:space="preserve"> pelo fator de deslocamento e</w:t>
      </w:r>
      <w:r w:rsidR="00A50CD1">
        <w:rPr>
          <w:rFonts w:eastAsiaTheme="minorEastAsia" w:cs="Times New Roman"/>
        </w:rPr>
        <w:t>,</w:t>
      </w:r>
      <w:r w:rsidRPr="007E4262">
        <w:rPr>
          <w:rFonts w:eastAsiaTheme="minorEastAsia" w:cs="Times New Roman"/>
        </w:rPr>
        <w:t xml:space="preserve"> por fim</w:t>
      </w:r>
      <w:r w:rsidR="00A50CD1">
        <w:rPr>
          <w:rFonts w:eastAsiaTheme="minorEastAsia" w:cs="Times New Roman"/>
        </w:rPr>
        <w:t>,</w:t>
      </w:r>
      <w:r w:rsidRPr="007E4262">
        <w:rPr>
          <w:rFonts w:eastAsiaTheme="minorEastAsia" w:cs="Times New Roman"/>
        </w:rPr>
        <w:t xml:space="preserve"> retorn</w:t>
      </w:r>
      <w:r w:rsidR="00E52566" w:rsidRPr="007E4262">
        <w:rPr>
          <w:rFonts w:eastAsiaTheme="minorEastAsia" w:cs="Times New Roman"/>
        </w:rPr>
        <w:t>e</w:t>
      </w:r>
      <w:r w:rsidRPr="007E4262">
        <w:rPr>
          <w:rFonts w:eastAsiaTheme="minorEastAsia" w:cs="Times New Roman"/>
        </w:rPr>
        <w:t xml:space="preserve"> </w:t>
      </w:r>
      <w:r w:rsidR="00E52566" w:rsidRPr="007E4262">
        <w:rPr>
          <w:rFonts w:eastAsiaTheme="minorEastAsia" w:cs="Times New Roman"/>
        </w:rPr>
        <w:t>ao</w:t>
      </w:r>
      <w:r w:rsidRPr="007E4262">
        <w:rPr>
          <w:rFonts w:eastAsiaTheme="minorEastAsia" w:cs="Times New Roman"/>
        </w:rPr>
        <w:t xml:space="preserve"> domínio do tempo, para</w:t>
      </w:r>
      <w:r w:rsidR="00A50CD1">
        <w:rPr>
          <w:rFonts w:eastAsiaTheme="minorEastAsia" w:cs="Times New Roman"/>
        </w:rPr>
        <w:t>,</w:t>
      </w:r>
      <w:r w:rsidRPr="007E4262">
        <w:rPr>
          <w:rFonts w:eastAsiaTheme="minorEastAsia" w:cs="Times New Roman"/>
        </w:rPr>
        <w:t xml:space="preserve"> então</w:t>
      </w:r>
      <w:r w:rsidR="00A50CD1">
        <w:rPr>
          <w:rFonts w:eastAsiaTheme="minorEastAsia" w:cs="Times New Roman"/>
        </w:rPr>
        <w:t>,</w:t>
      </w:r>
      <w:r w:rsidRPr="007E4262">
        <w:rPr>
          <w:rFonts w:eastAsiaTheme="minorEastAsia" w:cs="Times New Roman"/>
        </w:rPr>
        <w:t xml:space="preserve"> ser salva no arquivo </w:t>
      </w:r>
      <w:r w:rsidRPr="007E4262">
        <w:rPr>
          <w:rFonts w:eastAsiaTheme="minorEastAsia" w:cs="Times New Roman"/>
          <w:i/>
        </w:rPr>
        <w:t xml:space="preserve">HDF5. </w:t>
      </w:r>
      <w:r w:rsidRPr="007E4262">
        <w:rPr>
          <w:rFonts w:eastAsiaTheme="minorEastAsia" w:cs="Times New Roman"/>
        </w:rPr>
        <w:t>Como esse processo exige poder computacional</w:t>
      </w:r>
      <w:r w:rsidR="00A50CD1">
        <w:rPr>
          <w:rFonts w:eastAsiaTheme="minorEastAsia" w:cs="Times New Roman"/>
        </w:rPr>
        <w:t>,</w:t>
      </w:r>
      <w:r w:rsidRPr="007E4262">
        <w:rPr>
          <w:rFonts w:eastAsiaTheme="minorEastAsia" w:cs="Times New Roman"/>
        </w:rPr>
        <w:t xml:space="preserve"> a placa de vídeo é vantajosa.</w:t>
      </w:r>
    </w:p>
    <w:p w:rsidR="007B5C35" w:rsidRPr="007E4262" w:rsidRDefault="007B5C35" w:rsidP="00ED6D0B">
      <w:pPr>
        <w:pStyle w:val="PargrafodaLista"/>
        <w:spacing w:after="120" w:line="360" w:lineRule="auto"/>
        <w:ind w:left="0"/>
        <w:jc w:val="both"/>
        <w:rPr>
          <w:rFonts w:eastAsiaTheme="minorEastAsia" w:cs="Times New Roman"/>
          <w:sz w:val="18"/>
          <w:szCs w:val="18"/>
        </w:rPr>
      </w:pPr>
      <w:r w:rsidRPr="007E4262">
        <w:rPr>
          <w:rFonts w:eastAsiaTheme="minorEastAsia" w:cs="Times New Roman"/>
          <w:i/>
        </w:rPr>
        <w:tab/>
      </w:r>
      <w:r w:rsidRPr="007E4262">
        <w:rPr>
          <w:rFonts w:eastAsiaTheme="minorEastAsia" w:cs="Times New Roman"/>
        </w:rPr>
        <w:t xml:space="preserve">No </w:t>
      </w:r>
      <w:r w:rsidR="00E769F4" w:rsidRPr="007E4262">
        <w:rPr>
          <w:rFonts w:eastAsiaTheme="minorEastAsia" w:cs="Times New Roman"/>
        </w:rPr>
        <w:t>entanto</w:t>
      </w:r>
      <w:r w:rsidRPr="007E4262">
        <w:rPr>
          <w:rFonts w:eastAsiaTheme="minorEastAsia" w:cs="Times New Roman"/>
        </w:rPr>
        <w:t xml:space="preserve">, salvar as componentes dos sensores é uma tarefa </w:t>
      </w:r>
      <w:r w:rsidR="00E769F4" w:rsidRPr="007E4262">
        <w:rPr>
          <w:rFonts w:eastAsiaTheme="minorEastAsia" w:cs="Times New Roman"/>
        </w:rPr>
        <w:t>complicada</w:t>
      </w:r>
      <w:r w:rsidRPr="007E4262">
        <w:rPr>
          <w:rFonts w:eastAsiaTheme="minorEastAsia" w:cs="Times New Roman"/>
        </w:rPr>
        <w:t xml:space="preserve"> para o dispositivo </w:t>
      </w:r>
      <w:r w:rsidR="00E769F4" w:rsidRPr="007E4262">
        <w:rPr>
          <w:rFonts w:eastAsiaTheme="minorEastAsia" w:cs="Times New Roman"/>
        </w:rPr>
        <w:t>gráfico</w:t>
      </w:r>
      <w:r w:rsidRPr="007E4262">
        <w:rPr>
          <w:rFonts w:eastAsiaTheme="minorEastAsia" w:cs="Times New Roman"/>
        </w:rPr>
        <w:t>, pois exige que as informações</w:t>
      </w:r>
      <w:r w:rsidR="00A50CD1">
        <w:rPr>
          <w:rFonts w:eastAsiaTheme="minorEastAsia" w:cs="Times New Roman"/>
        </w:rPr>
        <w:t>,</w:t>
      </w:r>
      <w:r w:rsidRPr="007E4262">
        <w:rPr>
          <w:rFonts w:eastAsiaTheme="minorEastAsia" w:cs="Times New Roman"/>
        </w:rPr>
        <w:t xml:space="preserve"> </w:t>
      </w:r>
      <w:r w:rsidR="00850FE1" w:rsidRPr="007E4262">
        <w:rPr>
          <w:rFonts w:eastAsiaTheme="minorEastAsia" w:cs="Times New Roman"/>
        </w:rPr>
        <w:t>contidas</w:t>
      </w:r>
      <w:r w:rsidRPr="007E4262">
        <w:rPr>
          <w:rFonts w:eastAsiaTheme="minorEastAsia" w:cs="Times New Roman"/>
        </w:rPr>
        <w:t xml:space="preserve"> na memória de dispositivo, seja</w:t>
      </w:r>
      <w:r w:rsidR="00E52566" w:rsidRPr="007E4262">
        <w:rPr>
          <w:rFonts w:eastAsiaTheme="minorEastAsia" w:cs="Times New Roman"/>
        </w:rPr>
        <w:t>m</w:t>
      </w:r>
      <w:r w:rsidRPr="007E4262">
        <w:rPr>
          <w:rFonts w:eastAsiaTheme="minorEastAsia" w:cs="Times New Roman"/>
        </w:rPr>
        <w:t xml:space="preserve"> copi</w:t>
      </w:r>
      <w:r w:rsidR="00E52566" w:rsidRPr="007E4262">
        <w:rPr>
          <w:rFonts w:eastAsiaTheme="minorEastAsia" w:cs="Times New Roman"/>
        </w:rPr>
        <w:t>adas para o computador</w:t>
      </w:r>
      <w:r w:rsidR="00850FE1" w:rsidRPr="007E4262">
        <w:rPr>
          <w:rFonts w:eastAsiaTheme="minorEastAsia" w:cs="Times New Roman"/>
        </w:rPr>
        <w:t>,</w:t>
      </w:r>
      <w:r w:rsidRPr="007E4262">
        <w:rPr>
          <w:rFonts w:eastAsiaTheme="minorEastAsia" w:cs="Times New Roman"/>
        </w:rPr>
        <w:t xml:space="preserve"> que</w:t>
      </w:r>
      <w:r w:rsidR="00A50CD1">
        <w:rPr>
          <w:rFonts w:eastAsiaTheme="minorEastAsia" w:cs="Times New Roman"/>
        </w:rPr>
        <w:t>,</w:t>
      </w:r>
      <w:r w:rsidRPr="007E4262">
        <w:rPr>
          <w:rFonts w:eastAsiaTheme="minorEastAsia" w:cs="Times New Roman"/>
        </w:rPr>
        <w:t xml:space="preserve"> por sua vez</w:t>
      </w:r>
      <w:r w:rsidR="00A50CD1">
        <w:rPr>
          <w:rFonts w:eastAsiaTheme="minorEastAsia" w:cs="Times New Roman"/>
        </w:rPr>
        <w:t>,</w:t>
      </w:r>
      <w:r w:rsidRPr="007E4262">
        <w:rPr>
          <w:rFonts w:eastAsiaTheme="minorEastAsia" w:cs="Times New Roman"/>
        </w:rPr>
        <w:t xml:space="preserve"> salva as variáveis no arquivo </w:t>
      </w:r>
      <w:r w:rsidRPr="007E4262">
        <w:rPr>
          <w:rFonts w:eastAsiaTheme="minorEastAsia" w:cs="Times New Roman"/>
          <w:i/>
        </w:rPr>
        <w:t>HDF5</w:t>
      </w:r>
      <w:r w:rsidR="00850FE1" w:rsidRPr="007E4262">
        <w:rPr>
          <w:rFonts w:eastAsiaTheme="minorEastAsia" w:cs="Times New Roman"/>
          <w:i/>
        </w:rPr>
        <w:t xml:space="preserve">. </w:t>
      </w:r>
      <w:r w:rsidR="00850FE1" w:rsidRPr="007E4262">
        <w:rPr>
          <w:rFonts w:eastAsiaTheme="minorEastAsia" w:cs="Times New Roman"/>
        </w:rPr>
        <w:t>Contudo</w:t>
      </w:r>
      <w:r w:rsidR="00A50CD1">
        <w:rPr>
          <w:rFonts w:eastAsiaTheme="minorEastAsia" w:cs="Times New Roman"/>
        </w:rPr>
        <w:t>,</w:t>
      </w:r>
      <w:r w:rsidR="00850FE1" w:rsidRPr="007E4262">
        <w:rPr>
          <w:rFonts w:eastAsiaTheme="minorEastAsia" w:cs="Times New Roman"/>
        </w:rPr>
        <w:t xml:space="preserve"> o </w:t>
      </w:r>
      <w:r w:rsidR="00E06CFA">
        <w:rPr>
          <w:rFonts w:eastAsiaTheme="minorEastAsia" w:cs="Times New Roman"/>
        </w:rPr>
        <w:t>CUDA</w:t>
      </w:r>
      <w:r w:rsidR="00850FE1" w:rsidRPr="007E4262">
        <w:rPr>
          <w:rFonts w:eastAsiaTheme="minorEastAsia" w:cs="Times New Roman"/>
        </w:rPr>
        <w:t xml:space="preserve"> possui um recurso chamado </w:t>
      </w:r>
      <w:r w:rsidR="00850FE1" w:rsidRPr="00A50CD1">
        <w:rPr>
          <w:rFonts w:eastAsiaTheme="minorEastAsia" w:cs="Times New Roman"/>
          <w:i/>
        </w:rPr>
        <w:t>stream</w:t>
      </w:r>
      <w:r w:rsidR="00850FE1" w:rsidRPr="007E4262">
        <w:rPr>
          <w:rFonts w:eastAsiaTheme="minorEastAsia" w:cs="Times New Roman"/>
        </w:rPr>
        <w:t xml:space="preserve"> que permite que o dispositivo gráfico faça transferência de informação entre a GPU e o PC simultaneamente ao processamento dados</w:t>
      </w:r>
      <w:r w:rsidR="00EC0476" w:rsidRPr="007E4262">
        <w:rPr>
          <w:rFonts w:eastAsiaTheme="minorEastAsia" w:cs="Times New Roman"/>
        </w:rPr>
        <w:t xml:space="preserve"> na GPU</w:t>
      </w:r>
      <w:r w:rsidR="00850FE1" w:rsidRPr="007E4262">
        <w:rPr>
          <w:rFonts w:eastAsiaTheme="minorEastAsia" w:cs="Times New Roman"/>
        </w:rPr>
        <w:t xml:space="preserve">. Portanto, a tarefa que salva as informações não causa prejuízos no desempenho do algoritmo. </w:t>
      </w:r>
    </w:p>
    <w:p w:rsidR="000A3044" w:rsidRPr="007E4262" w:rsidRDefault="00C52DB8" w:rsidP="00ED6D0B">
      <w:pPr>
        <w:spacing w:after="120" w:line="360" w:lineRule="auto"/>
        <w:jc w:val="both"/>
        <w:rPr>
          <w:rFonts w:eastAsiaTheme="minorEastAsia" w:cs="Times New Roman"/>
        </w:rPr>
      </w:pPr>
      <w:r w:rsidRPr="007E4262">
        <w:rPr>
          <w:rFonts w:eastAsiaTheme="minorEastAsia" w:cs="Times New Roman"/>
          <w:b/>
        </w:rPr>
        <w:tab/>
        <w:t xml:space="preserve">Fase de </w:t>
      </w:r>
      <w:r w:rsidR="00A50CD1">
        <w:rPr>
          <w:rFonts w:eastAsiaTheme="minorEastAsia" w:cs="Times New Roman"/>
          <w:b/>
        </w:rPr>
        <w:t>p</w:t>
      </w:r>
      <w:r w:rsidR="00D60547" w:rsidRPr="007E4262">
        <w:rPr>
          <w:rFonts w:eastAsiaTheme="minorEastAsia" w:cs="Times New Roman"/>
          <w:b/>
        </w:rPr>
        <w:t>ós</w:t>
      </w:r>
      <w:r w:rsidRPr="007E4262">
        <w:rPr>
          <w:rFonts w:eastAsiaTheme="minorEastAsia" w:cs="Times New Roman"/>
          <w:b/>
        </w:rPr>
        <w:t>-processamento:</w:t>
      </w:r>
      <w:r w:rsidR="002E6DD0" w:rsidRPr="007E4262">
        <w:rPr>
          <w:rFonts w:eastAsiaTheme="minorEastAsia" w:cs="Times New Roman"/>
          <w:b/>
        </w:rPr>
        <w:t xml:space="preserve"> </w:t>
      </w:r>
      <w:r w:rsidR="00A50CD1">
        <w:rPr>
          <w:rFonts w:eastAsiaTheme="minorEastAsia" w:cs="Times New Roman"/>
        </w:rPr>
        <w:t>a</w:t>
      </w:r>
      <w:r w:rsidR="002E6DD0" w:rsidRPr="007E4262">
        <w:rPr>
          <w:rFonts w:eastAsiaTheme="minorEastAsia" w:cs="Times New Roman"/>
        </w:rPr>
        <w:t xml:space="preserve"> fase de </w:t>
      </w:r>
      <w:r w:rsidR="005246B2" w:rsidRPr="007E4262">
        <w:rPr>
          <w:rFonts w:eastAsiaTheme="minorEastAsia" w:cs="Times New Roman"/>
        </w:rPr>
        <w:t>pós</w:t>
      </w:r>
      <w:r w:rsidR="00A50CD1">
        <w:rPr>
          <w:rFonts w:eastAsiaTheme="minorEastAsia" w:cs="Times New Roman"/>
        </w:rPr>
        <w:t>-</w:t>
      </w:r>
      <w:r w:rsidR="002E6DD0" w:rsidRPr="007E4262">
        <w:rPr>
          <w:rFonts w:eastAsiaTheme="minorEastAsia" w:cs="Times New Roman"/>
        </w:rPr>
        <w:t>processamento é bem simples e consiste de salvar certas informações em arquivos HDF5 para po</w:t>
      </w:r>
      <w:r w:rsidR="00850FE1" w:rsidRPr="007E4262">
        <w:rPr>
          <w:rFonts w:eastAsiaTheme="minorEastAsia" w:cs="Times New Roman"/>
        </w:rPr>
        <w:t>sterior aná</w:t>
      </w:r>
      <w:r w:rsidR="002E6DD0" w:rsidRPr="007E4262">
        <w:rPr>
          <w:rFonts w:eastAsiaTheme="minorEastAsia" w:cs="Times New Roman"/>
        </w:rPr>
        <w:t xml:space="preserve">lise, seja na forma de </w:t>
      </w:r>
      <w:r w:rsidR="002E6DD0" w:rsidRPr="00A50CD1">
        <w:rPr>
          <w:rFonts w:eastAsiaTheme="minorEastAsia" w:cs="Times New Roman"/>
          <w:i/>
        </w:rPr>
        <w:t>checkpoints</w:t>
      </w:r>
      <w:r w:rsidR="00A50CD1">
        <w:rPr>
          <w:rFonts w:eastAsiaTheme="minorEastAsia" w:cs="Times New Roman"/>
        </w:rPr>
        <w:t>, seja na forma de</w:t>
      </w:r>
      <w:r w:rsidR="002E6DD0" w:rsidRPr="007E4262">
        <w:rPr>
          <w:rFonts w:eastAsiaTheme="minorEastAsia" w:cs="Times New Roman"/>
        </w:rPr>
        <w:t xml:space="preserve"> documento final. Nos dois casos, a única tarefa que o dispositivo gráfico deve fazer é copiar as informações que estão na sua memória para </w:t>
      </w:r>
      <w:r w:rsidR="00850FE1" w:rsidRPr="007E4262">
        <w:rPr>
          <w:rFonts w:eastAsiaTheme="minorEastAsia" w:cs="Times New Roman"/>
        </w:rPr>
        <w:t>o</w:t>
      </w:r>
      <w:r w:rsidR="002E6DD0" w:rsidRPr="007E4262">
        <w:rPr>
          <w:rFonts w:eastAsiaTheme="minorEastAsia" w:cs="Times New Roman"/>
        </w:rPr>
        <w:t xml:space="preserve"> </w:t>
      </w:r>
      <w:r w:rsidR="002E6DD0" w:rsidRPr="00A50CD1">
        <w:rPr>
          <w:rFonts w:eastAsiaTheme="minorEastAsia" w:cs="Times New Roman"/>
          <w:i/>
        </w:rPr>
        <w:t>host</w:t>
      </w:r>
      <w:r w:rsidR="00EC0476" w:rsidRPr="007E4262">
        <w:rPr>
          <w:rFonts w:eastAsiaTheme="minorEastAsia" w:cs="Times New Roman"/>
        </w:rPr>
        <w:t xml:space="preserve"> </w:t>
      </w:r>
      <w:r w:rsidR="002E6DD0" w:rsidRPr="007E4262">
        <w:rPr>
          <w:rFonts w:eastAsiaTheme="minorEastAsia" w:cs="Times New Roman"/>
        </w:rPr>
        <w:t xml:space="preserve">(CPU) e o próprio código </w:t>
      </w:r>
      <w:r w:rsidR="00A50CD1">
        <w:rPr>
          <w:rFonts w:eastAsiaTheme="minorEastAsia" w:cs="Times New Roman"/>
        </w:rPr>
        <w:t>C</w:t>
      </w:r>
      <w:r w:rsidR="002E6DD0" w:rsidRPr="007E4262">
        <w:rPr>
          <w:rFonts w:eastAsiaTheme="minorEastAsia" w:cs="Times New Roman"/>
        </w:rPr>
        <w:t xml:space="preserve">++ cuida de salvar as </w:t>
      </w:r>
      <w:r w:rsidR="00850FE1" w:rsidRPr="007E4262">
        <w:rPr>
          <w:rFonts w:eastAsiaTheme="minorEastAsia" w:cs="Times New Roman"/>
        </w:rPr>
        <w:t>variáveis no</w:t>
      </w:r>
      <w:r w:rsidR="002E6DD0" w:rsidRPr="007E4262">
        <w:rPr>
          <w:rFonts w:eastAsiaTheme="minorEastAsia" w:cs="Times New Roman"/>
        </w:rPr>
        <w:t xml:space="preserve"> HDF5.</w:t>
      </w:r>
    </w:p>
    <w:p w:rsidR="006E2E96" w:rsidRPr="007E4262" w:rsidRDefault="006E2E96" w:rsidP="00ED6D0B">
      <w:pPr>
        <w:spacing w:after="120" w:line="360" w:lineRule="auto"/>
        <w:jc w:val="both"/>
        <w:rPr>
          <w:rFonts w:eastAsiaTheme="minorEastAsia" w:cs="Times New Roman"/>
        </w:rPr>
      </w:pPr>
    </w:p>
    <w:p w:rsidR="006E2E96" w:rsidRPr="007E4262" w:rsidRDefault="006E2E96" w:rsidP="00ED6D0B">
      <w:pPr>
        <w:pStyle w:val="Ttulo3"/>
        <w:spacing w:after="120" w:line="360" w:lineRule="auto"/>
        <w:rPr>
          <w:rFonts w:eastAsiaTheme="minorEastAsia" w:cs="Times New Roman"/>
        </w:rPr>
      </w:pPr>
      <w:bookmarkStart w:id="16" w:name="_Toc451717435"/>
      <w:r w:rsidRPr="007E4262">
        <w:rPr>
          <w:rFonts w:eastAsiaTheme="minorEastAsia" w:cs="Times New Roman"/>
        </w:rPr>
        <w:t xml:space="preserve">Classes e </w:t>
      </w:r>
      <w:r w:rsidR="00E41F0E">
        <w:rPr>
          <w:rFonts w:eastAsiaTheme="minorEastAsia" w:cs="Times New Roman"/>
        </w:rPr>
        <w:t>o</w:t>
      </w:r>
      <w:r w:rsidRPr="007E4262">
        <w:rPr>
          <w:rFonts w:eastAsiaTheme="minorEastAsia" w:cs="Times New Roman"/>
        </w:rPr>
        <w:t>bjetos</w:t>
      </w:r>
      <w:bookmarkEnd w:id="16"/>
    </w:p>
    <w:p w:rsidR="005B62C5" w:rsidRPr="007E4262" w:rsidRDefault="005B62C5" w:rsidP="00E41F0E">
      <w:pPr>
        <w:spacing w:after="120" w:line="360" w:lineRule="auto"/>
        <w:ind w:firstLine="708"/>
        <w:rPr>
          <w:rFonts w:cs="Times New Roman"/>
        </w:rPr>
      </w:pPr>
      <w:r w:rsidRPr="007E4262">
        <w:rPr>
          <w:rFonts w:cs="Times New Roman"/>
        </w:rPr>
        <w:t xml:space="preserve">O algoritmo </w:t>
      </w:r>
      <w:r w:rsidR="00E41F0E">
        <w:rPr>
          <w:rFonts w:cs="Times New Roman"/>
        </w:rPr>
        <w:t>C</w:t>
      </w:r>
      <w:r w:rsidRPr="007E4262">
        <w:rPr>
          <w:rFonts w:cs="Times New Roman"/>
        </w:rPr>
        <w:t xml:space="preserve">++ possui </w:t>
      </w:r>
      <w:r w:rsidR="00B32C22" w:rsidRPr="007E4262">
        <w:rPr>
          <w:rFonts w:cs="Times New Roman"/>
        </w:rPr>
        <w:t>as</w:t>
      </w:r>
      <w:r w:rsidRPr="007E4262">
        <w:rPr>
          <w:rFonts w:cs="Times New Roman"/>
        </w:rPr>
        <w:t xml:space="preserve"> seguintes </w:t>
      </w:r>
      <w:r w:rsidR="00B32C22" w:rsidRPr="007E4262">
        <w:rPr>
          <w:rFonts w:cs="Times New Roman"/>
        </w:rPr>
        <w:t xml:space="preserve">classes de </w:t>
      </w:r>
      <w:r w:rsidRPr="007E4262">
        <w:rPr>
          <w:rFonts w:cs="Times New Roman"/>
        </w:rPr>
        <w:t>objetos:</w:t>
      </w:r>
    </w:p>
    <w:p w:rsidR="006D0447" w:rsidRPr="0018184C" w:rsidRDefault="00B32C22" w:rsidP="0018184C">
      <w:pPr>
        <w:pStyle w:val="PargrafodaLista"/>
        <w:numPr>
          <w:ilvl w:val="0"/>
          <w:numId w:val="11"/>
        </w:numPr>
        <w:tabs>
          <w:tab w:val="left" w:pos="993"/>
        </w:tabs>
        <w:spacing w:after="120" w:line="360" w:lineRule="auto"/>
        <w:ind w:left="0" w:firstLine="709"/>
        <w:jc w:val="both"/>
        <w:rPr>
          <w:rFonts w:cs="Times New Roman"/>
        </w:rPr>
      </w:pPr>
      <w:r w:rsidRPr="0018184C">
        <w:rPr>
          <w:rFonts w:cs="Times New Roman"/>
          <w:b/>
          <w:i/>
        </w:rPr>
        <w:t>MatrixClasses</w:t>
      </w:r>
      <w:r w:rsidRPr="0018184C">
        <w:rPr>
          <w:rFonts w:cs="Times New Roman"/>
          <w:b/>
        </w:rPr>
        <w:t xml:space="preserve">: </w:t>
      </w:r>
      <w:r w:rsidR="0018184C">
        <w:rPr>
          <w:rFonts w:cs="Times New Roman"/>
        </w:rPr>
        <w:t>n</w:t>
      </w:r>
      <w:r w:rsidR="00320BD6" w:rsidRPr="0018184C">
        <w:rPr>
          <w:rFonts w:cs="Times New Roman"/>
        </w:rPr>
        <w:t>ão é uma classe, mas sim um conjunto de classe</w:t>
      </w:r>
      <w:r w:rsidR="00C727C6" w:rsidRPr="0018184C">
        <w:rPr>
          <w:rFonts w:cs="Times New Roman"/>
        </w:rPr>
        <w:t>s</w:t>
      </w:r>
      <w:r w:rsidR="00320BD6" w:rsidRPr="0018184C">
        <w:rPr>
          <w:rFonts w:cs="Times New Roman"/>
        </w:rPr>
        <w:t xml:space="preserve"> que </w:t>
      </w:r>
      <w:r w:rsidR="00F73464" w:rsidRPr="0018184C">
        <w:rPr>
          <w:rFonts w:cs="Times New Roman"/>
        </w:rPr>
        <w:t>estão fisicamente contid</w:t>
      </w:r>
      <w:r w:rsidR="00C727C6" w:rsidRPr="0018184C">
        <w:rPr>
          <w:rFonts w:cs="Times New Roman"/>
        </w:rPr>
        <w:t>a</w:t>
      </w:r>
      <w:r w:rsidR="00F73464" w:rsidRPr="0018184C">
        <w:rPr>
          <w:rFonts w:cs="Times New Roman"/>
        </w:rPr>
        <w:t>s</w:t>
      </w:r>
      <w:r w:rsidR="00320BD6" w:rsidRPr="0018184C">
        <w:rPr>
          <w:rFonts w:cs="Times New Roman"/>
        </w:rPr>
        <w:t xml:space="preserve"> </w:t>
      </w:r>
      <w:r w:rsidR="00F73464" w:rsidRPr="0018184C">
        <w:rPr>
          <w:rFonts w:cs="Times New Roman"/>
        </w:rPr>
        <w:t>n</w:t>
      </w:r>
      <w:r w:rsidR="00320BD6" w:rsidRPr="0018184C">
        <w:rPr>
          <w:rFonts w:cs="Times New Roman"/>
        </w:rPr>
        <w:t xml:space="preserve">a pasta </w:t>
      </w:r>
      <w:r w:rsidR="00320BD6" w:rsidRPr="0018184C">
        <w:rPr>
          <w:rFonts w:cs="Times New Roman"/>
          <w:i/>
        </w:rPr>
        <w:t>MatrixClasses</w:t>
      </w:r>
      <w:r w:rsidR="00320BD6" w:rsidRPr="0018184C">
        <w:rPr>
          <w:rFonts w:cs="Times New Roman"/>
        </w:rPr>
        <w:t xml:space="preserve">. </w:t>
      </w:r>
      <w:r w:rsidR="004C036A" w:rsidRPr="0018184C">
        <w:rPr>
          <w:rFonts w:cs="Times New Roman"/>
        </w:rPr>
        <w:t>Os objetos des</w:t>
      </w:r>
      <w:r w:rsidR="0018184C">
        <w:rPr>
          <w:rFonts w:cs="Times New Roman"/>
        </w:rPr>
        <w:t>t</w:t>
      </w:r>
      <w:r w:rsidR="004C036A" w:rsidRPr="0018184C">
        <w:rPr>
          <w:rFonts w:cs="Times New Roman"/>
        </w:rPr>
        <w:t>a classe representam</w:t>
      </w:r>
      <w:r w:rsidRPr="0018184C">
        <w:rPr>
          <w:rFonts w:cs="Times New Roman"/>
        </w:rPr>
        <w:t xml:space="preserve"> as variáveis matriciais do problema. </w:t>
      </w:r>
      <w:r w:rsidR="00901977" w:rsidRPr="0018184C">
        <w:rPr>
          <w:rFonts w:cs="Times New Roman"/>
        </w:rPr>
        <w:t>As</w:t>
      </w:r>
      <w:r w:rsidRPr="0018184C">
        <w:rPr>
          <w:rFonts w:cs="Times New Roman"/>
        </w:rPr>
        <w:t xml:space="preserve"> matrizes </w:t>
      </w:r>
      <w:r w:rsidR="00901977" w:rsidRPr="0018184C">
        <w:rPr>
          <w:rFonts w:cs="Times New Roman"/>
        </w:rPr>
        <w:t xml:space="preserve">podem ser tanto </w:t>
      </w:r>
      <w:r w:rsidRPr="0018184C">
        <w:rPr>
          <w:rFonts w:cs="Times New Roman"/>
        </w:rPr>
        <w:t>índices</w:t>
      </w:r>
      <w:r w:rsidR="00901977" w:rsidRPr="0018184C">
        <w:rPr>
          <w:rFonts w:cs="Times New Roman"/>
        </w:rPr>
        <w:t xml:space="preserve"> inteiros</w:t>
      </w:r>
      <w:r w:rsidRPr="0018184C">
        <w:rPr>
          <w:rFonts w:cs="Times New Roman"/>
        </w:rPr>
        <w:t xml:space="preserve">, </w:t>
      </w:r>
      <w:r w:rsidR="00901977" w:rsidRPr="0018184C">
        <w:rPr>
          <w:rFonts w:cs="Times New Roman"/>
        </w:rPr>
        <w:t>n</w:t>
      </w:r>
      <w:r w:rsidRPr="0018184C">
        <w:rPr>
          <w:rFonts w:cs="Times New Roman"/>
        </w:rPr>
        <w:t>úmero</w:t>
      </w:r>
      <w:r w:rsidR="00901977" w:rsidRPr="0018184C">
        <w:rPr>
          <w:rFonts w:cs="Times New Roman"/>
        </w:rPr>
        <w:t>s reais</w:t>
      </w:r>
      <w:r w:rsidRPr="0018184C">
        <w:rPr>
          <w:rFonts w:cs="Times New Roman"/>
        </w:rPr>
        <w:t xml:space="preserve"> ou número</w:t>
      </w:r>
      <w:r w:rsidR="00901977" w:rsidRPr="0018184C">
        <w:rPr>
          <w:rFonts w:cs="Times New Roman"/>
        </w:rPr>
        <w:t>s</w:t>
      </w:r>
      <w:r w:rsidRPr="0018184C">
        <w:rPr>
          <w:rFonts w:cs="Times New Roman"/>
        </w:rPr>
        <w:t xml:space="preserve"> </w:t>
      </w:r>
      <w:r w:rsidR="006319D8" w:rsidRPr="0018184C">
        <w:rPr>
          <w:rFonts w:cs="Times New Roman"/>
        </w:rPr>
        <w:t>complexos.</w:t>
      </w:r>
      <w:r w:rsidR="006D0447" w:rsidRPr="0018184C">
        <w:rPr>
          <w:rFonts w:cs="Times New Roman"/>
        </w:rPr>
        <w:t xml:space="preserve"> Os métodos des</w:t>
      </w:r>
      <w:r w:rsidR="0018184C">
        <w:rPr>
          <w:rFonts w:cs="Times New Roman"/>
        </w:rPr>
        <w:t>t</w:t>
      </w:r>
      <w:r w:rsidR="006D0447" w:rsidRPr="0018184C">
        <w:rPr>
          <w:rFonts w:cs="Times New Roman"/>
        </w:rPr>
        <w:t>as classes executam as tarefas de acesso de leitura e escrita e de alocação de memória.</w:t>
      </w:r>
    </w:p>
    <w:p w:rsidR="00B32C22" w:rsidRPr="007E4262" w:rsidRDefault="003117E7" w:rsidP="00ED6D0B">
      <w:pPr>
        <w:spacing w:after="120" w:line="360" w:lineRule="auto"/>
        <w:ind w:firstLine="708"/>
        <w:jc w:val="both"/>
        <w:rPr>
          <w:rFonts w:cs="Times New Roman"/>
        </w:rPr>
      </w:pPr>
      <w:r w:rsidRPr="007E4262">
        <w:rPr>
          <w:rFonts w:cs="Times New Roman"/>
        </w:rPr>
        <w:t>Os objetos de número complexos, além dos métodos de acesso e alocação, possuem</w:t>
      </w:r>
      <w:r w:rsidR="00B32C22" w:rsidRPr="007E4262">
        <w:rPr>
          <w:rFonts w:cs="Times New Roman"/>
        </w:rPr>
        <w:t xml:space="preserve"> métodos que executam a transformada de </w:t>
      </w:r>
      <w:r w:rsidR="00B32C22" w:rsidRPr="008A613A">
        <w:rPr>
          <w:rFonts w:cs="Times New Roman"/>
        </w:rPr>
        <w:t>Fourier</w:t>
      </w:r>
      <w:r w:rsidR="00B32C22" w:rsidRPr="007E4262">
        <w:rPr>
          <w:rFonts w:cs="Times New Roman"/>
        </w:rPr>
        <w:t xml:space="preserve"> 1D e 3D.</w:t>
      </w:r>
      <w:r w:rsidR="006D0447" w:rsidRPr="007E4262">
        <w:rPr>
          <w:rFonts w:cs="Times New Roman"/>
        </w:rPr>
        <w:t xml:space="preserve"> Já </w:t>
      </w:r>
      <w:r w:rsidR="00272FD6">
        <w:rPr>
          <w:rFonts w:cs="Times New Roman"/>
        </w:rPr>
        <w:t xml:space="preserve">a </w:t>
      </w:r>
      <w:r w:rsidR="006D0447" w:rsidRPr="007E4262">
        <w:rPr>
          <w:rFonts w:cs="Times New Roman"/>
        </w:rPr>
        <w:t>classe UXYZ_Matrix</w:t>
      </w:r>
      <w:r w:rsidRPr="007E4262">
        <w:rPr>
          <w:rFonts w:cs="Times New Roman"/>
        </w:rPr>
        <w:t>,</w:t>
      </w:r>
      <w:r w:rsidR="006D0447" w:rsidRPr="007E4262">
        <w:rPr>
          <w:rFonts w:cs="Times New Roman"/>
        </w:rPr>
        <w:t xml:space="preserve"> extensivamente ao</w:t>
      </w:r>
      <w:r w:rsidRPr="007E4262">
        <w:rPr>
          <w:rFonts w:cs="Times New Roman"/>
        </w:rPr>
        <w:t>s</w:t>
      </w:r>
      <w:r w:rsidR="006D0447" w:rsidRPr="007E4262">
        <w:rPr>
          <w:rFonts w:cs="Times New Roman"/>
        </w:rPr>
        <w:t xml:space="preserve"> método</w:t>
      </w:r>
      <w:r w:rsidRPr="007E4262">
        <w:rPr>
          <w:rFonts w:cs="Times New Roman"/>
        </w:rPr>
        <w:t>s</w:t>
      </w:r>
      <w:r w:rsidR="006D0447" w:rsidRPr="007E4262">
        <w:rPr>
          <w:rFonts w:cs="Times New Roman"/>
        </w:rPr>
        <w:t xml:space="preserve"> comuns, possui métodos que executam </w:t>
      </w:r>
      <w:r w:rsidRPr="007E4262">
        <w:rPr>
          <w:rFonts w:cs="Times New Roman"/>
        </w:rPr>
        <w:t>partes do</w:t>
      </w:r>
      <w:r w:rsidR="006D0447" w:rsidRPr="007E4262">
        <w:rPr>
          <w:rFonts w:cs="Times New Roman"/>
        </w:rPr>
        <w:t xml:space="preserve"> algoritmo, </w:t>
      </w:r>
      <w:r w:rsidR="00272FD6">
        <w:rPr>
          <w:rFonts w:cs="Times New Roman"/>
        </w:rPr>
        <w:t xml:space="preserve">pois </w:t>
      </w:r>
      <w:r w:rsidR="006D0447" w:rsidRPr="007E4262">
        <w:rPr>
          <w:rFonts w:cs="Times New Roman"/>
        </w:rPr>
        <w:t>ma</w:t>
      </w:r>
      <w:r w:rsidR="00296125" w:rsidRPr="007E4262">
        <w:rPr>
          <w:rFonts w:cs="Times New Roman"/>
        </w:rPr>
        <w:t>i</w:t>
      </w:r>
      <w:r w:rsidR="006D0447" w:rsidRPr="007E4262">
        <w:rPr>
          <w:rFonts w:cs="Times New Roman"/>
        </w:rPr>
        <w:t xml:space="preserve">s </w:t>
      </w:r>
      <w:r w:rsidR="00296125" w:rsidRPr="007E4262">
        <w:rPr>
          <w:rFonts w:cs="Times New Roman"/>
        </w:rPr>
        <w:t>especificamente</w:t>
      </w:r>
      <w:r w:rsidR="006D0447" w:rsidRPr="007E4262">
        <w:rPr>
          <w:rFonts w:cs="Times New Roman"/>
        </w:rPr>
        <w:t xml:space="preserve"> </w:t>
      </w:r>
      <w:r w:rsidR="00296125" w:rsidRPr="007E4262">
        <w:rPr>
          <w:rFonts w:cs="Times New Roman"/>
        </w:rPr>
        <w:t>computa a equaç</w:t>
      </w:r>
      <w:r w:rsidRPr="007E4262">
        <w:rPr>
          <w:rFonts w:cs="Times New Roman"/>
        </w:rPr>
        <w:t>ão II do sistema discretizado.</w:t>
      </w:r>
    </w:p>
    <w:p w:rsidR="005B62C5" w:rsidRPr="00272FD6" w:rsidRDefault="004C036A" w:rsidP="00272FD6">
      <w:pPr>
        <w:pStyle w:val="PargrafodaLista"/>
        <w:numPr>
          <w:ilvl w:val="0"/>
          <w:numId w:val="11"/>
        </w:numPr>
        <w:tabs>
          <w:tab w:val="left" w:pos="-2694"/>
          <w:tab w:val="left" w:pos="993"/>
        </w:tabs>
        <w:spacing w:after="120" w:line="360" w:lineRule="auto"/>
        <w:ind w:left="0" w:firstLine="709"/>
        <w:jc w:val="both"/>
        <w:rPr>
          <w:rFonts w:cs="Times New Roman"/>
        </w:rPr>
      </w:pPr>
      <w:r w:rsidRPr="00272FD6">
        <w:rPr>
          <w:rFonts w:cs="Times New Roman"/>
          <w:b/>
        </w:rPr>
        <w:t>TParameters</w:t>
      </w:r>
      <w:r w:rsidRPr="00575FC7">
        <w:rPr>
          <w:rFonts w:cs="Times New Roman"/>
        </w:rPr>
        <w:t>:</w:t>
      </w:r>
      <w:r w:rsidRPr="00272FD6">
        <w:rPr>
          <w:rFonts w:cs="Times New Roman"/>
          <w:b/>
        </w:rPr>
        <w:t xml:space="preserve"> </w:t>
      </w:r>
      <w:r w:rsidR="00272FD6">
        <w:rPr>
          <w:rFonts w:cs="Times New Roman"/>
        </w:rPr>
        <w:t>e</w:t>
      </w:r>
      <w:r w:rsidRPr="00272FD6">
        <w:rPr>
          <w:rFonts w:cs="Times New Roman"/>
        </w:rPr>
        <w:t>s</w:t>
      </w:r>
      <w:r w:rsidR="00272FD6">
        <w:rPr>
          <w:rFonts w:cs="Times New Roman"/>
        </w:rPr>
        <w:t>t</w:t>
      </w:r>
      <w:r w:rsidRPr="00272FD6">
        <w:rPr>
          <w:rFonts w:cs="Times New Roman"/>
        </w:rPr>
        <w:t xml:space="preserve">a classe gera um objeto </w:t>
      </w:r>
      <w:r w:rsidRPr="00702A1E">
        <w:rPr>
          <w:rFonts w:cs="Times New Roman"/>
          <w:i/>
        </w:rPr>
        <w:t>singleton</w:t>
      </w:r>
      <w:r w:rsidRPr="00272FD6">
        <w:rPr>
          <w:rFonts w:cs="Times New Roman"/>
        </w:rPr>
        <w:t xml:space="preserve"> que armazena os parâmetros que regem a simulação, entre eles</w:t>
      </w:r>
      <w:r w:rsidR="00702A1E">
        <w:rPr>
          <w:rFonts w:cs="Times New Roman"/>
        </w:rPr>
        <w:t>,</w:t>
      </w:r>
      <w:r w:rsidRPr="00272FD6">
        <w:rPr>
          <w:rFonts w:cs="Times New Roman"/>
        </w:rPr>
        <w:t xml:space="preserve"> pode</w:t>
      </w:r>
      <w:r w:rsidR="00702A1E">
        <w:rPr>
          <w:rFonts w:cs="Times New Roman"/>
        </w:rPr>
        <w:t>m-se</w:t>
      </w:r>
      <w:r w:rsidRPr="00272FD6">
        <w:rPr>
          <w:rFonts w:cs="Times New Roman"/>
        </w:rPr>
        <w:t xml:space="preserve"> destacar os parâmetros que dizem </w:t>
      </w:r>
      <w:r w:rsidR="00702A1E">
        <w:rPr>
          <w:rFonts w:cs="Times New Roman"/>
        </w:rPr>
        <w:t xml:space="preserve">a </w:t>
      </w:r>
      <w:r w:rsidRPr="00272FD6">
        <w:rPr>
          <w:rFonts w:cs="Times New Roman"/>
        </w:rPr>
        <w:t xml:space="preserve">qual tipo de </w:t>
      </w:r>
      <w:r w:rsidRPr="00272FD6">
        <w:rPr>
          <w:rFonts w:cs="Times New Roman"/>
        </w:rPr>
        <w:lastRenderedPageBreak/>
        <w:t>equação será usada, com ou s</w:t>
      </w:r>
      <w:r w:rsidR="00702A1E">
        <w:rPr>
          <w:rFonts w:cs="Times New Roman"/>
        </w:rPr>
        <w:t>e</w:t>
      </w:r>
      <w:r w:rsidRPr="00272FD6">
        <w:rPr>
          <w:rFonts w:cs="Times New Roman"/>
        </w:rPr>
        <w:t xml:space="preserve">m absorção, linear ou não, homogêneo e heterógeno, além dos parâmetros que especificam o tamanho do domínio e do </w:t>
      </w:r>
      <w:r w:rsidRPr="00702A1E">
        <w:rPr>
          <w:rFonts w:cs="Times New Roman"/>
          <w:i/>
        </w:rPr>
        <w:t>grid</w:t>
      </w:r>
      <w:r w:rsidRPr="00272FD6">
        <w:rPr>
          <w:rFonts w:cs="Times New Roman"/>
        </w:rPr>
        <w:t xml:space="preserve"> e os seus respectivos incrementos.</w:t>
      </w:r>
    </w:p>
    <w:p w:rsidR="00F93574" w:rsidRPr="00702A1E" w:rsidRDefault="00F93574" w:rsidP="00702A1E">
      <w:pPr>
        <w:pStyle w:val="PargrafodaLista"/>
        <w:numPr>
          <w:ilvl w:val="0"/>
          <w:numId w:val="11"/>
        </w:numPr>
        <w:tabs>
          <w:tab w:val="left" w:pos="993"/>
        </w:tabs>
        <w:spacing w:after="120" w:line="360" w:lineRule="auto"/>
        <w:ind w:left="0" w:firstLine="709"/>
        <w:jc w:val="both"/>
        <w:rPr>
          <w:rFonts w:eastAsiaTheme="minorEastAsia" w:cs="Times New Roman"/>
        </w:rPr>
      </w:pPr>
      <w:r w:rsidRPr="00702A1E">
        <w:rPr>
          <w:rFonts w:eastAsiaTheme="minorEastAsia" w:cs="Times New Roman"/>
          <w:b/>
        </w:rPr>
        <w:t>HDF5</w:t>
      </w:r>
      <w:r w:rsidRPr="00575FC7">
        <w:rPr>
          <w:rFonts w:eastAsiaTheme="minorEastAsia" w:cs="Times New Roman"/>
        </w:rPr>
        <w:t>:</w:t>
      </w:r>
      <w:r w:rsidRPr="00702A1E">
        <w:rPr>
          <w:rFonts w:eastAsiaTheme="minorEastAsia" w:cs="Times New Roman"/>
          <w:b/>
        </w:rPr>
        <w:t xml:space="preserve"> </w:t>
      </w:r>
      <w:r w:rsidR="00702A1E">
        <w:rPr>
          <w:rFonts w:eastAsiaTheme="minorEastAsia" w:cs="Times New Roman"/>
        </w:rPr>
        <w:t>e</w:t>
      </w:r>
      <w:r w:rsidRPr="00702A1E">
        <w:rPr>
          <w:rFonts w:eastAsiaTheme="minorEastAsia" w:cs="Times New Roman"/>
        </w:rPr>
        <w:t>s</w:t>
      </w:r>
      <w:r w:rsidR="00702A1E">
        <w:rPr>
          <w:rFonts w:eastAsiaTheme="minorEastAsia" w:cs="Times New Roman"/>
        </w:rPr>
        <w:t>t</w:t>
      </w:r>
      <w:r w:rsidRPr="00702A1E">
        <w:rPr>
          <w:rFonts w:eastAsiaTheme="minorEastAsia" w:cs="Times New Roman"/>
        </w:rPr>
        <w:t xml:space="preserve">a classe é um </w:t>
      </w:r>
      <w:r w:rsidRPr="00702A1E">
        <w:rPr>
          <w:rFonts w:eastAsiaTheme="minorEastAsia" w:cs="Times New Roman"/>
          <w:i/>
        </w:rPr>
        <w:t>wraper</w:t>
      </w:r>
      <w:r w:rsidRPr="00702A1E">
        <w:rPr>
          <w:rFonts w:eastAsiaTheme="minorEastAsia" w:cs="Times New Roman"/>
        </w:rPr>
        <w:t xml:space="preserve"> da biblioteca HDF5 para o código C++ desenvolvido. A classe tem como objetivo fazer a </w:t>
      </w:r>
      <w:r w:rsidRPr="00702A1E">
        <w:rPr>
          <w:rFonts w:eastAsiaTheme="minorEastAsia" w:cs="Times New Roman"/>
          <w:i/>
        </w:rPr>
        <w:t>interface</w:t>
      </w:r>
      <w:r w:rsidRPr="00702A1E">
        <w:rPr>
          <w:rFonts w:eastAsiaTheme="minorEastAsia" w:cs="Times New Roman"/>
        </w:rPr>
        <w:t xml:space="preserve"> entre o </w:t>
      </w:r>
      <w:r w:rsidR="00702A1E" w:rsidRPr="008A613A">
        <w:rPr>
          <w:rFonts w:eastAsiaTheme="minorEastAsia" w:cs="Times New Roman"/>
        </w:rPr>
        <w:t>M</w:t>
      </w:r>
      <w:r w:rsidRPr="008A613A">
        <w:rPr>
          <w:rFonts w:eastAsiaTheme="minorEastAsia" w:cs="Times New Roman"/>
        </w:rPr>
        <w:t>atlab</w:t>
      </w:r>
      <w:r w:rsidRPr="00702A1E">
        <w:rPr>
          <w:rFonts w:eastAsiaTheme="minorEastAsia" w:cs="Times New Roman"/>
        </w:rPr>
        <w:t xml:space="preserve"> e o código </w:t>
      </w:r>
      <w:r w:rsidR="00702A1E">
        <w:rPr>
          <w:rFonts w:eastAsiaTheme="minorEastAsia" w:cs="Times New Roman"/>
        </w:rPr>
        <w:t>C</w:t>
      </w:r>
      <w:r w:rsidRPr="00702A1E">
        <w:rPr>
          <w:rFonts w:eastAsiaTheme="minorEastAsia" w:cs="Times New Roman"/>
        </w:rPr>
        <w:t xml:space="preserve">++, </w:t>
      </w:r>
      <w:r w:rsidR="00702A1E">
        <w:rPr>
          <w:rFonts w:eastAsiaTheme="minorEastAsia" w:cs="Times New Roman"/>
        </w:rPr>
        <w:t xml:space="preserve">pois </w:t>
      </w:r>
      <w:r w:rsidRPr="00702A1E">
        <w:rPr>
          <w:rFonts w:eastAsiaTheme="minorEastAsia" w:cs="Times New Roman"/>
        </w:rPr>
        <w:t xml:space="preserve">a </w:t>
      </w:r>
      <w:r w:rsidRPr="00702A1E">
        <w:rPr>
          <w:rFonts w:eastAsiaTheme="minorEastAsia" w:cs="Times New Roman"/>
          <w:i/>
        </w:rPr>
        <w:t>interface</w:t>
      </w:r>
      <w:r w:rsidRPr="00702A1E">
        <w:rPr>
          <w:rFonts w:eastAsiaTheme="minorEastAsia" w:cs="Times New Roman"/>
        </w:rPr>
        <w:t xml:space="preserve"> é realizada </w:t>
      </w:r>
      <w:r w:rsidR="00702A1E">
        <w:rPr>
          <w:rFonts w:eastAsiaTheme="minorEastAsia" w:cs="Times New Roman"/>
        </w:rPr>
        <w:t>por meio</w:t>
      </w:r>
      <w:r w:rsidRPr="00702A1E">
        <w:rPr>
          <w:rFonts w:eastAsiaTheme="minorEastAsia" w:cs="Times New Roman"/>
        </w:rPr>
        <w:t xml:space="preserve"> de um arquivo ‘texto’ do tipo HDF5, ou seja, a passagem é </w:t>
      </w:r>
      <w:r w:rsidR="00702A1E">
        <w:rPr>
          <w:rFonts w:eastAsiaTheme="minorEastAsia" w:cs="Times New Roman"/>
        </w:rPr>
        <w:t xml:space="preserve">realizada, </w:t>
      </w:r>
      <w:r w:rsidRPr="00702A1E">
        <w:rPr>
          <w:rFonts w:eastAsiaTheme="minorEastAsia" w:cs="Times New Roman"/>
        </w:rPr>
        <w:t>utilizando o disco rígido.</w:t>
      </w:r>
    </w:p>
    <w:p w:rsidR="00F93574" w:rsidRPr="00590620" w:rsidRDefault="003B53F4" w:rsidP="00590620">
      <w:pPr>
        <w:pStyle w:val="PargrafodaLista"/>
        <w:numPr>
          <w:ilvl w:val="0"/>
          <w:numId w:val="11"/>
        </w:numPr>
        <w:tabs>
          <w:tab w:val="left" w:pos="993"/>
        </w:tabs>
        <w:spacing w:after="120" w:line="360" w:lineRule="auto"/>
        <w:ind w:left="0" w:firstLine="709"/>
        <w:jc w:val="both"/>
        <w:rPr>
          <w:rFonts w:eastAsiaTheme="minorEastAsia" w:cs="Times New Roman"/>
        </w:rPr>
      </w:pPr>
      <w:r w:rsidRPr="00590620">
        <w:rPr>
          <w:rFonts w:eastAsiaTheme="minorEastAsia" w:cs="Times New Roman"/>
          <w:b/>
        </w:rPr>
        <w:t>Matrix</w:t>
      </w:r>
      <w:r w:rsidR="00A91490" w:rsidRPr="00590620">
        <w:rPr>
          <w:rFonts w:eastAsiaTheme="minorEastAsia" w:cs="Times New Roman"/>
          <w:b/>
        </w:rPr>
        <w:t>Container</w:t>
      </w:r>
      <w:r w:rsidR="00A91490" w:rsidRPr="00575FC7">
        <w:rPr>
          <w:rFonts w:eastAsiaTheme="minorEastAsia" w:cs="Times New Roman"/>
        </w:rPr>
        <w:t xml:space="preserve">: </w:t>
      </w:r>
      <w:r w:rsidR="00930715" w:rsidRPr="00575FC7">
        <w:rPr>
          <w:rFonts w:eastAsiaTheme="minorEastAsia" w:cs="Times New Roman"/>
        </w:rPr>
        <w:t>c</w:t>
      </w:r>
      <w:r w:rsidR="00A91490" w:rsidRPr="00590620">
        <w:rPr>
          <w:rFonts w:eastAsiaTheme="minorEastAsia" w:cs="Times New Roman"/>
        </w:rPr>
        <w:t xml:space="preserve">lasse </w:t>
      </w:r>
      <w:r w:rsidR="00A91490" w:rsidRPr="00930715">
        <w:rPr>
          <w:rFonts w:eastAsiaTheme="minorEastAsia" w:cs="Times New Roman"/>
          <w:i/>
        </w:rPr>
        <w:t>singleton</w:t>
      </w:r>
      <w:r w:rsidR="00A91490" w:rsidRPr="00590620">
        <w:rPr>
          <w:rFonts w:eastAsiaTheme="minorEastAsia" w:cs="Times New Roman"/>
        </w:rPr>
        <w:t xml:space="preserve"> que contém os objetos do tipo </w:t>
      </w:r>
      <w:r w:rsidR="00A91490" w:rsidRPr="00930715">
        <w:rPr>
          <w:rFonts w:cs="Times New Roman"/>
          <w:b/>
          <w:i/>
        </w:rPr>
        <w:t>MatrixClasses</w:t>
      </w:r>
      <w:r w:rsidR="00A91490" w:rsidRPr="00590620">
        <w:rPr>
          <w:rFonts w:cs="Times New Roman"/>
          <w:b/>
        </w:rPr>
        <w:t xml:space="preserve">, </w:t>
      </w:r>
      <w:r w:rsidR="00A91490" w:rsidRPr="00590620">
        <w:rPr>
          <w:rFonts w:cs="Times New Roman"/>
        </w:rPr>
        <w:t xml:space="preserve">isto é, todos os objetos que representam alguma grandeza física na simulação, velocidade, pressão, densidade, </w:t>
      </w:r>
      <w:r w:rsidR="00A91490" w:rsidRPr="00930715">
        <w:rPr>
          <w:rFonts w:cs="Times New Roman"/>
          <w:i/>
        </w:rPr>
        <w:t>kappa</w:t>
      </w:r>
      <w:r w:rsidR="00A91490" w:rsidRPr="00590620">
        <w:rPr>
          <w:rFonts w:cs="Times New Roman"/>
        </w:rPr>
        <w:t xml:space="preserve"> e outras. Os métodos </w:t>
      </w:r>
      <w:r w:rsidR="00C62B0E" w:rsidRPr="00590620">
        <w:rPr>
          <w:rFonts w:cs="Times New Roman"/>
        </w:rPr>
        <w:t>des</w:t>
      </w:r>
      <w:r w:rsidR="00930715">
        <w:rPr>
          <w:rFonts w:cs="Times New Roman"/>
        </w:rPr>
        <w:t>t</w:t>
      </w:r>
      <w:r w:rsidR="00C62B0E" w:rsidRPr="00590620">
        <w:rPr>
          <w:rFonts w:cs="Times New Roman"/>
        </w:rPr>
        <w:t xml:space="preserve">a classe </w:t>
      </w:r>
      <w:r w:rsidR="00A91490" w:rsidRPr="00590620">
        <w:rPr>
          <w:rFonts w:cs="Times New Roman"/>
        </w:rPr>
        <w:t>são responsáveis pela criação das matrizes, com as suas respectivas dimensões e tipos, pelo carregamento das informações oportunas e pelo acesso das matrizes pela classe principal.</w:t>
      </w:r>
    </w:p>
    <w:p w:rsidR="00930F1F" w:rsidRDefault="003B53F4" w:rsidP="00590620">
      <w:pPr>
        <w:pStyle w:val="PargrafodaLista"/>
        <w:numPr>
          <w:ilvl w:val="0"/>
          <w:numId w:val="11"/>
        </w:numPr>
        <w:tabs>
          <w:tab w:val="left" w:pos="993"/>
          <w:tab w:val="left" w:pos="1418"/>
        </w:tabs>
        <w:spacing w:after="120" w:line="360" w:lineRule="auto"/>
        <w:ind w:left="0" w:firstLine="709"/>
        <w:jc w:val="both"/>
        <w:rPr>
          <w:rFonts w:eastAsiaTheme="minorEastAsia" w:cs="Times New Roman"/>
        </w:rPr>
      </w:pPr>
      <w:r w:rsidRPr="00590620">
        <w:rPr>
          <w:rFonts w:eastAsiaTheme="minorEastAsia" w:cs="Times New Roman"/>
          <w:b/>
        </w:rPr>
        <w:t>KSpaceFirstOrder3DSolver</w:t>
      </w:r>
      <w:r w:rsidRPr="00575FC7">
        <w:rPr>
          <w:rFonts w:eastAsiaTheme="minorEastAsia" w:cs="Times New Roman"/>
        </w:rPr>
        <w:t xml:space="preserve">: </w:t>
      </w:r>
      <w:r w:rsidR="00575FC7" w:rsidRPr="00575FC7">
        <w:rPr>
          <w:rFonts w:eastAsiaTheme="minorEastAsia" w:cs="Times New Roman"/>
        </w:rPr>
        <w:t xml:space="preserve">é a </w:t>
      </w:r>
      <w:r w:rsidR="00930715" w:rsidRPr="00575FC7">
        <w:rPr>
          <w:rFonts w:eastAsiaTheme="minorEastAsia" w:cs="Times New Roman"/>
        </w:rPr>
        <w:t>c</w:t>
      </w:r>
      <w:r w:rsidRPr="00575FC7">
        <w:rPr>
          <w:rFonts w:eastAsiaTheme="minorEastAsia" w:cs="Times New Roman"/>
        </w:rPr>
        <w:t>lasse</w:t>
      </w:r>
      <w:r w:rsidRPr="00590620">
        <w:rPr>
          <w:rFonts w:eastAsiaTheme="minorEastAsia" w:cs="Times New Roman"/>
        </w:rPr>
        <w:t xml:space="preserve"> principal do problema, </w:t>
      </w:r>
      <w:r w:rsidR="00575FC7">
        <w:rPr>
          <w:rFonts w:eastAsiaTheme="minorEastAsia" w:cs="Times New Roman"/>
        </w:rPr>
        <w:t xml:space="preserve">ou seja, </w:t>
      </w:r>
      <w:r w:rsidRPr="00590620">
        <w:rPr>
          <w:rFonts w:eastAsiaTheme="minorEastAsia" w:cs="Times New Roman"/>
        </w:rPr>
        <w:t xml:space="preserve">é a classe que executa o algoritmo em si, possui métodos que chamam os métodos das classes subordinadas (carregamento, criação, salvamento). Mas o principal </w:t>
      </w:r>
      <w:r w:rsidR="005A2152" w:rsidRPr="00590620">
        <w:rPr>
          <w:rFonts w:eastAsiaTheme="minorEastAsia" w:cs="Times New Roman"/>
        </w:rPr>
        <w:t xml:space="preserve">método </w:t>
      </w:r>
      <w:r w:rsidRPr="00590620">
        <w:rPr>
          <w:rFonts w:eastAsiaTheme="minorEastAsia" w:cs="Times New Roman"/>
        </w:rPr>
        <w:t xml:space="preserve">é o </w:t>
      </w:r>
      <w:r w:rsidRPr="00590620">
        <w:rPr>
          <w:rFonts w:eastAsiaTheme="minorEastAsia" w:cs="Times New Roman"/>
          <w:b/>
        </w:rPr>
        <w:t xml:space="preserve">compute </w:t>
      </w:r>
      <w:r w:rsidR="005A2152" w:rsidRPr="00590620">
        <w:rPr>
          <w:rFonts w:eastAsiaTheme="minorEastAsia" w:cs="Times New Roman"/>
        </w:rPr>
        <w:t>que computa</w:t>
      </w:r>
      <w:r w:rsidR="00296F44" w:rsidRPr="00590620">
        <w:rPr>
          <w:rFonts w:eastAsiaTheme="minorEastAsia" w:cs="Times New Roman"/>
        </w:rPr>
        <w:t xml:space="preserve"> todas as fases </w:t>
      </w:r>
      <w:r w:rsidR="005A2152" w:rsidRPr="00590620">
        <w:rPr>
          <w:rFonts w:eastAsiaTheme="minorEastAsia" w:cs="Times New Roman"/>
        </w:rPr>
        <w:t xml:space="preserve">do algoritmo </w:t>
      </w:r>
      <w:r w:rsidR="00296F44" w:rsidRPr="00590620">
        <w:rPr>
          <w:rFonts w:eastAsiaTheme="minorEastAsia" w:cs="Times New Roman"/>
        </w:rPr>
        <w:t xml:space="preserve">descritas no item </w:t>
      </w:r>
      <w:r w:rsidR="00296F44" w:rsidRPr="00590620">
        <w:rPr>
          <w:rFonts w:eastAsiaTheme="minorEastAsia" w:cs="Times New Roman"/>
        </w:rPr>
        <w:fldChar w:fldCharType="begin"/>
      </w:r>
      <w:r w:rsidR="00296F44" w:rsidRPr="00590620">
        <w:rPr>
          <w:rFonts w:eastAsiaTheme="minorEastAsia" w:cs="Times New Roman"/>
        </w:rPr>
        <w:instrText xml:space="preserve"> REF _Ref443395074 \r \h </w:instrText>
      </w:r>
      <w:r w:rsidR="007E4262" w:rsidRPr="00590620">
        <w:rPr>
          <w:rFonts w:eastAsiaTheme="minorEastAsia" w:cs="Times New Roman"/>
        </w:rPr>
        <w:instrText xml:space="preserve"> \* MERGEFORMAT </w:instrText>
      </w:r>
      <w:r w:rsidR="00296F44" w:rsidRPr="00590620">
        <w:rPr>
          <w:rFonts w:eastAsiaTheme="minorEastAsia" w:cs="Times New Roman"/>
        </w:rPr>
      </w:r>
      <w:r w:rsidR="00296F44" w:rsidRPr="00590620">
        <w:rPr>
          <w:rFonts w:eastAsiaTheme="minorEastAsia" w:cs="Times New Roman"/>
        </w:rPr>
        <w:fldChar w:fldCharType="separate"/>
      </w:r>
      <w:r w:rsidR="00C727C6" w:rsidRPr="00590620">
        <w:rPr>
          <w:rFonts w:eastAsiaTheme="minorEastAsia" w:cs="Times New Roman"/>
        </w:rPr>
        <w:t>4.1.1</w:t>
      </w:r>
      <w:r w:rsidR="00296F44" w:rsidRPr="00590620">
        <w:rPr>
          <w:rFonts w:eastAsiaTheme="minorEastAsia" w:cs="Times New Roman"/>
        </w:rPr>
        <w:fldChar w:fldCharType="end"/>
      </w:r>
      <w:r w:rsidR="005A2152" w:rsidRPr="00590620">
        <w:rPr>
          <w:rFonts w:eastAsiaTheme="minorEastAsia" w:cs="Times New Roman"/>
        </w:rPr>
        <w:t>.</w:t>
      </w:r>
      <w:r w:rsidR="00575FC7" w:rsidRPr="00575FC7">
        <w:rPr>
          <w:rFonts w:eastAsiaTheme="minorEastAsia" w:cs="Times New Roman"/>
        </w:rPr>
        <w:t xml:space="preserve"> </w:t>
      </w:r>
    </w:p>
    <w:p w:rsidR="003B53F4" w:rsidRPr="00930F1F" w:rsidRDefault="00575FC7" w:rsidP="00930F1F">
      <w:pPr>
        <w:tabs>
          <w:tab w:val="left" w:pos="993"/>
          <w:tab w:val="left" w:pos="1418"/>
        </w:tabs>
        <w:spacing w:after="120" w:line="360" w:lineRule="auto"/>
        <w:ind w:left="349" w:firstLine="360"/>
        <w:jc w:val="both"/>
        <w:rPr>
          <w:rFonts w:eastAsiaTheme="minorEastAsia" w:cs="Times New Roman"/>
        </w:rPr>
      </w:pPr>
      <w:r w:rsidRPr="00930F1F">
        <w:rPr>
          <w:rFonts w:eastAsiaTheme="minorEastAsia" w:cs="Times New Roman"/>
        </w:rPr>
        <w:t>O pseudocódigo do método compute é o seguinte:</w:t>
      </w:r>
    </w:p>
    <w:p w:rsidR="005A2152" w:rsidRDefault="005A2152" w:rsidP="00ED6D0B">
      <w:pPr>
        <w:spacing w:after="120" w:line="360" w:lineRule="auto"/>
        <w:jc w:val="both"/>
        <w:rPr>
          <w:rFonts w:eastAsiaTheme="minorEastAsia" w:cs="Times New Roman"/>
        </w:rPr>
      </w:pPr>
      <w:r w:rsidRPr="007E4262">
        <w:rPr>
          <w:rFonts w:eastAsiaTheme="minorEastAsia" w:cs="Times New Roman"/>
          <w:noProof/>
          <w:lang w:eastAsia="pt-BR"/>
        </w:rPr>
        <mc:AlternateContent>
          <mc:Choice Requires="wps">
            <w:drawing>
              <wp:anchor distT="45720" distB="45720" distL="114300" distR="114300" simplePos="0" relativeHeight="251621376" behindDoc="0" locked="0" layoutInCell="1" allowOverlap="1" wp14:anchorId="24273019" wp14:editId="0E6CE662">
                <wp:simplePos x="0" y="0"/>
                <wp:positionH relativeFrom="margin">
                  <wp:posOffset>-13335</wp:posOffset>
                </wp:positionH>
                <wp:positionV relativeFrom="paragraph">
                  <wp:posOffset>235585</wp:posOffset>
                </wp:positionV>
                <wp:extent cx="2886075" cy="1404620"/>
                <wp:effectExtent l="0" t="0" r="28575" b="1841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1404620"/>
                        </a:xfrm>
                        <a:prstGeom prst="rect">
                          <a:avLst/>
                        </a:prstGeom>
                        <a:solidFill>
                          <a:srgbClr val="FFFFFF"/>
                        </a:solidFill>
                        <a:ln w="9525">
                          <a:solidFill>
                            <a:srgbClr val="000000"/>
                          </a:solidFill>
                          <a:miter lim="800000"/>
                          <a:headEnd/>
                          <a:tailEnd/>
                        </a:ln>
                      </wps:spPr>
                      <wps:txbx>
                        <w:txbxContent>
                          <w:p w:rsidR="000814BF" w:rsidRPr="0086288D" w:rsidRDefault="000814BF" w:rsidP="005A2152">
                            <w:pPr>
                              <w:autoSpaceDE w:val="0"/>
                              <w:autoSpaceDN w:val="0"/>
                              <w:adjustRightInd w:val="0"/>
                              <w:spacing w:after="0" w:line="240" w:lineRule="auto"/>
                              <w:rPr>
                                <w:rFonts w:eastAsiaTheme="minorEastAsia"/>
                                <w:lang w:val="en-US"/>
                              </w:rPr>
                            </w:pPr>
                            <w:r w:rsidRPr="0086288D">
                              <w:rPr>
                                <w:rFonts w:eastAsiaTheme="minorEastAsia"/>
                                <w:lang w:val="en-US"/>
                              </w:rPr>
                              <w:t>void TKSpaceFirstOrder3DSolver::Compute(){</w:t>
                            </w:r>
                          </w:p>
                          <w:p w:rsidR="000814BF" w:rsidRPr="0086288D" w:rsidRDefault="000814BF" w:rsidP="005A2152">
                            <w:pPr>
                              <w:autoSpaceDE w:val="0"/>
                              <w:autoSpaceDN w:val="0"/>
                              <w:adjustRightInd w:val="0"/>
                              <w:spacing w:after="0" w:line="240" w:lineRule="auto"/>
                              <w:rPr>
                                <w:rFonts w:eastAsiaTheme="minorEastAsia"/>
                                <w:lang w:val="en-US"/>
                              </w:rPr>
                            </w:pPr>
                            <w:r w:rsidRPr="0086288D">
                              <w:rPr>
                                <w:rFonts w:eastAsiaTheme="minorEastAsia"/>
                                <w:lang w:val="en-US"/>
                              </w:rPr>
                              <w:t xml:space="preserve">    PreProcessingPhase();</w:t>
                            </w:r>
                          </w:p>
                          <w:p w:rsidR="000814BF" w:rsidRPr="0086288D" w:rsidRDefault="000814BF" w:rsidP="005A2152">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Compute_MainLoop();</w:t>
                            </w:r>
                          </w:p>
                          <w:p w:rsidR="000814BF" w:rsidRDefault="000814BF" w:rsidP="00BF08BF">
                            <w:pPr>
                              <w:autoSpaceDE w:val="0"/>
                              <w:autoSpaceDN w:val="0"/>
                              <w:adjustRightInd w:val="0"/>
                              <w:spacing w:after="0" w:line="240" w:lineRule="auto"/>
                              <w:rPr>
                                <w:rFonts w:eastAsiaTheme="minorEastAsia"/>
                              </w:rPr>
                            </w:pPr>
                            <w:r w:rsidRPr="0086288D">
                              <w:rPr>
                                <w:rFonts w:eastAsiaTheme="minorEastAsia"/>
                                <w:lang w:val="en-US"/>
                              </w:rPr>
                              <w:t xml:space="preserve">    </w:t>
                            </w:r>
                            <w:r w:rsidRPr="005A2152">
                              <w:rPr>
                                <w:rFonts w:eastAsiaTheme="minorEastAsia"/>
                              </w:rPr>
                              <w:t>PostPorcessing();</w:t>
                            </w:r>
                          </w:p>
                          <w:p w:rsidR="000814BF" w:rsidRDefault="000814BF" w:rsidP="00BF08BF">
                            <w:pPr>
                              <w:autoSpaceDE w:val="0"/>
                              <w:autoSpaceDN w:val="0"/>
                              <w:adjustRightInd w:val="0"/>
                              <w:spacing w:after="0" w:line="240" w:lineRule="auto"/>
                            </w:pPr>
                            <w:r w:rsidRPr="005A2152">
                              <w:rPr>
                                <w:rFonts w:eastAsiaTheme="minorEastAsia"/>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4273019" id="_x0000_t202" coordsize="21600,21600" o:spt="202" path="m,l,21600r21600,l21600,xe">
                <v:stroke joinstyle="miter"/>
                <v:path gradientshapeok="t" o:connecttype="rect"/>
              </v:shapetype>
              <v:shape id="_x0000_s1026" type="#_x0000_t202" style="position:absolute;left:0;text-align:left;margin-left:-1.05pt;margin-top:18.55pt;width:227.25pt;height:110.6pt;z-index:251621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">
                <v:textbox style="mso-fit-shape-to-text:t">
                  <w:txbxContent>
                    <w:p w:rsidR="000814BF" w:rsidRPr="0086288D" w:rsidRDefault="000814BF" w:rsidP="005A2152">
                      <w:pPr>
                        <w:autoSpaceDE w:val="0"/>
                        <w:autoSpaceDN w:val="0"/>
                        <w:adjustRightInd w:val="0"/>
                        <w:spacing w:after="0" w:line="240" w:lineRule="auto"/>
                        <w:rPr>
                          <w:rFonts w:eastAsiaTheme="minorEastAsia"/>
                          <w:lang w:val="en-US"/>
                        </w:rPr>
                      </w:pPr>
                      <w:r w:rsidRPr="0086288D">
                        <w:rPr>
                          <w:rFonts w:eastAsiaTheme="minorEastAsia"/>
                          <w:lang w:val="en-US"/>
                        </w:rPr>
                        <w:t>void TKSpaceFirstOrder3DSolver::Compute(){</w:t>
                      </w:r>
                    </w:p>
                    <w:p w:rsidR="000814BF" w:rsidRPr="0086288D" w:rsidRDefault="000814BF" w:rsidP="005A2152">
                      <w:pPr>
                        <w:autoSpaceDE w:val="0"/>
                        <w:autoSpaceDN w:val="0"/>
                        <w:adjustRightInd w:val="0"/>
                        <w:spacing w:after="0" w:line="240" w:lineRule="auto"/>
                        <w:rPr>
                          <w:rFonts w:eastAsiaTheme="minorEastAsia"/>
                          <w:lang w:val="en-US"/>
                        </w:rPr>
                      </w:pPr>
                      <w:r w:rsidRPr="0086288D">
                        <w:rPr>
                          <w:rFonts w:eastAsiaTheme="minorEastAsia"/>
                          <w:lang w:val="en-US"/>
                        </w:rPr>
                        <w:t xml:space="preserve">    PreProcessingPhase();</w:t>
                      </w:r>
                    </w:p>
                    <w:p w:rsidR="000814BF" w:rsidRPr="0086288D" w:rsidRDefault="000814BF" w:rsidP="005A2152">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Compute_MainLoop();</w:t>
                      </w:r>
                    </w:p>
                    <w:p w:rsidR="000814BF" w:rsidRDefault="000814BF" w:rsidP="00BF08BF">
                      <w:pPr>
                        <w:autoSpaceDE w:val="0"/>
                        <w:autoSpaceDN w:val="0"/>
                        <w:adjustRightInd w:val="0"/>
                        <w:spacing w:after="0" w:line="240" w:lineRule="auto"/>
                        <w:rPr>
                          <w:rFonts w:eastAsiaTheme="minorEastAsia"/>
                        </w:rPr>
                      </w:pPr>
                      <w:r w:rsidRPr="0086288D">
                        <w:rPr>
                          <w:rFonts w:eastAsiaTheme="minorEastAsia"/>
                          <w:lang w:val="en-US"/>
                        </w:rPr>
                        <w:t xml:space="preserve">    </w:t>
                      </w:r>
                      <w:r w:rsidRPr="005A2152">
                        <w:rPr>
                          <w:rFonts w:eastAsiaTheme="minorEastAsia"/>
                        </w:rPr>
                        <w:t>PostPorcessing();</w:t>
                      </w:r>
                    </w:p>
                    <w:p w:rsidR="000814BF" w:rsidRDefault="000814BF" w:rsidP="00BF08BF">
                      <w:pPr>
                        <w:autoSpaceDE w:val="0"/>
                        <w:autoSpaceDN w:val="0"/>
                        <w:adjustRightInd w:val="0"/>
                        <w:spacing w:after="0" w:line="240" w:lineRule="auto"/>
                      </w:pPr>
                      <w:r w:rsidRPr="005A2152">
                        <w:rPr>
                          <w:rFonts w:eastAsiaTheme="minorEastAsia"/>
                        </w:rPr>
                        <w:t>}</w:t>
                      </w:r>
                    </w:p>
                  </w:txbxContent>
                </v:textbox>
                <w10:wrap type="square" anchorx="margin"/>
              </v:shape>
            </w:pict>
          </mc:Fallback>
        </mc:AlternateContent>
      </w:r>
    </w:p>
    <w:p w:rsidR="00E41F0E" w:rsidRDefault="00E41F0E" w:rsidP="00ED6D0B">
      <w:pPr>
        <w:spacing w:after="120" w:line="360" w:lineRule="auto"/>
        <w:jc w:val="both"/>
        <w:rPr>
          <w:rFonts w:eastAsiaTheme="minorEastAsia" w:cs="Times New Roman"/>
        </w:rPr>
      </w:pPr>
    </w:p>
    <w:p w:rsidR="00E41F0E" w:rsidRDefault="00E41F0E" w:rsidP="00ED6D0B">
      <w:pPr>
        <w:spacing w:after="120" w:line="360" w:lineRule="auto"/>
        <w:jc w:val="both"/>
        <w:rPr>
          <w:rFonts w:eastAsiaTheme="minorEastAsia" w:cs="Times New Roman"/>
        </w:rPr>
      </w:pPr>
    </w:p>
    <w:p w:rsidR="00E41F0E" w:rsidRDefault="00E41F0E" w:rsidP="00ED6D0B">
      <w:pPr>
        <w:spacing w:after="120" w:line="360" w:lineRule="auto"/>
        <w:jc w:val="both"/>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491EDF" w:rsidRDefault="00491EDF" w:rsidP="0018184C">
      <w:pPr>
        <w:autoSpaceDE w:val="0"/>
        <w:autoSpaceDN w:val="0"/>
        <w:adjustRightInd w:val="0"/>
        <w:spacing w:after="120" w:line="360" w:lineRule="auto"/>
        <w:ind w:firstLine="708"/>
        <w:rPr>
          <w:rFonts w:eastAsiaTheme="minorEastAsia" w:cs="Times New Roman"/>
        </w:rPr>
      </w:pPr>
    </w:p>
    <w:p w:rsidR="0018184C" w:rsidRDefault="0018184C" w:rsidP="0018184C">
      <w:pPr>
        <w:autoSpaceDE w:val="0"/>
        <w:autoSpaceDN w:val="0"/>
        <w:adjustRightInd w:val="0"/>
        <w:spacing w:after="120" w:line="360" w:lineRule="auto"/>
        <w:ind w:firstLine="708"/>
        <w:rPr>
          <w:rFonts w:eastAsiaTheme="minorEastAsia" w:cs="Times New Roman"/>
        </w:rPr>
      </w:pPr>
    </w:p>
    <w:p w:rsidR="005A2152" w:rsidRPr="007E4262" w:rsidRDefault="005A2152" w:rsidP="0018184C">
      <w:pPr>
        <w:autoSpaceDE w:val="0"/>
        <w:autoSpaceDN w:val="0"/>
        <w:adjustRightInd w:val="0"/>
        <w:spacing w:after="120" w:line="360" w:lineRule="auto"/>
        <w:ind w:firstLine="708"/>
        <w:rPr>
          <w:rFonts w:eastAsiaTheme="minorEastAsia" w:cs="Times New Roman"/>
        </w:rPr>
      </w:pPr>
      <w:r w:rsidRPr="007E4262">
        <w:rPr>
          <w:rFonts w:eastAsiaTheme="minorEastAsia" w:cs="Times New Roman"/>
        </w:rPr>
        <w:t>Por sua vez</w:t>
      </w:r>
      <w:r w:rsidR="00BF7272">
        <w:rPr>
          <w:rFonts w:eastAsiaTheme="minorEastAsia" w:cs="Times New Roman"/>
        </w:rPr>
        <w:t>,</w:t>
      </w:r>
      <w:r w:rsidRPr="007E4262">
        <w:rPr>
          <w:rFonts w:eastAsiaTheme="minorEastAsia" w:cs="Times New Roman"/>
        </w:rPr>
        <w:t xml:space="preserve"> o pseudocódigo do método Compute_MainLoop é:</w:t>
      </w:r>
    </w:p>
    <w:p w:rsidR="007A28FF" w:rsidRPr="007E4262" w:rsidRDefault="00C727C6" w:rsidP="00ED6D0B">
      <w:pPr>
        <w:autoSpaceDE w:val="0"/>
        <w:autoSpaceDN w:val="0"/>
        <w:adjustRightInd w:val="0"/>
        <w:spacing w:after="120" w:line="360" w:lineRule="auto"/>
        <w:rPr>
          <w:rFonts w:eastAsiaTheme="minorEastAsia" w:cs="Times New Roman"/>
        </w:rPr>
      </w:pPr>
      <w:r w:rsidRPr="007E4262">
        <w:rPr>
          <w:rFonts w:eastAsiaTheme="minorEastAsia" w:cs="Times New Roman"/>
          <w:noProof/>
          <w:lang w:eastAsia="pt-BR"/>
        </w:rPr>
        <mc:AlternateContent>
          <mc:Choice Requires="wps">
            <w:drawing>
              <wp:inline distT="0" distB="0" distL="0" distR="0" wp14:anchorId="02CEF308" wp14:editId="584E1A93">
                <wp:extent cx="3467100" cy="1404620"/>
                <wp:effectExtent l="0" t="0" r="19050" b="19685"/>
                <wp:docPr id="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1404620"/>
                        </a:xfrm>
                        <a:prstGeom prst="rect">
                          <a:avLst/>
                        </a:prstGeom>
                        <a:solidFill>
                          <a:srgbClr val="FFFFFF"/>
                        </a:solidFill>
                        <a:ln w="9525">
                          <a:solidFill>
                            <a:srgbClr val="000000"/>
                          </a:solidFill>
                          <a:miter lim="800000"/>
                          <a:headEnd/>
                          <a:tailEnd/>
                        </a:ln>
                      </wps:spPr>
                      <wps:txbx>
                        <w:txbxContent>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void TKSpaceFirstOrder3DSolver::Compute_MainLoop(){ </w:t>
                            </w:r>
                          </w:p>
                          <w:p w:rsidR="000814BF" w:rsidRDefault="000814BF" w:rsidP="00C727C6">
                            <w:pPr>
                              <w:autoSpaceDE w:val="0"/>
                              <w:autoSpaceDN w:val="0"/>
                              <w:adjustRightInd w:val="0"/>
                              <w:spacing w:after="0" w:line="240" w:lineRule="auto"/>
                              <w:rPr>
                                <w:rFonts w:eastAsiaTheme="minorEastAsia"/>
                              </w:rPr>
                            </w:pPr>
                            <w:r>
                              <w:rPr>
                                <w:rFonts w:eastAsiaTheme="minorEastAsia"/>
                              </w:rPr>
                              <w:t xml:space="preserve">    </w:t>
                            </w:r>
                            <w:r w:rsidRPr="005A2152">
                              <w:rPr>
                                <w:rFonts w:eastAsiaTheme="minorEastAsia"/>
                              </w:rPr>
                              <w:t>while (</w:t>
                            </w:r>
                            <w:r>
                              <w:rPr>
                                <w:rFonts w:eastAsiaTheme="minorEastAsia"/>
                              </w:rPr>
                              <w:t>tempo final não for atingido)  {</w:t>
                            </w:r>
                          </w:p>
                          <w:p w:rsidR="000814BF" w:rsidRPr="005A2152" w:rsidRDefault="000814BF" w:rsidP="00C727C6">
                            <w:pPr>
                              <w:autoSpaceDE w:val="0"/>
                              <w:autoSpaceDN w:val="0"/>
                              <w:adjustRightInd w:val="0"/>
                              <w:spacing w:after="0" w:line="240" w:lineRule="auto"/>
                              <w:rPr>
                                <w:rFonts w:eastAsiaTheme="minorEastAsia"/>
                              </w:rPr>
                            </w:pPr>
                            <w:r>
                              <w:rPr>
                                <w:rFonts w:eastAsiaTheme="minorEastAsia"/>
                              </w:rPr>
                              <w:t xml:space="preserve">        </w:t>
                            </w:r>
                            <w:r w:rsidRPr="005A2152">
                              <w:rPr>
                                <w:rFonts w:eastAsiaTheme="minorEastAsia"/>
                              </w:rPr>
                              <w:t>Compute_uxyz();</w:t>
                            </w: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Add_u_source();</w:t>
                            </w: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Compute_duxyz();</w:t>
                            </w:r>
                          </w:p>
                          <w:p w:rsidR="000814BF" w:rsidRPr="005A2152" w:rsidRDefault="000814BF" w:rsidP="00C727C6">
                            <w:pPr>
                              <w:autoSpaceDE w:val="0"/>
                              <w:autoSpaceDN w:val="0"/>
                              <w:adjustRightInd w:val="0"/>
                              <w:spacing w:after="0" w:line="240" w:lineRule="auto"/>
                              <w:rPr>
                                <w:rFonts w:eastAsiaTheme="minorEastAsia"/>
                              </w:rPr>
                            </w:pP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if (</w:t>
                            </w:r>
                            <w:r>
                              <w:rPr>
                                <w:rFonts w:eastAsiaTheme="minorEastAsia"/>
                              </w:rPr>
                              <w:t>modelo não linear</w:t>
                            </w:r>
                            <w:r w:rsidRPr="005A2152">
                              <w:rPr>
                                <w:rFonts w:eastAsiaTheme="minorEastAsia"/>
                              </w:rPr>
                              <w:t>){</w:t>
                            </w:r>
                          </w:p>
                          <w:p w:rsidR="000814BF" w:rsidRPr="0086288D" w:rsidRDefault="000814BF" w:rsidP="00C727C6">
                            <w:pPr>
                              <w:autoSpaceDE w:val="0"/>
                              <w:autoSpaceDN w:val="0"/>
                              <w:adjustRightInd w:val="0"/>
                              <w:spacing w:after="0" w:line="240" w:lineRule="auto"/>
                              <w:rPr>
                                <w:rFonts w:eastAsiaTheme="minorEastAsia"/>
                                <w:lang w:val="en-US"/>
                              </w:rPr>
                            </w:pPr>
                            <w:r w:rsidRPr="005A2152">
                              <w:rPr>
                                <w:rFonts w:eastAsiaTheme="minorEastAsia"/>
                              </w:rPr>
                              <w:t xml:space="preserve">      </w:t>
                            </w:r>
                            <w:r>
                              <w:rPr>
                                <w:rFonts w:eastAsiaTheme="minorEastAsia"/>
                              </w:rPr>
                              <w:t xml:space="preserve">       </w:t>
                            </w:r>
                            <w:r w:rsidRPr="0086288D">
                              <w:rPr>
                                <w:rFonts w:eastAsiaTheme="minorEastAsia"/>
                                <w:lang w:val="en-US"/>
                              </w:rPr>
                              <w:t>Compute_rhoxyz_nonlinear();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}else{</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Compute_rhoxyz_linear();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Add_p_source();</w:t>
                            </w:r>
                          </w:p>
                          <w:p w:rsidR="000814BF" w:rsidRPr="0086288D" w:rsidRDefault="000814BF" w:rsidP="00C727C6">
                            <w:pPr>
                              <w:autoSpaceDE w:val="0"/>
                              <w:autoSpaceDN w:val="0"/>
                              <w:adjustRightInd w:val="0"/>
                              <w:spacing w:after="0" w:line="240" w:lineRule="auto"/>
                              <w:rPr>
                                <w:rFonts w:eastAsiaTheme="minorEastAsia"/>
                                <w:lang w:val="en-US"/>
                              </w:rPr>
                            </w:pP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if (modelo não linear ()){</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Compute_new_p_nonlinear();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}else{</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Compute_new_p_linear();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 </w:t>
                            </w:r>
                          </w:p>
                          <w:p w:rsidR="000814BF" w:rsidRPr="0086288D" w:rsidRDefault="000814BF" w:rsidP="00C727C6">
                            <w:pPr>
                              <w:autoSpaceDE w:val="0"/>
                              <w:autoSpaceDN w:val="0"/>
                              <w:adjustRightInd w:val="0"/>
                              <w:spacing w:after="0" w:line="240" w:lineRule="auto"/>
                              <w:rPr>
                                <w:rFonts w:eastAsiaTheme="minorEastAsia"/>
                                <w:lang w:val="en-US"/>
                              </w:rPr>
                            </w:pP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if (tempo inicial){</w:t>
                            </w:r>
                          </w:p>
                          <w:p w:rsidR="000814BF" w:rsidRDefault="000814BF" w:rsidP="00C727C6">
                            <w:pPr>
                              <w:autoSpaceDE w:val="0"/>
                              <w:autoSpaceDN w:val="0"/>
                              <w:adjustRightInd w:val="0"/>
                              <w:spacing w:after="0" w:line="240" w:lineRule="auto"/>
                              <w:rPr>
                                <w:rFonts w:eastAsiaTheme="minorEastAsia"/>
                              </w:rPr>
                            </w:pPr>
                            <w:r w:rsidRPr="0086288D">
                              <w:rPr>
                                <w:rFonts w:eastAsiaTheme="minorEastAsia"/>
                                <w:lang w:val="en-US"/>
                              </w:rPr>
                              <w:t xml:space="preserve">            </w:t>
                            </w:r>
                            <w:r>
                              <w:rPr>
                                <w:rFonts w:eastAsiaTheme="minorEastAsia"/>
                              </w:rPr>
                              <w:t>C</w:t>
                            </w:r>
                            <w:r w:rsidRPr="005A2152">
                              <w:rPr>
                                <w:rFonts w:eastAsiaTheme="minorEastAsia"/>
                              </w:rPr>
                              <w:t>alculate initial pressure</w:t>
                            </w:r>
                            <w:r>
                              <w:rPr>
                                <w:rFonts w:eastAsiaTheme="minorEastAsia"/>
                              </w:rPr>
                              <w:t>();</w:t>
                            </w:r>
                          </w:p>
                          <w:p w:rsidR="000814BF" w:rsidRDefault="000814BF" w:rsidP="00C727C6">
                            <w:pPr>
                              <w:autoSpaceDE w:val="0"/>
                              <w:autoSpaceDN w:val="0"/>
                              <w:adjustRightInd w:val="0"/>
                              <w:spacing w:after="0" w:line="240" w:lineRule="auto"/>
                              <w:rPr>
                                <w:rFonts w:eastAsiaTheme="minorEastAsia"/>
                              </w:rPr>
                            </w:pPr>
                            <w:r>
                              <w:rPr>
                                <w:rFonts w:eastAsiaTheme="minorEastAsia"/>
                              </w:rPr>
                              <w:t xml:space="preserve">        }</w:t>
                            </w:r>
                          </w:p>
                          <w:p w:rsidR="000814BF" w:rsidRPr="005A2152" w:rsidRDefault="000814BF" w:rsidP="00C727C6">
                            <w:pPr>
                              <w:autoSpaceDE w:val="0"/>
                              <w:autoSpaceDN w:val="0"/>
                              <w:adjustRightInd w:val="0"/>
                              <w:spacing w:after="0" w:line="240" w:lineRule="auto"/>
                              <w:rPr>
                                <w:rFonts w:eastAsiaTheme="minorEastAsia"/>
                              </w:rPr>
                            </w:pP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StoreSensorData();</w:t>
                            </w: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Tempo++;</w:t>
                            </w:r>
                          </w:p>
                          <w:p w:rsidR="000814BF" w:rsidRPr="005A2152" w:rsidRDefault="000814BF" w:rsidP="00C727C6">
                            <w:pPr>
                              <w:autoSpaceDE w:val="0"/>
                              <w:autoSpaceDN w:val="0"/>
                              <w:adjustRightInd w:val="0"/>
                              <w:spacing w:after="0" w:line="240" w:lineRule="auto"/>
                              <w:rPr>
                                <w:rFonts w:eastAsiaTheme="minorEastAsia"/>
                              </w:rPr>
                            </w:pPr>
                            <w:r>
                              <w:rPr>
                                <w:rFonts w:eastAsiaTheme="minorEastAsia"/>
                              </w:rPr>
                              <w:t xml:space="preserve">    </w:t>
                            </w:r>
                            <w:r w:rsidRPr="005A2152">
                              <w:rPr>
                                <w:rFonts w:eastAsiaTheme="minorEastAsia"/>
                              </w:rPr>
                              <w:t>}</w:t>
                            </w:r>
                          </w:p>
                          <w:p w:rsidR="000814BF" w:rsidRDefault="000814BF" w:rsidP="00C727C6">
                            <w:pPr>
                              <w:autoSpaceDE w:val="0"/>
                              <w:autoSpaceDN w:val="0"/>
                              <w:adjustRightInd w:val="0"/>
                              <w:spacing w:after="0" w:line="240" w:lineRule="auto"/>
                            </w:pPr>
                            <w:r>
                              <w:rPr>
                                <w:rFonts w:eastAsiaTheme="minorEastAsia"/>
                              </w:rPr>
                              <w:t>}</w:t>
                            </w:r>
                          </w:p>
                        </w:txbxContent>
                      </wps:txbx>
                      <wps:bodyPr rot="0" vert="horz" wrap="square" lIns="91440" tIns="45720" rIns="91440" bIns="45720" anchor="t" anchorCtr="0">
                        <a:spAutoFit/>
                      </wps:bodyPr>
                    </wps:wsp>
                  </a:graphicData>
                </a:graphic>
              </wp:inline>
            </w:drawing>
          </mc:Choice>
          <mc:Fallback>
            <w:pict>
              <v:shape w14:anchorId="02CEF308" id="Caixa de Texto 2" o:spid="_x0000_s1027" type="#_x0000_t202" style="width:27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">
                <v:textbox style="mso-fit-shape-to-text:t">
                  <w:txbxContent>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void TKSpaceFirstOrder3DSolver::Compute_MainLoop(){ </w:t>
                      </w:r>
                    </w:p>
                    <w:p w:rsidR="000814BF" w:rsidRDefault="000814BF" w:rsidP="00C727C6">
                      <w:pPr>
                        <w:autoSpaceDE w:val="0"/>
                        <w:autoSpaceDN w:val="0"/>
                        <w:adjustRightInd w:val="0"/>
                        <w:spacing w:after="0" w:line="240" w:lineRule="auto"/>
                        <w:rPr>
                          <w:rFonts w:eastAsiaTheme="minorEastAsia"/>
                        </w:rPr>
                      </w:pPr>
                      <w:r>
                        <w:rPr>
                          <w:rFonts w:eastAsiaTheme="minorEastAsia"/>
                        </w:rPr>
                        <w:t xml:space="preserve">    </w:t>
                      </w:r>
                      <w:r w:rsidRPr="005A2152">
                        <w:rPr>
                          <w:rFonts w:eastAsiaTheme="minorEastAsia"/>
                        </w:rPr>
                        <w:t>while (</w:t>
                      </w:r>
                      <w:r>
                        <w:rPr>
                          <w:rFonts w:eastAsiaTheme="minorEastAsia"/>
                        </w:rPr>
                        <w:t>tempo final não for atingido)  {</w:t>
                      </w:r>
                    </w:p>
                    <w:p w:rsidR="000814BF" w:rsidRPr="005A2152" w:rsidRDefault="000814BF" w:rsidP="00C727C6">
                      <w:pPr>
                        <w:autoSpaceDE w:val="0"/>
                        <w:autoSpaceDN w:val="0"/>
                        <w:adjustRightInd w:val="0"/>
                        <w:spacing w:after="0" w:line="240" w:lineRule="auto"/>
                        <w:rPr>
                          <w:rFonts w:eastAsiaTheme="minorEastAsia"/>
                        </w:rPr>
                      </w:pPr>
                      <w:r>
                        <w:rPr>
                          <w:rFonts w:eastAsiaTheme="minorEastAsia"/>
                        </w:rPr>
                        <w:t xml:space="preserve">        </w:t>
                      </w:r>
                      <w:r w:rsidRPr="005A2152">
                        <w:rPr>
                          <w:rFonts w:eastAsiaTheme="minorEastAsia"/>
                        </w:rPr>
                        <w:t>Compute_uxyz();</w:t>
                      </w: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Add_u_source();</w:t>
                      </w: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Compute_duxyz();</w:t>
                      </w:r>
                    </w:p>
                    <w:p w:rsidR="000814BF" w:rsidRPr="005A2152" w:rsidRDefault="000814BF" w:rsidP="00C727C6">
                      <w:pPr>
                        <w:autoSpaceDE w:val="0"/>
                        <w:autoSpaceDN w:val="0"/>
                        <w:adjustRightInd w:val="0"/>
                        <w:spacing w:after="0" w:line="240" w:lineRule="auto"/>
                        <w:rPr>
                          <w:rFonts w:eastAsiaTheme="minorEastAsia"/>
                        </w:rPr>
                      </w:pP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if (</w:t>
                      </w:r>
                      <w:r>
                        <w:rPr>
                          <w:rFonts w:eastAsiaTheme="minorEastAsia"/>
                        </w:rPr>
                        <w:t>modelo não linear</w:t>
                      </w:r>
                      <w:r w:rsidRPr="005A2152">
                        <w:rPr>
                          <w:rFonts w:eastAsiaTheme="minorEastAsia"/>
                        </w:rPr>
                        <w:t>){</w:t>
                      </w:r>
                    </w:p>
                    <w:p w:rsidR="000814BF" w:rsidRPr="0086288D" w:rsidRDefault="000814BF" w:rsidP="00C727C6">
                      <w:pPr>
                        <w:autoSpaceDE w:val="0"/>
                        <w:autoSpaceDN w:val="0"/>
                        <w:adjustRightInd w:val="0"/>
                        <w:spacing w:after="0" w:line="240" w:lineRule="auto"/>
                        <w:rPr>
                          <w:rFonts w:eastAsiaTheme="minorEastAsia"/>
                          <w:lang w:val="en-US"/>
                        </w:rPr>
                      </w:pPr>
                      <w:r w:rsidRPr="005A2152">
                        <w:rPr>
                          <w:rFonts w:eastAsiaTheme="minorEastAsia"/>
                        </w:rPr>
                        <w:t xml:space="preserve">      </w:t>
                      </w:r>
                      <w:r>
                        <w:rPr>
                          <w:rFonts w:eastAsiaTheme="minorEastAsia"/>
                        </w:rPr>
                        <w:t xml:space="preserve">       </w:t>
                      </w:r>
                      <w:r w:rsidRPr="0086288D">
                        <w:rPr>
                          <w:rFonts w:eastAsiaTheme="minorEastAsia"/>
                          <w:lang w:val="en-US"/>
                        </w:rPr>
                        <w:t>Compute_rhoxyz_nonlinear();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}else{</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Compute_rhoxyz_linear();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Add_p_source();</w:t>
                      </w:r>
                    </w:p>
                    <w:p w:rsidR="000814BF" w:rsidRPr="0086288D" w:rsidRDefault="000814BF" w:rsidP="00C727C6">
                      <w:pPr>
                        <w:autoSpaceDE w:val="0"/>
                        <w:autoSpaceDN w:val="0"/>
                        <w:adjustRightInd w:val="0"/>
                        <w:spacing w:after="0" w:line="240" w:lineRule="auto"/>
                        <w:rPr>
                          <w:rFonts w:eastAsiaTheme="minorEastAsia"/>
                          <w:lang w:val="en-US"/>
                        </w:rPr>
                      </w:pP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if (modelo não linear ()){</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Compute_new_p_nonlinear();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}else{</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Compute_new_p_linear();</w:t>
                      </w: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 </w:t>
                      </w:r>
                    </w:p>
                    <w:p w:rsidR="000814BF" w:rsidRPr="0086288D" w:rsidRDefault="000814BF" w:rsidP="00C727C6">
                      <w:pPr>
                        <w:autoSpaceDE w:val="0"/>
                        <w:autoSpaceDN w:val="0"/>
                        <w:adjustRightInd w:val="0"/>
                        <w:spacing w:after="0" w:line="240" w:lineRule="auto"/>
                        <w:rPr>
                          <w:rFonts w:eastAsiaTheme="minorEastAsia"/>
                          <w:lang w:val="en-US"/>
                        </w:rPr>
                      </w:pPr>
                    </w:p>
                    <w:p w:rsidR="000814BF" w:rsidRPr="0086288D" w:rsidRDefault="000814BF" w:rsidP="00C727C6">
                      <w:pPr>
                        <w:autoSpaceDE w:val="0"/>
                        <w:autoSpaceDN w:val="0"/>
                        <w:adjustRightInd w:val="0"/>
                        <w:spacing w:after="0" w:line="240" w:lineRule="auto"/>
                        <w:rPr>
                          <w:rFonts w:eastAsiaTheme="minorEastAsia"/>
                          <w:lang w:val="en-US"/>
                        </w:rPr>
                      </w:pPr>
                      <w:r w:rsidRPr="0086288D">
                        <w:rPr>
                          <w:rFonts w:eastAsiaTheme="minorEastAsia"/>
                          <w:lang w:val="en-US"/>
                        </w:rPr>
                        <w:t xml:space="preserve">        if (tempo inicial){</w:t>
                      </w:r>
                    </w:p>
                    <w:p w:rsidR="000814BF" w:rsidRDefault="000814BF" w:rsidP="00C727C6">
                      <w:pPr>
                        <w:autoSpaceDE w:val="0"/>
                        <w:autoSpaceDN w:val="0"/>
                        <w:adjustRightInd w:val="0"/>
                        <w:spacing w:after="0" w:line="240" w:lineRule="auto"/>
                        <w:rPr>
                          <w:rFonts w:eastAsiaTheme="minorEastAsia"/>
                        </w:rPr>
                      </w:pPr>
                      <w:r w:rsidRPr="0086288D">
                        <w:rPr>
                          <w:rFonts w:eastAsiaTheme="minorEastAsia"/>
                          <w:lang w:val="en-US"/>
                        </w:rPr>
                        <w:t xml:space="preserve">            </w:t>
                      </w:r>
                      <w:r>
                        <w:rPr>
                          <w:rFonts w:eastAsiaTheme="minorEastAsia"/>
                        </w:rPr>
                        <w:t>C</w:t>
                      </w:r>
                      <w:r w:rsidRPr="005A2152">
                        <w:rPr>
                          <w:rFonts w:eastAsiaTheme="minorEastAsia"/>
                        </w:rPr>
                        <w:t>alculate initial pressure</w:t>
                      </w:r>
                      <w:r>
                        <w:rPr>
                          <w:rFonts w:eastAsiaTheme="minorEastAsia"/>
                        </w:rPr>
                        <w:t>();</w:t>
                      </w:r>
                    </w:p>
                    <w:p w:rsidR="000814BF" w:rsidRDefault="000814BF" w:rsidP="00C727C6">
                      <w:pPr>
                        <w:autoSpaceDE w:val="0"/>
                        <w:autoSpaceDN w:val="0"/>
                        <w:adjustRightInd w:val="0"/>
                        <w:spacing w:after="0" w:line="240" w:lineRule="auto"/>
                        <w:rPr>
                          <w:rFonts w:eastAsiaTheme="minorEastAsia"/>
                        </w:rPr>
                      </w:pPr>
                      <w:r>
                        <w:rPr>
                          <w:rFonts w:eastAsiaTheme="minorEastAsia"/>
                        </w:rPr>
                        <w:t xml:space="preserve">        }</w:t>
                      </w:r>
                    </w:p>
                    <w:p w:rsidR="000814BF" w:rsidRPr="005A2152" w:rsidRDefault="000814BF" w:rsidP="00C727C6">
                      <w:pPr>
                        <w:autoSpaceDE w:val="0"/>
                        <w:autoSpaceDN w:val="0"/>
                        <w:adjustRightInd w:val="0"/>
                        <w:spacing w:after="0" w:line="240" w:lineRule="auto"/>
                        <w:rPr>
                          <w:rFonts w:eastAsiaTheme="minorEastAsia"/>
                        </w:rPr>
                      </w:pP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w:t>
                      </w:r>
                      <w:r w:rsidRPr="005A2152">
                        <w:rPr>
                          <w:rFonts w:eastAsiaTheme="minorEastAsia"/>
                        </w:rPr>
                        <w:t>StoreSensorData();</w:t>
                      </w:r>
                    </w:p>
                    <w:p w:rsidR="000814BF" w:rsidRPr="005A2152" w:rsidRDefault="000814BF" w:rsidP="00C727C6">
                      <w:pPr>
                        <w:autoSpaceDE w:val="0"/>
                        <w:autoSpaceDN w:val="0"/>
                        <w:adjustRightInd w:val="0"/>
                        <w:spacing w:after="0" w:line="240" w:lineRule="auto"/>
                        <w:rPr>
                          <w:rFonts w:eastAsiaTheme="minorEastAsia"/>
                        </w:rPr>
                      </w:pPr>
                      <w:r w:rsidRPr="005A2152">
                        <w:rPr>
                          <w:rFonts w:eastAsiaTheme="minorEastAsia"/>
                        </w:rPr>
                        <w:t xml:space="preserve">    </w:t>
                      </w:r>
                      <w:r>
                        <w:rPr>
                          <w:rFonts w:eastAsiaTheme="minorEastAsia"/>
                        </w:rPr>
                        <w:t xml:space="preserve">    Tempo++;</w:t>
                      </w:r>
                    </w:p>
                    <w:p w:rsidR="000814BF" w:rsidRPr="005A2152" w:rsidRDefault="000814BF" w:rsidP="00C727C6">
                      <w:pPr>
                        <w:autoSpaceDE w:val="0"/>
                        <w:autoSpaceDN w:val="0"/>
                        <w:adjustRightInd w:val="0"/>
                        <w:spacing w:after="0" w:line="240" w:lineRule="auto"/>
                        <w:rPr>
                          <w:rFonts w:eastAsiaTheme="minorEastAsia"/>
                        </w:rPr>
                      </w:pPr>
                      <w:r>
                        <w:rPr>
                          <w:rFonts w:eastAsiaTheme="minorEastAsia"/>
                        </w:rPr>
                        <w:t xml:space="preserve">    </w:t>
                      </w:r>
                      <w:r w:rsidRPr="005A2152">
                        <w:rPr>
                          <w:rFonts w:eastAsiaTheme="minorEastAsia"/>
                        </w:rPr>
                        <w:t>}</w:t>
                      </w:r>
                    </w:p>
                    <w:p w:rsidR="000814BF" w:rsidRDefault="000814BF" w:rsidP="00C727C6">
                      <w:pPr>
                        <w:autoSpaceDE w:val="0"/>
                        <w:autoSpaceDN w:val="0"/>
                        <w:adjustRightInd w:val="0"/>
                        <w:spacing w:after="0" w:line="240" w:lineRule="auto"/>
                      </w:pPr>
                      <w:r>
                        <w:rPr>
                          <w:rFonts w:eastAsiaTheme="minorEastAsia"/>
                        </w:rPr>
                        <w:t>}</w:t>
                      </w:r>
                    </w:p>
                  </w:txbxContent>
                </v:textbox>
                <w10:anchorlock/>
              </v:shape>
            </w:pict>
          </mc:Fallback>
        </mc:AlternateContent>
      </w:r>
    </w:p>
    <w:p w:rsidR="005A2152" w:rsidRPr="007E4262" w:rsidRDefault="005A2152" w:rsidP="00ED6D0B">
      <w:pPr>
        <w:spacing w:after="120" w:line="360" w:lineRule="auto"/>
        <w:jc w:val="both"/>
        <w:rPr>
          <w:rFonts w:eastAsiaTheme="minorEastAsia" w:cs="Times New Roman"/>
        </w:rPr>
      </w:pPr>
    </w:p>
    <w:p w:rsidR="005A2152" w:rsidRPr="007E4262" w:rsidRDefault="001D5D98" w:rsidP="0018184C">
      <w:pPr>
        <w:autoSpaceDE w:val="0"/>
        <w:autoSpaceDN w:val="0"/>
        <w:adjustRightInd w:val="0"/>
        <w:spacing w:after="120" w:line="360" w:lineRule="auto"/>
        <w:ind w:firstLine="708"/>
        <w:rPr>
          <w:rFonts w:eastAsiaTheme="minorEastAsia" w:cs="Times New Roman"/>
        </w:rPr>
      </w:pPr>
      <w:r w:rsidRPr="007E4262">
        <w:rPr>
          <w:rFonts w:eastAsiaTheme="minorEastAsia" w:cs="Times New Roman"/>
        </w:rPr>
        <w:t>Internamente</w:t>
      </w:r>
      <w:r w:rsidR="00491EDF">
        <w:rPr>
          <w:rFonts w:eastAsiaTheme="minorEastAsia" w:cs="Times New Roman"/>
        </w:rPr>
        <w:t>,</w:t>
      </w:r>
      <w:r w:rsidRPr="007E4262">
        <w:rPr>
          <w:rFonts w:eastAsiaTheme="minorEastAsia" w:cs="Times New Roman"/>
        </w:rPr>
        <w:t xml:space="preserve"> os métodos que </w:t>
      </w:r>
      <w:r w:rsidR="00961136" w:rsidRPr="007E4262">
        <w:rPr>
          <w:rFonts w:eastAsiaTheme="minorEastAsia" w:cs="Times New Roman"/>
        </w:rPr>
        <w:t>compõe o</w:t>
      </w:r>
      <w:r w:rsidRPr="007E4262">
        <w:rPr>
          <w:rFonts w:eastAsiaTheme="minorEastAsia" w:cs="Times New Roman"/>
        </w:rPr>
        <w:t xml:space="preserve"> método Compute_MainLoop(), isto é, os métodos Compute_uxyz() ,Compute_rhoxyz_nonlinear() e os outros, </w:t>
      </w:r>
      <w:r w:rsidR="00961136" w:rsidRPr="007E4262">
        <w:rPr>
          <w:rFonts w:eastAsiaTheme="minorEastAsia" w:cs="Times New Roman"/>
        </w:rPr>
        <w:t>possuem varia</w:t>
      </w:r>
      <w:r w:rsidR="00E86852" w:rsidRPr="007E4262">
        <w:rPr>
          <w:rFonts w:eastAsiaTheme="minorEastAsia" w:cs="Times New Roman"/>
        </w:rPr>
        <w:t xml:space="preserve">ções segundo a homogeneidade e </w:t>
      </w:r>
      <w:r w:rsidR="00961136" w:rsidRPr="007E4262">
        <w:rPr>
          <w:rFonts w:eastAsiaTheme="minorEastAsia" w:cs="Times New Roman"/>
        </w:rPr>
        <w:t xml:space="preserve">a </w:t>
      </w:r>
      <w:r w:rsidR="00CF7749" w:rsidRPr="007E4262">
        <w:rPr>
          <w:rFonts w:eastAsiaTheme="minorEastAsia" w:cs="Times New Roman"/>
        </w:rPr>
        <w:t>absorção</w:t>
      </w:r>
      <w:r w:rsidR="00961136" w:rsidRPr="007E4262">
        <w:rPr>
          <w:rFonts w:eastAsiaTheme="minorEastAsia" w:cs="Times New Roman"/>
        </w:rPr>
        <w:t xml:space="preserve"> do meio</w:t>
      </w:r>
      <w:r w:rsidR="00CF7749" w:rsidRPr="007E4262">
        <w:rPr>
          <w:rFonts w:eastAsiaTheme="minorEastAsia" w:cs="Times New Roman"/>
        </w:rPr>
        <w:t>.</w:t>
      </w:r>
    </w:p>
    <w:p w:rsidR="001D5D98" w:rsidRDefault="001D5D98" w:rsidP="00ED6D0B">
      <w:pPr>
        <w:spacing w:after="120" w:line="360" w:lineRule="auto"/>
        <w:jc w:val="both"/>
        <w:rPr>
          <w:rFonts w:eastAsiaTheme="minorEastAsia" w:cs="Times New Roman"/>
        </w:rPr>
      </w:pPr>
    </w:p>
    <w:p w:rsidR="000A3EBE" w:rsidRDefault="000A3EBE" w:rsidP="00ED6D0B">
      <w:pPr>
        <w:spacing w:after="120" w:line="360" w:lineRule="auto"/>
        <w:jc w:val="both"/>
        <w:rPr>
          <w:rFonts w:eastAsiaTheme="minorEastAsia" w:cs="Times New Roman"/>
        </w:rPr>
      </w:pPr>
    </w:p>
    <w:p w:rsidR="000A3EBE" w:rsidRDefault="000A3EBE" w:rsidP="00ED6D0B">
      <w:pPr>
        <w:spacing w:after="120" w:line="360" w:lineRule="auto"/>
        <w:jc w:val="both"/>
        <w:rPr>
          <w:rFonts w:eastAsiaTheme="minorEastAsia" w:cs="Times New Roman"/>
        </w:rPr>
      </w:pPr>
    </w:p>
    <w:p w:rsidR="000A3EBE" w:rsidRDefault="000A3EBE" w:rsidP="00ED6D0B">
      <w:pPr>
        <w:spacing w:after="120" w:line="360" w:lineRule="auto"/>
        <w:jc w:val="both"/>
        <w:rPr>
          <w:rFonts w:eastAsiaTheme="minorEastAsia" w:cs="Times New Roman"/>
        </w:rPr>
      </w:pPr>
    </w:p>
    <w:p w:rsidR="000A3EBE" w:rsidRPr="007E4262" w:rsidRDefault="000A3EBE" w:rsidP="00ED6D0B">
      <w:pPr>
        <w:spacing w:after="120" w:line="360" w:lineRule="auto"/>
        <w:jc w:val="both"/>
        <w:rPr>
          <w:rFonts w:eastAsiaTheme="minorEastAsia" w:cs="Times New Roman"/>
        </w:rPr>
      </w:pPr>
    </w:p>
    <w:p w:rsidR="008C4059" w:rsidRPr="007E4262" w:rsidRDefault="008C4059" w:rsidP="00ED6D0B">
      <w:pPr>
        <w:pStyle w:val="Ttulo2"/>
        <w:spacing w:after="120" w:line="360" w:lineRule="auto"/>
        <w:rPr>
          <w:rFonts w:eastAsiaTheme="minorEastAsia" w:cs="Times New Roman"/>
        </w:rPr>
      </w:pPr>
      <w:bookmarkStart w:id="17" w:name="_Toc451717436"/>
      <w:r w:rsidRPr="007E4262">
        <w:rPr>
          <w:rFonts w:eastAsiaTheme="minorEastAsia" w:cs="Times New Roman"/>
        </w:rPr>
        <w:lastRenderedPageBreak/>
        <w:t xml:space="preserve">Código </w:t>
      </w:r>
      <w:bookmarkEnd w:id="17"/>
      <w:r w:rsidR="00E06CFA">
        <w:rPr>
          <w:rFonts w:eastAsiaTheme="minorEastAsia" w:cs="Times New Roman"/>
        </w:rPr>
        <w:t>CUDA</w:t>
      </w:r>
    </w:p>
    <w:p w:rsidR="00691B44" w:rsidRPr="007E4262" w:rsidRDefault="00691B44" w:rsidP="00ED6D0B">
      <w:pPr>
        <w:spacing w:after="120" w:line="360" w:lineRule="auto"/>
        <w:rPr>
          <w:rFonts w:cs="Times New Roman"/>
        </w:rPr>
      </w:pPr>
    </w:p>
    <w:p w:rsidR="009A5A04" w:rsidRPr="007E4262" w:rsidRDefault="00C727C6" w:rsidP="00ED6D0B">
      <w:pPr>
        <w:spacing w:after="120" w:line="360" w:lineRule="auto"/>
        <w:ind w:firstLine="576"/>
        <w:jc w:val="both"/>
        <w:rPr>
          <w:rFonts w:cs="Times New Roman"/>
        </w:rPr>
      </w:pPr>
      <w:r w:rsidRPr="007E4262">
        <w:rPr>
          <w:rFonts w:cs="Times New Roman"/>
        </w:rPr>
        <w:t xml:space="preserve">Um código </w:t>
      </w:r>
      <w:r w:rsidR="00E06CFA">
        <w:rPr>
          <w:rFonts w:cs="Times New Roman"/>
        </w:rPr>
        <w:t>CUDA</w:t>
      </w:r>
      <w:r w:rsidRPr="007E4262">
        <w:rPr>
          <w:rFonts w:cs="Times New Roman"/>
        </w:rPr>
        <w:t xml:space="preserve"> pode ser dividido</w:t>
      </w:r>
      <w:r w:rsidR="009A5A04" w:rsidRPr="007E4262">
        <w:rPr>
          <w:rFonts w:cs="Times New Roman"/>
        </w:rPr>
        <w:t xml:space="preserve"> em 4</w:t>
      </w:r>
      <w:r w:rsidR="00E754A6" w:rsidRPr="007E4262">
        <w:rPr>
          <w:rFonts w:cs="Times New Roman"/>
        </w:rPr>
        <w:t xml:space="preserve"> tarefas. A primeira delas é o armazenamento das variáveis no dispositivo gráfico, isto é, o código faz uma cópia das variáveis que estão na memória do computador para a memória </w:t>
      </w:r>
      <w:r w:rsidR="009A5A04" w:rsidRPr="007E4262">
        <w:rPr>
          <w:rFonts w:cs="Times New Roman"/>
        </w:rPr>
        <w:t>d</w:t>
      </w:r>
      <w:r w:rsidR="00E754A6" w:rsidRPr="007E4262">
        <w:rPr>
          <w:rFonts w:cs="Times New Roman"/>
        </w:rPr>
        <w:t xml:space="preserve">o dispositivo, </w:t>
      </w:r>
      <w:r w:rsidR="00B32EEB">
        <w:rPr>
          <w:rFonts w:cs="Times New Roman"/>
        </w:rPr>
        <w:t>cuja</w:t>
      </w:r>
      <w:r w:rsidR="00E754A6" w:rsidRPr="007E4262">
        <w:rPr>
          <w:rFonts w:cs="Times New Roman"/>
        </w:rPr>
        <w:t xml:space="preserve"> operação é bem simples e consiste</w:t>
      </w:r>
      <w:r w:rsidR="002078AB" w:rsidRPr="007E4262">
        <w:rPr>
          <w:rFonts w:cs="Times New Roman"/>
        </w:rPr>
        <w:t xml:space="preserve"> em apenas algumas linhas de códigos.</w:t>
      </w:r>
    </w:p>
    <w:p w:rsidR="00E754A6" w:rsidRPr="007E4262" w:rsidRDefault="009A5A04" w:rsidP="00ED6D0B">
      <w:pPr>
        <w:spacing w:after="120" w:line="360" w:lineRule="auto"/>
        <w:ind w:firstLine="576"/>
        <w:jc w:val="both"/>
        <w:rPr>
          <w:rFonts w:cs="Times New Roman"/>
        </w:rPr>
      </w:pPr>
      <w:r w:rsidRPr="007E4262">
        <w:rPr>
          <w:rFonts w:cs="Times New Roman"/>
        </w:rPr>
        <w:t>A segunda tarefa consiste no complementar da primeira, ou seja, é a cópia das variáveis que estão no dispositivo gráfico para o computador</w:t>
      </w:r>
      <w:r w:rsidR="00AC11EF" w:rsidRPr="007E4262">
        <w:rPr>
          <w:rFonts w:cs="Times New Roman"/>
        </w:rPr>
        <w:t>.</w:t>
      </w:r>
    </w:p>
    <w:p w:rsidR="002078AB" w:rsidRPr="007E4262" w:rsidRDefault="002078AB" w:rsidP="00ED6D0B">
      <w:pPr>
        <w:spacing w:after="120" w:line="360" w:lineRule="auto"/>
        <w:jc w:val="both"/>
        <w:rPr>
          <w:rFonts w:cs="Times New Roman"/>
        </w:rPr>
      </w:pPr>
      <w:r w:rsidRPr="007E4262">
        <w:rPr>
          <w:rFonts w:cs="Times New Roman"/>
        </w:rPr>
        <w:tab/>
      </w:r>
      <w:r w:rsidR="00E754A6" w:rsidRPr="007E4262">
        <w:rPr>
          <w:rFonts w:cs="Times New Roman"/>
        </w:rPr>
        <w:t xml:space="preserve">A </w:t>
      </w:r>
      <w:r w:rsidR="002233CC" w:rsidRPr="007E4262">
        <w:rPr>
          <w:rFonts w:cs="Times New Roman"/>
        </w:rPr>
        <w:t>terceira</w:t>
      </w:r>
      <w:r w:rsidR="00E754A6" w:rsidRPr="007E4262">
        <w:rPr>
          <w:rFonts w:cs="Times New Roman"/>
        </w:rPr>
        <w:t xml:space="preserve"> tarefa é </w:t>
      </w:r>
      <w:r w:rsidRPr="007E4262">
        <w:rPr>
          <w:rFonts w:cs="Times New Roman"/>
        </w:rPr>
        <w:t>relativa</w:t>
      </w:r>
      <w:r w:rsidR="00E754A6" w:rsidRPr="007E4262">
        <w:rPr>
          <w:rFonts w:cs="Times New Roman"/>
        </w:rPr>
        <w:t xml:space="preserve"> ao processamento dos dados já alocados na placa de vídeo</w:t>
      </w:r>
      <w:r w:rsidRPr="007E4262">
        <w:rPr>
          <w:rFonts w:cs="Times New Roman"/>
        </w:rPr>
        <w:t>. Es</w:t>
      </w:r>
      <w:r w:rsidR="00B32EEB">
        <w:rPr>
          <w:rFonts w:cs="Times New Roman"/>
        </w:rPr>
        <w:t>t</w:t>
      </w:r>
      <w:r w:rsidRPr="007E4262">
        <w:rPr>
          <w:rFonts w:cs="Times New Roman"/>
        </w:rPr>
        <w:t xml:space="preserve">a é uma tarefa mais complexa, pois o modo como as operações (fft, multiplicação, soma) são executadas </w:t>
      </w:r>
      <w:r w:rsidR="00E34F2F" w:rsidRPr="007E4262">
        <w:rPr>
          <w:rFonts w:cs="Times New Roman"/>
        </w:rPr>
        <w:t xml:space="preserve">no dispositivo gráfico </w:t>
      </w:r>
      <w:r w:rsidRPr="007E4262">
        <w:rPr>
          <w:rFonts w:cs="Times New Roman"/>
        </w:rPr>
        <w:t xml:space="preserve">são diferentes de como são executados nos processadores tradicionais. As operações devem aproveitar ao máximo o alinhamento da </w:t>
      </w:r>
      <w:r w:rsidR="00FD35FB" w:rsidRPr="007E4262">
        <w:rPr>
          <w:rFonts w:cs="Times New Roman"/>
        </w:rPr>
        <w:t>memória</w:t>
      </w:r>
      <w:r w:rsidRPr="007E4262">
        <w:rPr>
          <w:rFonts w:cs="Times New Roman"/>
        </w:rPr>
        <w:t xml:space="preserve"> e dos </w:t>
      </w:r>
      <w:r w:rsidRPr="00B32EEB">
        <w:rPr>
          <w:rFonts w:cs="Times New Roman"/>
          <w:i/>
        </w:rPr>
        <w:t>threads</w:t>
      </w:r>
      <w:r w:rsidRPr="007E4262">
        <w:rPr>
          <w:rFonts w:cs="Times New Roman"/>
        </w:rPr>
        <w:t xml:space="preserve"> a fim de se obter melhor desempenho.</w:t>
      </w:r>
      <w:r w:rsidR="006468A1" w:rsidRPr="007E4262">
        <w:rPr>
          <w:rFonts w:cs="Times New Roman"/>
        </w:rPr>
        <w:t xml:space="preserve"> Quando uma função é executada no dispositivo gr</w:t>
      </w:r>
      <w:r w:rsidR="00E34F2F" w:rsidRPr="007E4262">
        <w:rPr>
          <w:rFonts w:cs="Times New Roman"/>
        </w:rPr>
        <w:t>áfico</w:t>
      </w:r>
      <w:r w:rsidR="00B32EEB">
        <w:rPr>
          <w:rFonts w:cs="Times New Roman"/>
        </w:rPr>
        <w:t>,</w:t>
      </w:r>
      <w:r w:rsidR="00E34F2F" w:rsidRPr="007E4262">
        <w:rPr>
          <w:rFonts w:cs="Times New Roman"/>
        </w:rPr>
        <w:t xml:space="preserve"> ela</w:t>
      </w:r>
      <w:r w:rsidR="006468A1" w:rsidRPr="007E4262">
        <w:rPr>
          <w:rFonts w:cs="Times New Roman"/>
        </w:rPr>
        <w:t xml:space="preserve"> </w:t>
      </w:r>
      <w:r w:rsidR="00E34F2F" w:rsidRPr="007E4262">
        <w:rPr>
          <w:rFonts w:cs="Times New Roman"/>
        </w:rPr>
        <w:t xml:space="preserve">é chamada de </w:t>
      </w:r>
      <w:r w:rsidR="00E34F2F" w:rsidRPr="00B32EEB">
        <w:rPr>
          <w:rFonts w:cs="Times New Roman"/>
          <w:i/>
        </w:rPr>
        <w:t>kernel</w:t>
      </w:r>
      <w:r w:rsidR="006468A1" w:rsidRPr="007E4262">
        <w:rPr>
          <w:rFonts w:cs="Times New Roman"/>
        </w:rPr>
        <w:t xml:space="preserve"> e</w:t>
      </w:r>
      <w:r w:rsidR="00B32EEB">
        <w:rPr>
          <w:rFonts w:cs="Times New Roman"/>
        </w:rPr>
        <w:t>,</w:t>
      </w:r>
      <w:r w:rsidR="006468A1" w:rsidRPr="007E4262">
        <w:rPr>
          <w:rFonts w:cs="Times New Roman"/>
        </w:rPr>
        <w:t xml:space="preserve"> quando </w:t>
      </w:r>
      <w:r w:rsidR="00B32EEB">
        <w:rPr>
          <w:rFonts w:cs="Times New Roman"/>
        </w:rPr>
        <w:t>ela</w:t>
      </w:r>
      <w:r w:rsidR="006468A1" w:rsidRPr="007E4262">
        <w:rPr>
          <w:rFonts w:cs="Times New Roman"/>
        </w:rPr>
        <w:t xml:space="preserve"> é </w:t>
      </w:r>
      <w:r w:rsidR="00906D89" w:rsidRPr="007E4262">
        <w:rPr>
          <w:rFonts w:cs="Times New Roman"/>
        </w:rPr>
        <w:t>executada</w:t>
      </w:r>
      <w:r w:rsidR="00B32EEB">
        <w:rPr>
          <w:rFonts w:cs="Times New Roman"/>
        </w:rPr>
        <w:t>,</w:t>
      </w:r>
      <w:r w:rsidR="006468A1" w:rsidRPr="007E4262">
        <w:rPr>
          <w:rFonts w:cs="Times New Roman"/>
        </w:rPr>
        <w:t xml:space="preserve"> utiliza</w:t>
      </w:r>
      <w:r w:rsidR="00B32EEB">
        <w:rPr>
          <w:rFonts w:cs="Times New Roman"/>
        </w:rPr>
        <w:t>-se</w:t>
      </w:r>
      <w:r w:rsidR="006468A1" w:rsidRPr="007E4262">
        <w:rPr>
          <w:rFonts w:cs="Times New Roman"/>
        </w:rPr>
        <w:t xml:space="preserve"> o termo lançar o </w:t>
      </w:r>
      <w:r w:rsidR="006468A1" w:rsidRPr="00B32EEB">
        <w:rPr>
          <w:rFonts w:cs="Times New Roman"/>
          <w:i/>
        </w:rPr>
        <w:t>kernel</w:t>
      </w:r>
      <w:r w:rsidR="006468A1" w:rsidRPr="007E4262">
        <w:rPr>
          <w:rFonts w:cs="Times New Roman"/>
        </w:rPr>
        <w:t xml:space="preserve">. </w:t>
      </w:r>
    </w:p>
    <w:p w:rsidR="002078AB" w:rsidRPr="007E4262" w:rsidRDefault="00FD35FB" w:rsidP="00ED6D0B">
      <w:pPr>
        <w:spacing w:after="120" w:line="360" w:lineRule="auto"/>
        <w:jc w:val="both"/>
        <w:rPr>
          <w:rFonts w:cs="Times New Roman"/>
        </w:rPr>
      </w:pPr>
      <w:r w:rsidRPr="007E4262">
        <w:rPr>
          <w:rFonts w:cs="Times New Roman"/>
        </w:rPr>
        <w:tab/>
      </w:r>
      <w:r w:rsidR="00E87703" w:rsidRPr="007E4262">
        <w:rPr>
          <w:rFonts w:cs="Times New Roman"/>
        </w:rPr>
        <w:t>Por fim</w:t>
      </w:r>
      <w:r w:rsidR="0096120B" w:rsidRPr="007E4262">
        <w:rPr>
          <w:rFonts w:cs="Times New Roman"/>
        </w:rPr>
        <w:t>,</w:t>
      </w:r>
      <w:r w:rsidR="00E87703" w:rsidRPr="007E4262">
        <w:rPr>
          <w:rFonts w:cs="Times New Roman"/>
        </w:rPr>
        <w:t xml:space="preserve"> tem</w:t>
      </w:r>
      <w:r w:rsidR="00B32EEB">
        <w:rPr>
          <w:rFonts w:cs="Times New Roman"/>
        </w:rPr>
        <w:t>-se</w:t>
      </w:r>
      <w:r w:rsidR="00E87703" w:rsidRPr="007E4262">
        <w:rPr>
          <w:rFonts w:cs="Times New Roman"/>
        </w:rPr>
        <w:t xml:space="preserve"> a</w:t>
      </w:r>
      <w:r w:rsidRPr="007E4262">
        <w:rPr>
          <w:rFonts w:cs="Times New Roman"/>
        </w:rPr>
        <w:t xml:space="preserve"> </w:t>
      </w:r>
      <w:r w:rsidR="002233CC" w:rsidRPr="007E4262">
        <w:rPr>
          <w:rFonts w:cs="Times New Roman"/>
        </w:rPr>
        <w:t>quarta</w:t>
      </w:r>
      <w:r w:rsidRPr="007E4262">
        <w:rPr>
          <w:rFonts w:cs="Times New Roman"/>
        </w:rPr>
        <w:t xml:space="preserve"> tarefa </w:t>
      </w:r>
      <w:r w:rsidR="00E87703" w:rsidRPr="007E4262">
        <w:rPr>
          <w:rFonts w:cs="Times New Roman"/>
        </w:rPr>
        <w:t xml:space="preserve">que </w:t>
      </w:r>
      <w:r w:rsidRPr="007E4262">
        <w:rPr>
          <w:rFonts w:cs="Times New Roman"/>
        </w:rPr>
        <w:t xml:space="preserve">é </w:t>
      </w:r>
      <w:r w:rsidR="00E87703" w:rsidRPr="007E4262">
        <w:rPr>
          <w:rFonts w:cs="Times New Roman"/>
        </w:rPr>
        <w:t>responsável</w:t>
      </w:r>
      <w:r w:rsidR="00AC11EF" w:rsidRPr="007E4262">
        <w:rPr>
          <w:rFonts w:cs="Times New Roman"/>
        </w:rPr>
        <w:t xml:space="preserve"> por controlar quando as tarefas 1, 2 e 3 </w:t>
      </w:r>
      <w:r w:rsidR="00E87703" w:rsidRPr="007E4262">
        <w:rPr>
          <w:rFonts w:cs="Times New Roman"/>
        </w:rPr>
        <w:t>são</w:t>
      </w:r>
      <w:r w:rsidR="00AC11EF" w:rsidRPr="007E4262">
        <w:rPr>
          <w:rFonts w:cs="Times New Roman"/>
        </w:rPr>
        <w:t xml:space="preserve"> realizadas.</w:t>
      </w:r>
    </w:p>
    <w:p w:rsidR="002233CC" w:rsidRPr="007E4262" w:rsidRDefault="00436FA4" w:rsidP="00ED6D0B">
      <w:pPr>
        <w:spacing w:after="120" w:line="360" w:lineRule="auto"/>
        <w:jc w:val="both"/>
        <w:rPr>
          <w:rFonts w:cs="Times New Roman"/>
        </w:rPr>
      </w:pPr>
      <w:r w:rsidRPr="007E4262">
        <w:rPr>
          <w:rFonts w:cs="Times New Roman"/>
        </w:rPr>
        <w:tab/>
        <w:t>Felizmente</w:t>
      </w:r>
      <w:r w:rsidR="000456E0" w:rsidRPr="007E4262">
        <w:rPr>
          <w:rFonts w:cs="Times New Roman"/>
        </w:rPr>
        <w:t xml:space="preserve"> o código </w:t>
      </w:r>
      <w:r w:rsidR="00B17421">
        <w:rPr>
          <w:rFonts w:cs="Times New Roman"/>
        </w:rPr>
        <w:t>C</w:t>
      </w:r>
      <w:r w:rsidR="000456E0" w:rsidRPr="007E4262">
        <w:rPr>
          <w:rFonts w:cs="Times New Roman"/>
        </w:rPr>
        <w:t>++</w:t>
      </w:r>
      <w:r w:rsidR="00B17421">
        <w:rPr>
          <w:rFonts w:cs="Times New Roman"/>
        </w:rPr>
        <w:t>,</w:t>
      </w:r>
      <w:r w:rsidR="000456E0" w:rsidRPr="007E4262">
        <w:rPr>
          <w:rFonts w:cs="Times New Roman"/>
        </w:rPr>
        <w:t xml:space="preserve"> desenvolvido pela</w:t>
      </w:r>
      <w:r w:rsidR="002233CC" w:rsidRPr="007E4262">
        <w:rPr>
          <w:rFonts w:cs="Times New Roman"/>
        </w:rPr>
        <w:t xml:space="preserve"> equipe do </w:t>
      </w:r>
      <w:r w:rsidR="002233CC" w:rsidRPr="00B17421">
        <w:rPr>
          <w:rFonts w:cs="Times New Roman"/>
          <w:i/>
        </w:rPr>
        <w:t>k-wave</w:t>
      </w:r>
      <w:r w:rsidR="00B17421">
        <w:rPr>
          <w:rFonts w:cs="Times New Roman"/>
        </w:rPr>
        <w:t>,</w:t>
      </w:r>
      <w:r w:rsidR="002233CC" w:rsidRPr="007E4262">
        <w:rPr>
          <w:rFonts w:cs="Times New Roman"/>
        </w:rPr>
        <w:t xml:space="preserve"> possui essas quatro</w:t>
      </w:r>
      <w:r w:rsidR="000456E0" w:rsidRPr="007E4262">
        <w:rPr>
          <w:rFonts w:cs="Times New Roman"/>
        </w:rPr>
        <w:t xml:space="preserve"> tarefas bem definidas</w:t>
      </w:r>
      <w:r w:rsidR="00B17421">
        <w:rPr>
          <w:rFonts w:cs="Times New Roman"/>
        </w:rPr>
        <w:t xml:space="preserve"> o que </w:t>
      </w:r>
      <w:r w:rsidR="000456E0" w:rsidRPr="007E4262">
        <w:rPr>
          <w:rFonts w:cs="Times New Roman"/>
        </w:rPr>
        <w:t>facilitou</w:t>
      </w:r>
      <w:r w:rsidR="00B17421">
        <w:rPr>
          <w:rFonts w:cs="Times New Roman"/>
        </w:rPr>
        <w:t>,</w:t>
      </w:r>
      <w:r w:rsidR="000456E0" w:rsidRPr="007E4262">
        <w:rPr>
          <w:rFonts w:cs="Times New Roman"/>
        </w:rPr>
        <w:t xml:space="preserve"> significantemente</w:t>
      </w:r>
      <w:r w:rsidR="00B17421">
        <w:rPr>
          <w:rFonts w:cs="Times New Roman"/>
        </w:rPr>
        <w:t>,</w:t>
      </w:r>
      <w:r w:rsidR="000456E0" w:rsidRPr="007E4262">
        <w:rPr>
          <w:rFonts w:cs="Times New Roman"/>
        </w:rPr>
        <w:t xml:space="preserve"> a adaptação do código </w:t>
      </w:r>
      <w:r w:rsidR="00B17421">
        <w:rPr>
          <w:rFonts w:cs="Times New Roman"/>
        </w:rPr>
        <w:t>C</w:t>
      </w:r>
      <w:r w:rsidR="000456E0" w:rsidRPr="007E4262">
        <w:rPr>
          <w:rFonts w:cs="Times New Roman"/>
        </w:rPr>
        <w:t xml:space="preserve">++ para o código </w:t>
      </w:r>
      <w:r w:rsidR="00E06CFA">
        <w:rPr>
          <w:rFonts w:cs="Times New Roman"/>
        </w:rPr>
        <w:t>CUDA</w:t>
      </w:r>
      <w:r w:rsidR="000456E0" w:rsidRPr="007E4262">
        <w:rPr>
          <w:rFonts w:cs="Times New Roman"/>
        </w:rPr>
        <w:t>.</w:t>
      </w:r>
      <w:r w:rsidR="00C80FF0" w:rsidRPr="007E4262">
        <w:rPr>
          <w:rFonts w:cs="Times New Roman"/>
        </w:rPr>
        <w:t xml:space="preserve"> </w:t>
      </w:r>
    </w:p>
    <w:p w:rsidR="007A72CF" w:rsidRPr="007E4262" w:rsidRDefault="00C80FF0" w:rsidP="00ED6D0B">
      <w:pPr>
        <w:spacing w:after="120" w:line="360" w:lineRule="auto"/>
        <w:jc w:val="both"/>
        <w:rPr>
          <w:rFonts w:cs="Times New Roman"/>
        </w:rPr>
      </w:pPr>
      <w:r w:rsidRPr="007E4262">
        <w:rPr>
          <w:rFonts w:cs="Times New Roman"/>
        </w:rPr>
        <w:tab/>
      </w:r>
      <w:r w:rsidR="009A5A04" w:rsidRPr="007E4262">
        <w:rPr>
          <w:rFonts w:cs="Times New Roman"/>
        </w:rPr>
        <w:t>A adaptaç</w:t>
      </w:r>
      <w:r w:rsidR="002233CC" w:rsidRPr="007E4262">
        <w:rPr>
          <w:rFonts w:cs="Times New Roman"/>
        </w:rPr>
        <w:t xml:space="preserve">ão </w:t>
      </w:r>
      <w:r w:rsidR="00E06CFA">
        <w:rPr>
          <w:rFonts w:cs="Times New Roman"/>
        </w:rPr>
        <w:t>CUDA</w:t>
      </w:r>
      <w:r w:rsidR="009A5A04" w:rsidRPr="007E4262">
        <w:rPr>
          <w:rFonts w:cs="Times New Roman"/>
        </w:rPr>
        <w:t xml:space="preserve"> do </w:t>
      </w:r>
      <w:r w:rsidR="009A5A04" w:rsidRPr="00B17421">
        <w:rPr>
          <w:rFonts w:cs="Times New Roman"/>
          <w:i/>
        </w:rPr>
        <w:t>k-wave</w:t>
      </w:r>
      <w:r w:rsidR="009A5A04" w:rsidRPr="007E4262">
        <w:rPr>
          <w:rFonts w:cs="Times New Roman"/>
        </w:rPr>
        <w:t xml:space="preserve"> possui os seguintes códigos/objetos:</w:t>
      </w:r>
    </w:p>
    <w:p w:rsidR="00B15656" w:rsidRPr="007E4262" w:rsidRDefault="00B17421" w:rsidP="00ED6D0B">
      <w:pPr>
        <w:pStyle w:val="PargrafodaLista"/>
        <w:numPr>
          <w:ilvl w:val="0"/>
          <w:numId w:val="5"/>
        </w:numPr>
        <w:spacing w:after="120" w:line="360" w:lineRule="auto"/>
        <w:ind w:left="0" w:firstLine="567"/>
        <w:jc w:val="both"/>
        <w:rPr>
          <w:rFonts w:cs="Times New Roman"/>
        </w:rPr>
      </w:pPr>
      <w:r>
        <w:rPr>
          <w:rFonts w:cs="Times New Roman"/>
          <w:b/>
        </w:rPr>
        <w:t xml:space="preserve"> </w:t>
      </w:r>
      <w:r w:rsidR="00431091" w:rsidRPr="007E4262">
        <w:rPr>
          <w:rFonts w:cs="Times New Roman"/>
          <w:b/>
        </w:rPr>
        <w:t>MatrixContainerG</w:t>
      </w:r>
      <w:r w:rsidR="009A5A04" w:rsidRPr="007E4262">
        <w:rPr>
          <w:rFonts w:cs="Times New Roman"/>
          <w:b/>
        </w:rPr>
        <w:t>:</w:t>
      </w:r>
      <w:r w:rsidR="009A5A04" w:rsidRPr="007E4262">
        <w:rPr>
          <w:rFonts w:cs="Times New Roman"/>
        </w:rPr>
        <w:t xml:space="preserve"> </w:t>
      </w:r>
      <w:r w:rsidR="00C1021D">
        <w:rPr>
          <w:rFonts w:cs="Times New Roman"/>
        </w:rPr>
        <w:t>o</w:t>
      </w:r>
      <w:r w:rsidR="009A5A04" w:rsidRPr="007E4262">
        <w:rPr>
          <w:rFonts w:cs="Times New Roman"/>
        </w:rPr>
        <w:t xml:space="preserve">bjeto que herda de </w:t>
      </w:r>
      <w:r w:rsidR="009A5A04" w:rsidRPr="00C1021D">
        <w:rPr>
          <w:rFonts w:cs="Times New Roman"/>
          <w:i/>
        </w:rPr>
        <w:t>matrixContainer</w:t>
      </w:r>
      <w:r w:rsidR="009A5A04" w:rsidRPr="007E4262">
        <w:rPr>
          <w:rFonts w:cs="Times New Roman"/>
        </w:rPr>
        <w:t xml:space="preserve"> e é responsável por alocar</w:t>
      </w:r>
      <w:r w:rsidR="00C10373" w:rsidRPr="007E4262">
        <w:rPr>
          <w:rFonts w:cs="Times New Roman"/>
        </w:rPr>
        <w:t xml:space="preserve"> e desalocar</w:t>
      </w:r>
      <w:r w:rsidR="009A5A04" w:rsidRPr="007E4262">
        <w:rPr>
          <w:rFonts w:cs="Times New Roman"/>
        </w:rPr>
        <w:t xml:space="preserve"> a </w:t>
      </w:r>
      <w:r w:rsidR="00DB4857" w:rsidRPr="007E4262">
        <w:rPr>
          <w:rFonts w:cs="Times New Roman"/>
        </w:rPr>
        <w:t>memória</w:t>
      </w:r>
      <w:r w:rsidR="009A5A04" w:rsidRPr="007E4262">
        <w:rPr>
          <w:rFonts w:cs="Times New Roman"/>
        </w:rPr>
        <w:t xml:space="preserve"> no dispositivo gráfico e </w:t>
      </w:r>
      <w:r w:rsidR="00C1021D">
        <w:rPr>
          <w:rFonts w:cs="Times New Roman"/>
        </w:rPr>
        <w:t xml:space="preserve">por </w:t>
      </w:r>
      <w:r w:rsidR="009A5A04" w:rsidRPr="007E4262">
        <w:rPr>
          <w:rFonts w:cs="Times New Roman"/>
        </w:rPr>
        <w:t>copiar as variáveis</w:t>
      </w:r>
      <w:r w:rsidR="00C10373" w:rsidRPr="007E4262">
        <w:rPr>
          <w:rFonts w:cs="Times New Roman"/>
        </w:rPr>
        <w:t xml:space="preserve"> do computador para a placa de </w:t>
      </w:r>
      <w:r w:rsidR="00D15442" w:rsidRPr="007E4262">
        <w:rPr>
          <w:rFonts w:cs="Times New Roman"/>
        </w:rPr>
        <w:t>vídeo</w:t>
      </w:r>
      <w:r w:rsidR="00DB4857" w:rsidRPr="007E4262">
        <w:rPr>
          <w:rFonts w:cs="Times New Roman"/>
        </w:rPr>
        <w:t xml:space="preserve">. Logo, executa </w:t>
      </w:r>
      <w:r w:rsidR="00C10373" w:rsidRPr="007E4262">
        <w:rPr>
          <w:rFonts w:cs="Times New Roman"/>
        </w:rPr>
        <w:t xml:space="preserve">a </w:t>
      </w:r>
      <w:r w:rsidR="00B15656" w:rsidRPr="007E4262">
        <w:rPr>
          <w:rFonts w:cs="Times New Roman"/>
        </w:rPr>
        <w:t xml:space="preserve">primeira e </w:t>
      </w:r>
      <w:r w:rsidR="00C1021D">
        <w:rPr>
          <w:rFonts w:cs="Times New Roman"/>
        </w:rPr>
        <w:t xml:space="preserve">a </w:t>
      </w:r>
      <w:r w:rsidR="00B15656" w:rsidRPr="007E4262">
        <w:rPr>
          <w:rFonts w:cs="Times New Roman"/>
        </w:rPr>
        <w:t>segunda tarefa</w:t>
      </w:r>
      <w:r w:rsidR="009A5A04" w:rsidRPr="007E4262">
        <w:rPr>
          <w:rFonts w:cs="Times New Roman"/>
        </w:rPr>
        <w:t>.</w:t>
      </w:r>
      <w:r w:rsidR="00282E9A" w:rsidRPr="007E4262">
        <w:rPr>
          <w:rFonts w:cs="Times New Roman"/>
        </w:rPr>
        <w:t xml:space="preserve"> </w:t>
      </w:r>
      <w:r w:rsidR="00B15656" w:rsidRPr="007E4262">
        <w:rPr>
          <w:rFonts w:cs="Times New Roman"/>
        </w:rPr>
        <w:t>O funcionamento des</w:t>
      </w:r>
      <w:r w:rsidR="00C1021D">
        <w:rPr>
          <w:rFonts w:cs="Times New Roman"/>
        </w:rPr>
        <w:t>t</w:t>
      </w:r>
      <w:r w:rsidR="00B15656" w:rsidRPr="007E4262">
        <w:rPr>
          <w:rFonts w:cs="Times New Roman"/>
        </w:rPr>
        <w:t>e objeto é bem simples</w:t>
      </w:r>
      <w:r w:rsidR="00C1021D">
        <w:rPr>
          <w:rFonts w:cs="Times New Roman"/>
        </w:rPr>
        <w:t>,</w:t>
      </w:r>
      <w:r w:rsidR="00B15656" w:rsidRPr="007E4262">
        <w:rPr>
          <w:rFonts w:cs="Times New Roman"/>
        </w:rPr>
        <w:t xml:space="preserve"> já que foi aproveitad</w:t>
      </w:r>
      <w:r w:rsidR="00C1021D">
        <w:rPr>
          <w:rFonts w:cs="Times New Roman"/>
        </w:rPr>
        <w:t>a</w:t>
      </w:r>
      <w:r w:rsidR="00B15656" w:rsidRPr="007E4262">
        <w:rPr>
          <w:rFonts w:cs="Times New Roman"/>
        </w:rPr>
        <w:t xml:space="preserve"> a estrutura do </w:t>
      </w:r>
      <w:r w:rsidR="00B15656" w:rsidRPr="00C1021D">
        <w:rPr>
          <w:rFonts w:cs="Times New Roman"/>
          <w:i/>
        </w:rPr>
        <w:t>matrixContainer</w:t>
      </w:r>
      <w:r w:rsidR="00F72334" w:rsidRPr="007E4262">
        <w:rPr>
          <w:rFonts w:cs="Times New Roman"/>
        </w:rPr>
        <w:t>. Os seus principais métodos são</w:t>
      </w:r>
      <w:r w:rsidR="00C1021D">
        <w:rPr>
          <w:rFonts w:cs="Times New Roman"/>
        </w:rPr>
        <w:t xml:space="preserve"> os seguintes</w:t>
      </w:r>
      <w:r w:rsidR="00F72334" w:rsidRPr="007E4262">
        <w:rPr>
          <w:rFonts w:cs="Times New Roman"/>
        </w:rPr>
        <w:t xml:space="preserve">: </w:t>
      </w:r>
    </w:p>
    <w:p w:rsidR="00F72334" w:rsidRPr="007E4262" w:rsidRDefault="00F72334" w:rsidP="00C1021D">
      <w:pPr>
        <w:pStyle w:val="PargrafodaLista"/>
        <w:numPr>
          <w:ilvl w:val="0"/>
          <w:numId w:val="12"/>
        </w:numPr>
        <w:spacing w:after="120" w:line="360" w:lineRule="auto"/>
        <w:jc w:val="both"/>
        <w:rPr>
          <w:rFonts w:cs="Times New Roman"/>
        </w:rPr>
      </w:pPr>
      <w:r w:rsidRPr="00C1021D">
        <w:rPr>
          <w:rFonts w:cs="Times New Roman"/>
          <w:i/>
          <w:u w:val="single"/>
        </w:rPr>
        <w:t>createGpuPtr()</w:t>
      </w:r>
      <w:r w:rsidRPr="007E4262">
        <w:rPr>
          <w:rFonts w:cs="Times New Roman"/>
        </w:rPr>
        <w:t xml:space="preserve"> – aloca todos os vetores que serão utilizados no dispositivo gráfico. A decisão de quais vetores são alocados foi feita por </w:t>
      </w:r>
      <w:r w:rsidRPr="00C1021D">
        <w:rPr>
          <w:rFonts w:cs="Times New Roman"/>
          <w:i/>
        </w:rPr>
        <w:t>matrixContainer</w:t>
      </w:r>
      <w:r w:rsidR="00C1021D">
        <w:rPr>
          <w:rFonts w:cs="Times New Roman"/>
        </w:rPr>
        <w:t>;</w:t>
      </w:r>
    </w:p>
    <w:p w:rsidR="00F72334" w:rsidRPr="007E4262" w:rsidRDefault="00F72334" w:rsidP="00C1021D">
      <w:pPr>
        <w:pStyle w:val="PargrafodaLista"/>
        <w:numPr>
          <w:ilvl w:val="0"/>
          <w:numId w:val="12"/>
        </w:numPr>
        <w:spacing w:after="120" w:line="360" w:lineRule="auto"/>
        <w:jc w:val="both"/>
        <w:rPr>
          <w:rFonts w:cs="Times New Roman"/>
        </w:rPr>
      </w:pPr>
      <w:r w:rsidRPr="00C1021D">
        <w:rPr>
          <w:rFonts w:cs="Times New Roman"/>
          <w:i/>
          <w:u w:val="single"/>
        </w:rPr>
        <w:t>freeGpuPtr()</w:t>
      </w:r>
      <w:r w:rsidRPr="007E4262">
        <w:rPr>
          <w:rFonts w:cs="Times New Roman"/>
        </w:rPr>
        <w:t xml:space="preserve"> – </w:t>
      </w:r>
      <w:r w:rsidR="00C1021D">
        <w:rPr>
          <w:rFonts w:cs="Times New Roman"/>
        </w:rPr>
        <w:t>l</w:t>
      </w:r>
      <w:r w:rsidR="00DD1996" w:rsidRPr="007E4262">
        <w:rPr>
          <w:rFonts w:cs="Times New Roman"/>
        </w:rPr>
        <w:t>ibera</w:t>
      </w:r>
      <w:r w:rsidRPr="007E4262">
        <w:rPr>
          <w:rFonts w:cs="Times New Roman"/>
        </w:rPr>
        <w:t xml:space="preserve"> a</w:t>
      </w:r>
      <w:r w:rsidR="00DD1996" w:rsidRPr="007E4262">
        <w:rPr>
          <w:rFonts w:cs="Times New Roman"/>
        </w:rPr>
        <w:t>s</w:t>
      </w:r>
      <w:r w:rsidRPr="007E4262">
        <w:rPr>
          <w:rFonts w:cs="Times New Roman"/>
        </w:rPr>
        <w:t xml:space="preserve"> </w:t>
      </w:r>
      <w:r w:rsidR="00DD1996" w:rsidRPr="007E4262">
        <w:rPr>
          <w:rFonts w:cs="Times New Roman"/>
        </w:rPr>
        <w:t>memórias</w:t>
      </w:r>
      <w:r w:rsidRPr="007E4262">
        <w:rPr>
          <w:rFonts w:cs="Times New Roman"/>
        </w:rPr>
        <w:t xml:space="preserve"> </w:t>
      </w:r>
      <w:r w:rsidR="00DD1996" w:rsidRPr="007E4262">
        <w:rPr>
          <w:rFonts w:cs="Times New Roman"/>
        </w:rPr>
        <w:t>alocadas</w:t>
      </w:r>
      <w:r w:rsidR="00C1021D">
        <w:rPr>
          <w:rFonts w:cs="Times New Roman"/>
        </w:rPr>
        <w:t>;</w:t>
      </w:r>
    </w:p>
    <w:p w:rsidR="00F72334" w:rsidRPr="007E4262" w:rsidRDefault="00DD1996" w:rsidP="00C1021D">
      <w:pPr>
        <w:pStyle w:val="PargrafodaLista"/>
        <w:numPr>
          <w:ilvl w:val="0"/>
          <w:numId w:val="12"/>
        </w:numPr>
        <w:spacing w:after="120" w:line="360" w:lineRule="auto"/>
        <w:jc w:val="both"/>
        <w:rPr>
          <w:rFonts w:cs="Times New Roman"/>
        </w:rPr>
      </w:pPr>
      <w:r w:rsidRPr="00C1021D">
        <w:rPr>
          <w:rFonts w:cs="Times New Roman"/>
          <w:i/>
          <w:u w:val="single"/>
        </w:rPr>
        <w:t>copyHostDevice(TMatrixID MatrixID)</w:t>
      </w:r>
      <w:r w:rsidRPr="007E4262">
        <w:rPr>
          <w:rFonts w:cs="Times New Roman"/>
        </w:rPr>
        <w:t xml:space="preserve"> – </w:t>
      </w:r>
      <w:r w:rsidR="00C1021D">
        <w:rPr>
          <w:rFonts w:cs="Times New Roman"/>
        </w:rPr>
        <w:t>c</w:t>
      </w:r>
      <w:r w:rsidRPr="007E4262">
        <w:rPr>
          <w:rFonts w:cs="Times New Roman"/>
        </w:rPr>
        <w:t xml:space="preserve">opia o vetor </w:t>
      </w:r>
      <w:r w:rsidR="00137C02" w:rsidRPr="007E4262">
        <w:rPr>
          <w:rFonts w:cs="Times New Roman"/>
        </w:rPr>
        <w:t>do computador (</w:t>
      </w:r>
      <w:r w:rsidR="00137C02" w:rsidRPr="00C242A1">
        <w:rPr>
          <w:rFonts w:cs="Times New Roman"/>
          <w:i/>
        </w:rPr>
        <w:t>host</w:t>
      </w:r>
      <w:r w:rsidR="00137C02" w:rsidRPr="007E4262">
        <w:rPr>
          <w:rFonts w:cs="Times New Roman"/>
        </w:rPr>
        <w:t>) para o dispositivo gráfico</w:t>
      </w:r>
      <w:r w:rsidR="00C242A1">
        <w:rPr>
          <w:rFonts w:cs="Times New Roman"/>
        </w:rPr>
        <w:t xml:space="preserve"> </w:t>
      </w:r>
      <w:r w:rsidR="00137C02" w:rsidRPr="007E4262">
        <w:rPr>
          <w:rFonts w:cs="Times New Roman"/>
        </w:rPr>
        <w:t>(</w:t>
      </w:r>
      <w:r w:rsidR="00137C02" w:rsidRPr="00C242A1">
        <w:rPr>
          <w:rFonts w:cs="Times New Roman"/>
          <w:i/>
        </w:rPr>
        <w:t>device</w:t>
      </w:r>
      <w:r w:rsidR="00137C02" w:rsidRPr="007E4262">
        <w:rPr>
          <w:rFonts w:cs="Times New Roman"/>
        </w:rPr>
        <w:t>)</w:t>
      </w:r>
      <w:r w:rsidR="00C242A1">
        <w:rPr>
          <w:rFonts w:cs="Times New Roman"/>
        </w:rPr>
        <w:t>,</w:t>
      </w:r>
      <w:r w:rsidR="00137C02" w:rsidRPr="007E4262">
        <w:rPr>
          <w:rFonts w:cs="Times New Roman"/>
        </w:rPr>
        <w:t xml:space="preserve"> baseado no nome do vetor</w:t>
      </w:r>
      <w:r w:rsidR="00C242A1">
        <w:rPr>
          <w:rFonts w:cs="Times New Roman"/>
        </w:rPr>
        <w:t>;</w:t>
      </w:r>
    </w:p>
    <w:p w:rsidR="00137C02" w:rsidRPr="007E4262" w:rsidRDefault="00137C02" w:rsidP="00C242A1">
      <w:pPr>
        <w:pStyle w:val="PargrafodaLista"/>
        <w:numPr>
          <w:ilvl w:val="0"/>
          <w:numId w:val="12"/>
        </w:numPr>
        <w:spacing w:after="120" w:line="360" w:lineRule="auto"/>
        <w:jc w:val="both"/>
        <w:rPr>
          <w:rFonts w:cs="Times New Roman"/>
        </w:rPr>
      </w:pPr>
      <w:r w:rsidRPr="00C242A1">
        <w:rPr>
          <w:rFonts w:cs="Times New Roman"/>
          <w:i/>
          <w:u w:val="single"/>
        </w:rPr>
        <w:lastRenderedPageBreak/>
        <w:t>copyDeviceHost(TMatrixID MatrixID)</w:t>
      </w:r>
      <w:r w:rsidRPr="007E4262">
        <w:rPr>
          <w:rFonts w:cs="Times New Roman"/>
        </w:rPr>
        <w:t xml:space="preserve"> – </w:t>
      </w:r>
      <w:r w:rsidR="00C242A1">
        <w:rPr>
          <w:rFonts w:cs="Times New Roman"/>
        </w:rPr>
        <w:t>c</w:t>
      </w:r>
      <w:r w:rsidRPr="007E4262">
        <w:rPr>
          <w:rFonts w:cs="Times New Roman"/>
        </w:rPr>
        <w:t>opia o vetor do dispositivo gráfico</w:t>
      </w:r>
      <w:r w:rsidR="00C242A1">
        <w:rPr>
          <w:rFonts w:cs="Times New Roman"/>
        </w:rPr>
        <w:t xml:space="preserve"> </w:t>
      </w:r>
      <w:r w:rsidRPr="007E4262">
        <w:rPr>
          <w:rFonts w:cs="Times New Roman"/>
        </w:rPr>
        <w:t>(</w:t>
      </w:r>
      <w:r w:rsidRPr="00C242A1">
        <w:rPr>
          <w:rFonts w:cs="Times New Roman"/>
          <w:i/>
        </w:rPr>
        <w:t>device</w:t>
      </w:r>
      <w:r w:rsidRPr="007E4262">
        <w:rPr>
          <w:rFonts w:cs="Times New Roman"/>
        </w:rPr>
        <w:t>) para o computador (</w:t>
      </w:r>
      <w:r w:rsidRPr="00C242A1">
        <w:rPr>
          <w:rFonts w:cs="Times New Roman"/>
          <w:i/>
        </w:rPr>
        <w:t>host</w:t>
      </w:r>
      <w:r w:rsidRPr="007E4262">
        <w:rPr>
          <w:rFonts w:cs="Times New Roman"/>
        </w:rPr>
        <w:t>)</w:t>
      </w:r>
      <w:r w:rsidR="00C242A1">
        <w:rPr>
          <w:rFonts w:cs="Times New Roman"/>
        </w:rPr>
        <w:t>,</w:t>
      </w:r>
      <w:r w:rsidRPr="007E4262">
        <w:rPr>
          <w:rFonts w:cs="Times New Roman"/>
        </w:rPr>
        <w:t xml:space="preserve"> baseado no nome do vetor</w:t>
      </w:r>
      <w:r w:rsidR="00C242A1">
        <w:rPr>
          <w:rFonts w:cs="Times New Roman"/>
        </w:rPr>
        <w:t>;</w:t>
      </w:r>
    </w:p>
    <w:p w:rsidR="00137C02" w:rsidRPr="007E4262" w:rsidRDefault="00137C02" w:rsidP="00C242A1">
      <w:pPr>
        <w:pStyle w:val="PargrafodaLista"/>
        <w:numPr>
          <w:ilvl w:val="0"/>
          <w:numId w:val="12"/>
        </w:numPr>
        <w:spacing w:after="120" w:line="360" w:lineRule="auto"/>
        <w:jc w:val="both"/>
        <w:rPr>
          <w:rFonts w:cs="Times New Roman"/>
        </w:rPr>
      </w:pPr>
      <w:r w:rsidRPr="00C242A1">
        <w:rPr>
          <w:rFonts w:cs="Times New Roman"/>
          <w:i/>
          <w:u w:val="single"/>
        </w:rPr>
        <w:t>getGpuPtr(TMatrixID MatrixID)</w:t>
      </w:r>
      <w:r w:rsidRPr="007E4262">
        <w:rPr>
          <w:rFonts w:cs="Times New Roman"/>
        </w:rPr>
        <w:t xml:space="preserve"> – </w:t>
      </w:r>
      <w:r w:rsidR="00C242A1">
        <w:rPr>
          <w:rFonts w:cs="Times New Roman"/>
        </w:rPr>
        <w:t>o</w:t>
      </w:r>
      <w:r w:rsidRPr="007E4262">
        <w:rPr>
          <w:rFonts w:cs="Times New Roman"/>
        </w:rPr>
        <w:t>btém o ponteiro do vetor</w:t>
      </w:r>
      <w:r w:rsidR="00282E9A" w:rsidRPr="007E4262">
        <w:rPr>
          <w:rFonts w:cs="Times New Roman"/>
        </w:rPr>
        <w:t xml:space="preserve"> alocado no dispositivo gráfico</w:t>
      </w:r>
      <w:r w:rsidR="00C242A1">
        <w:rPr>
          <w:rFonts w:cs="Times New Roman"/>
        </w:rPr>
        <w:t>,</w:t>
      </w:r>
      <w:r w:rsidR="00282E9A" w:rsidRPr="007E4262">
        <w:rPr>
          <w:rFonts w:cs="Times New Roman"/>
        </w:rPr>
        <w:t xml:space="preserve"> baseado no nome do vetor. Este método é usado para selecionar o vetor que será processado durant</w:t>
      </w:r>
      <w:r w:rsidR="00EA1159" w:rsidRPr="007E4262">
        <w:rPr>
          <w:rFonts w:cs="Times New Roman"/>
        </w:rPr>
        <w:t>e</w:t>
      </w:r>
      <w:r w:rsidR="00282E9A" w:rsidRPr="007E4262">
        <w:rPr>
          <w:rFonts w:cs="Times New Roman"/>
        </w:rPr>
        <w:t xml:space="preserve"> o </w:t>
      </w:r>
      <w:r w:rsidR="00282E9A" w:rsidRPr="00C242A1">
        <w:rPr>
          <w:rFonts w:cs="Times New Roman"/>
          <w:i/>
        </w:rPr>
        <w:t>kernel</w:t>
      </w:r>
      <w:r w:rsidR="00282E9A" w:rsidRPr="007E4262">
        <w:rPr>
          <w:rFonts w:cs="Times New Roman"/>
        </w:rPr>
        <w:t>.</w:t>
      </w:r>
    </w:p>
    <w:p w:rsidR="00137C02" w:rsidRPr="007E4262" w:rsidRDefault="00137C02" w:rsidP="00ED6D0B">
      <w:pPr>
        <w:pStyle w:val="PargrafodaLista"/>
        <w:spacing w:after="120" w:line="360" w:lineRule="auto"/>
        <w:ind w:left="567"/>
        <w:jc w:val="both"/>
        <w:rPr>
          <w:rFonts w:cs="Times New Roman"/>
          <w:b/>
        </w:rPr>
      </w:pPr>
    </w:p>
    <w:p w:rsidR="00282E9A" w:rsidRPr="007E4262" w:rsidRDefault="00B17421" w:rsidP="00ED6D0B">
      <w:pPr>
        <w:pStyle w:val="PargrafodaLista"/>
        <w:numPr>
          <w:ilvl w:val="0"/>
          <w:numId w:val="5"/>
        </w:numPr>
        <w:spacing w:after="120" w:line="360" w:lineRule="auto"/>
        <w:ind w:left="0" w:firstLine="567"/>
        <w:jc w:val="both"/>
        <w:rPr>
          <w:rFonts w:cs="Times New Roman"/>
        </w:rPr>
      </w:pPr>
      <w:r>
        <w:rPr>
          <w:rFonts w:cs="Times New Roman"/>
          <w:b/>
        </w:rPr>
        <w:t xml:space="preserve"> </w:t>
      </w:r>
      <w:r w:rsidR="00282E9A" w:rsidRPr="007E4262">
        <w:rPr>
          <w:rFonts w:cs="Times New Roman"/>
          <w:b/>
        </w:rPr>
        <w:t>Kernel Config:</w:t>
      </w:r>
      <w:r w:rsidR="00282E9A" w:rsidRPr="007E4262">
        <w:rPr>
          <w:rFonts w:cs="Times New Roman"/>
        </w:rPr>
        <w:t xml:space="preserve"> </w:t>
      </w:r>
      <w:r w:rsidR="00C242A1">
        <w:rPr>
          <w:rFonts w:cs="Times New Roman"/>
        </w:rPr>
        <w:t>c</w:t>
      </w:r>
      <w:r w:rsidR="00282E9A" w:rsidRPr="007E4262">
        <w:rPr>
          <w:rFonts w:cs="Times New Roman"/>
        </w:rPr>
        <w:t xml:space="preserve">onfigura o número de </w:t>
      </w:r>
      <w:r w:rsidR="00282E9A" w:rsidRPr="00136810">
        <w:rPr>
          <w:rFonts w:cs="Times New Roman"/>
          <w:i/>
        </w:rPr>
        <w:t>thread</w:t>
      </w:r>
      <w:r w:rsidR="00282E9A" w:rsidRPr="007E4262">
        <w:rPr>
          <w:rFonts w:cs="Times New Roman"/>
        </w:rPr>
        <w:t xml:space="preserve"> por bloco e o número de blocos a serem utilizados quando lançamos os </w:t>
      </w:r>
      <w:r w:rsidR="00282E9A" w:rsidRPr="00136810">
        <w:rPr>
          <w:rFonts w:cs="Times New Roman"/>
          <w:i/>
        </w:rPr>
        <w:t>kernels</w:t>
      </w:r>
      <w:r w:rsidR="00282E9A" w:rsidRPr="007E4262">
        <w:rPr>
          <w:rFonts w:cs="Times New Roman"/>
        </w:rPr>
        <w:t>. Es</w:t>
      </w:r>
      <w:r w:rsidR="00136810">
        <w:rPr>
          <w:rFonts w:cs="Times New Roman"/>
        </w:rPr>
        <w:t>t</w:t>
      </w:r>
      <w:r w:rsidR="00282E9A" w:rsidRPr="007E4262">
        <w:rPr>
          <w:rFonts w:cs="Times New Roman"/>
        </w:rPr>
        <w:t xml:space="preserve">a função considera fisicamente </w:t>
      </w:r>
      <w:r w:rsidR="00EA1159" w:rsidRPr="007E4262">
        <w:rPr>
          <w:rFonts w:cs="Times New Roman"/>
        </w:rPr>
        <w:t>o modelo do dispositivo</w:t>
      </w:r>
      <w:r w:rsidR="00282E9A" w:rsidRPr="007E4262">
        <w:rPr>
          <w:rFonts w:cs="Times New Roman"/>
        </w:rPr>
        <w:t xml:space="preserve"> gráfico e decide os parâmetros que oferecem o melhor desempenho.</w:t>
      </w:r>
      <w:r w:rsidR="00EA1159" w:rsidRPr="007E4262">
        <w:rPr>
          <w:rFonts w:cs="Times New Roman"/>
        </w:rPr>
        <w:t xml:space="preserve"> </w:t>
      </w:r>
    </w:p>
    <w:p w:rsidR="00282E9A" w:rsidRPr="007E4262" w:rsidRDefault="00282E9A" w:rsidP="00ED6D0B">
      <w:pPr>
        <w:pStyle w:val="PargrafodaLista"/>
        <w:spacing w:after="120" w:line="360" w:lineRule="auto"/>
        <w:ind w:left="567"/>
        <w:jc w:val="both"/>
        <w:rPr>
          <w:rFonts w:cs="Times New Roman"/>
        </w:rPr>
      </w:pPr>
    </w:p>
    <w:p w:rsidR="00907B99" w:rsidRPr="007E4262" w:rsidRDefault="00B17421" w:rsidP="00ED6D0B">
      <w:pPr>
        <w:pStyle w:val="PargrafodaLista"/>
        <w:numPr>
          <w:ilvl w:val="0"/>
          <w:numId w:val="5"/>
        </w:numPr>
        <w:spacing w:after="120" w:line="360" w:lineRule="auto"/>
        <w:ind w:left="0" w:firstLine="567"/>
        <w:jc w:val="both"/>
        <w:rPr>
          <w:rFonts w:cs="Times New Roman"/>
        </w:rPr>
      </w:pPr>
      <w:r>
        <w:rPr>
          <w:rFonts w:cs="Times New Roman"/>
          <w:b/>
        </w:rPr>
        <w:t xml:space="preserve"> </w:t>
      </w:r>
      <w:r w:rsidR="00431091" w:rsidRPr="007E4262">
        <w:rPr>
          <w:rFonts w:cs="Times New Roman"/>
          <w:b/>
        </w:rPr>
        <w:t>KSpace3DG</w:t>
      </w:r>
      <w:r w:rsidR="00D15442" w:rsidRPr="007E4262">
        <w:rPr>
          <w:rFonts w:cs="Times New Roman"/>
          <w:b/>
        </w:rPr>
        <w:t>:</w:t>
      </w:r>
      <w:r w:rsidR="00D15442" w:rsidRPr="007E4262">
        <w:rPr>
          <w:rFonts w:cs="Times New Roman"/>
        </w:rPr>
        <w:t xml:space="preserve"> </w:t>
      </w:r>
      <w:r w:rsidR="00136810">
        <w:rPr>
          <w:rFonts w:cs="Times New Roman"/>
        </w:rPr>
        <w:t>c</w:t>
      </w:r>
      <w:r w:rsidR="00D15442" w:rsidRPr="007E4262">
        <w:rPr>
          <w:rFonts w:cs="Times New Roman"/>
        </w:rPr>
        <w:t>lasse principal do código que executa a terceira e quarta tarefa</w:t>
      </w:r>
      <w:r w:rsidR="00BD4EB3">
        <w:rPr>
          <w:rFonts w:cs="Times New Roman"/>
        </w:rPr>
        <w:t>, o</w:t>
      </w:r>
      <w:r w:rsidR="00D15442" w:rsidRPr="007E4262">
        <w:rPr>
          <w:rFonts w:cs="Times New Roman"/>
        </w:rPr>
        <w:t xml:space="preserve">u seja, é responsável </w:t>
      </w:r>
      <w:r w:rsidR="00DE5D1F" w:rsidRPr="007E4262">
        <w:rPr>
          <w:rFonts w:cs="Times New Roman"/>
        </w:rPr>
        <w:t xml:space="preserve">tanto </w:t>
      </w:r>
      <w:r w:rsidR="00D15442" w:rsidRPr="007E4262">
        <w:rPr>
          <w:rFonts w:cs="Times New Roman"/>
        </w:rPr>
        <w:t xml:space="preserve">pelo controle e lançamento dos </w:t>
      </w:r>
      <w:r w:rsidR="00916CF5">
        <w:rPr>
          <w:rFonts w:cs="Times New Roman"/>
          <w:i/>
        </w:rPr>
        <w:t>kernel</w:t>
      </w:r>
      <w:r w:rsidR="00D15442" w:rsidRPr="00BD4EB3">
        <w:rPr>
          <w:rFonts w:cs="Times New Roman"/>
          <w:i/>
        </w:rPr>
        <w:t>s</w:t>
      </w:r>
      <w:r w:rsidR="006468A1" w:rsidRPr="007E4262">
        <w:rPr>
          <w:rFonts w:cs="Times New Roman"/>
        </w:rPr>
        <w:t xml:space="preserve">, </w:t>
      </w:r>
      <w:r w:rsidR="00DE5D1F" w:rsidRPr="007E4262">
        <w:rPr>
          <w:rFonts w:cs="Times New Roman"/>
        </w:rPr>
        <w:t>quanto pela definiçã</w:t>
      </w:r>
      <w:r w:rsidR="00AC11EF" w:rsidRPr="007E4262">
        <w:rPr>
          <w:rFonts w:cs="Times New Roman"/>
        </w:rPr>
        <w:t xml:space="preserve">o desses </w:t>
      </w:r>
      <w:r w:rsidR="00AC11EF" w:rsidRPr="00BD4EB3">
        <w:rPr>
          <w:rFonts w:cs="Times New Roman"/>
          <w:i/>
        </w:rPr>
        <w:t>kernels</w:t>
      </w:r>
      <w:r w:rsidR="00DE5D1F" w:rsidRPr="007E4262">
        <w:rPr>
          <w:rFonts w:cs="Times New Roman"/>
        </w:rPr>
        <w:t>. Es</w:t>
      </w:r>
      <w:r w:rsidR="00BD4EB3">
        <w:rPr>
          <w:rFonts w:cs="Times New Roman"/>
        </w:rPr>
        <w:t>t</w:t>
      </w:r>
      <w:r w:rsidR="00DE5D1F" w:rsidRPr="007E4262">
        <w:rPr>
          <w:rFonts w:cs="Times New Roman"/>
        </w:rPr>
        <w:t xml:space="preserve">a classe é análoga à classe </w:t>
      </w:r>
      <w:r w:rsidR="00DE5D1F" w:rsidRPr="00BD4EB3">
        <w:rPr>
          <w:rFonts w:cs="Times New Roman"/>
          <w:i/>
        </w:rPr>
        <w:t>KSpace3</w:t>
      </w:r>
      <w:r w:rsidR="00AC11EF" w:rsidRPr="00BD4EB3">
        <w:rPr>
          <w:rFonts w:cs="Times New Roman"/>
          <w:i/>
        </w:rPr>
        <w:t>D</w:t>
      </w:r>
      <w:r w:rsidR="00AC11EF" w:rsidRPr="007E4262">
        <w:rPr>
          <w:rFonts w:cs="Times New Roman"/>
        </w:rPr>
        <w:t xml:space="preserve"> e </w:t>
      </w:r>
      <w:r w:rsidR="00DE5D1F" w:rsidRPr="007E4262">
        <w:rPr>
          <w:rFonts w:cs="Times New Roman"/>
        </w:rPr>
        <w:t xml:space="preserve">possui </w:t>
      </w:r>
      <w:r w:rsidR="00AC11EF" w:rsidRPr="007E4262">
        <w:rPr>
          <w:rFonts w:cs="Times New Roman"/>
        </w:rPr>
        <w:t>praticamente</w:t>
      </w:r>
      <w:r w:rsidR="00DE5D1F" w:rsidRPr="007E4262">
        <w:rPr>
          <w:rFonts w:cs="Times New Roman"/>
        </w:rPr>
        <w:t xml:space="preserve"> </w:t>
      </w:r>
      <w:r w:rsidR="009B22D4" w:rsidRPr="007E4262">
        <w:rPr>
          <w:rFonts w:cs="Times New Roman"/>
        </w:rPr>
        <w:t>as mesmas funções</w:t>
      </w:r>
      <w:r w:rsidR="00DE5D1F" w:rsidRPr="007E4262">
        <w:rPr>
          <w:rFonts w:cs="Times New Roman"/>
        </w:rPr>
        <w:t>, porém, ao invés das funções executarem as operações no processado</w:t>
      </w:r>
      <w:r w:rsidR="009B22D4" w:rsidRPr="007E4262">
        <w:rPr>
          <w:rFonts w:cs="Times New Roman"/>
        </w:rPr>
        <w:t>r</w:t>
      </w:r>
      <w:r w:rsidR="00DE5D1F" w:rsidRPr="007E4262">
        <w:rPr>
          <w:rFonts w:cs="Times New Roman"/>
        </w:rPr>
        <w:t xml:space="preserve"> do </w:t>
      </w:r>
      <w:r w:rsidR="009B22D4" w:rsidRPr="007E4262">
        <w:rPr>
          <w:rFonts w:cs="Times New Roman"/>
        </w:rPr>
        <w:t>computador, executa</w:t>
      </w:r>
      <w:r w:rsidR="00DE5D1F" w:rsidRPr="007E4262">
        <w:rPr>
          <w:rFonts w:cs="Times New Roman"/>
        </w:rPr>
        <w:t xml:space="preserve"> as operações na placa de </w:t>
      </w:r>
      <w:r w:rsidR="009B22D4" w:rsidRPr="007E4262">
        <w:rPr>
          <w:rFonts w:cs="Times New Roman"/>
        </w:rPr>
        <w:t>vídeo</w:t>
      </w:r>
      <w:r w:rsidR="00DE5D1F" w:rsidRPr="007E4262">
        <w:rPr>
          <w:rFonts w:cs="Times New Roman"/>
        </w:rPr>
        <w:t>.</w:t>
      </w:r>
    </w:p>
    <w:p w:rsidR="003A0DCC" w:rsidRPr="007E4262" w:rsidRDefault="00907B99" w:rsidP="00214736">
      <w:pPr>
        <w:spacing w:after="120" w:line="360" w:lineRule="auto"/>
        <w:ind w:firstLine="709"/>
        <w:jc w:val="both"/>
        <w:rPr>
          <w:rFonts w:cs="Times New Roman"/>
        </w:rPr>
      </w:pPr>
      <w:r w:rsidRPr="007E4262">
        <w:rPr>
          <w:rFonts w:cs="Times New Roman"/>
        </w:rPr>
        <w:t xml:space="preserve">Os </w:t>
      </w:r>
      <w:r w:rsidR="00916CF5">
        <w:rPr>
          <w:rFonts w:cs="Times New Roman"/>
          <w:i/>
        </w:rPr>
        <w:t xml:space="preserve">kernels </w:t>
      </w:r>
      <w:r w:rsidRPr="007E4262">
        <w:rPr>
          <w:rFonts w:cs="Times New Roman"/>
        </w:rPr>
        <w:t>podem ser div</w:t>
      </w:r>
      <w:r w:rsidR="003A0DCC" w:rsidRPr="007E4262">
        <w:rPr>
          <w:rFonts w:cs="Times New Roman"/>
        </w:rPr>
        <w:t>ididos em dois tipos</w:t>
      </w:r>
      <w:r w:rsidR="00BD4EB3">
        <w:rPr>
          <w:rFonts w:cs="Times New Roman"/>
        </w:rPr>
        <w:t>:</w:t>
      </w:r>
      <w:r w:rsidR="003A0DCC" w:rsidRPr="007E4262">
        <w:rPr>
          <w:rFonts w:cs="Times New Roman"/>
        </w:rPr>
        <w:t xml:space="preserve"> os </w:t>
      </w:r>
      <w:r w:rsidR="00916CF5">
        <w:rPr>
          <w:rFonts w:cs="Times New Roman"/>
          <w:i/>
        </w:rPr>
        <w:t xml:space="preserve">kernels </w:t>
      </w:r>
      <w:r w:rsidRPr="007E4262">
        <w:rPr>
          <w:rFonts w:cs="Times New Roman"/>
        </w:rPr>
        <w:t xml:space="preserve">que executam a transformada de </w:t>
      </w:r>
      <w:r w:rsidR="00986847" w:rsidRPr="007E4262">
        <w:rPr>
          <w:rFonts w:cs="Times New Roman"/>
        </w:rPr>
        <w:t xml:space="preserve">Fourier e os </w:t>
      </w:r>
      <w:r w:rsidR="00916CF5">
        <w:rPr>
          <w:rFonts w:cs="Times New Roman"/>
          <w:i/>
        </w:rPr>
        <w:t xml:space="preserve">kernels </w:t>
      </w:r>
      <w:r w:rsidR="00986847" w:rsidRPr="007E4262">
        <w:rPr>
          <w:rFonts w:cs="Times New Roman"/>
        </w:rPr>
        <w:t>que executam as operações básicas (soma, multiplicação e divisão).</w:t>
      </w:r>
    </w:p>
    <w:p w:rsidR="00907B99" w:rsidRPr="007E4262" w:rsidRDefault="003A0DCC" w:rsidP="00214736">
      <w:pPr>
        <w:spacing w:after="120" w:line="360" w:lineRule="auto"/>
        <w:ind w:firstLine="709"/>
        <w:jc w:val="both"/>
        <w:rPr>
          <w:rFonts w:cs="Times New Roman"/>
        </w:rPr>
      </w:pPr>
      <w:r w:rsidRPr="007E4262">
        <w:rPr>
          <w:rFonts w:cs="Times New Roman"/>
        </w:rPr>
        <w:t xml:space="preserve">As </w:t>
      </w:r>
      <w:r w:rsidR="00907B99" w:rsidRPr="007E4262">
        <w:rPr>
          <w:rFonts w:cs="Times New Roman"/>
        </w:rPr>
        <w:t>operaç</w:t>
      </w:r>
      <w:r w:rsidRPr="007E4262">
        <w:rPr>
          <w:rFonts w:cs="Times New Roman"/>
        </w:rPr>
        <w:t>ões</w:t>
      </w:r>
      <w:r w:rsidR="00907B99" w:rsidRPr="007E4262">
        <w:rPr>
          <w:rFonts w:cs="Times New Roman"/>
        </w:rPr>
        <w:t xml:space="preserve"> de FFT </w:t>
      </w:r>
      <w:r w:rsidRPr="007E4262">
        <w:rPr>
          <w:rFonts w:cs="Times New Roman"/>
        </w:rPr>
        <w:t xml:space="preserve">são realizadas </w:t>
      </w:r>
      <w:r w:rsidR="000731F9">
        <w:rPr>
          <w:rFonts w:cs="Times New Roman"/>
        </w:rPr>
        <w:t>por meio</w:t>
      </w:r>
      <w:r w:rsidR="0096120B" w:rsidRPr="007E4262">
        <w:rPr>
          <w:rFonts w:cs="Times New Roman"/>
        </w:rPr>
        <w:t xml:space="preserve"> da biblioteca cuFFT. A</w:t>
      </w:r>
      <w:r w:rsidRPr="007E4262">
        <w:rPr>
          <w:rFonts w:cs="Times New Roman"/>
        </w:rPr>
        <w:t>nteriormente</w:t>
      </w:r>
      <w:r w:rsidR="000731F9">
        <w:rPr>
          <w:rFonts w:cs="Times New Roman"/>
        </w:rPr>
        <w:t>,</w:t>
      </w:r>
      <w:r w:rsidRPr="007E4262">
        <w:rPr>
          <w:rFonts w:cs="Times New Roman"/>
        </w:rPr>
        <w:t xml:space="preserve"> eram feitas com a biblioteca fftw3f. Os funcionamentos das duas bibliotecas são muito semelhantes e </w:t>
      </w:r>
      <w:r w:rsidR="0096120B" w:rsidRPr="007E4262">
        <w:rPr>
          <w:rFonts w:cs="Times New Roman"/>
        </w:rPr>
        <w:t xml:space="preserve">a </w:t>
      </w:r>
      <w:r w:rsidRPr="007E4262">
        <w:rPr>
          <w:rFonts w:cs="Times New Roman"/>
        </w:rPr>
        <w:t xml:space="preserve">adaptação é fácil. </w:t>
      </w:r>
    </w:p>
    <w:p w:rsidR="00D02F30" w:rsidRPr="007E4262" w:rsidRDefault="00907B99" w:rsidP="000731F9">
      <w:pPr>
        <w:spacing w:after="120" w:line="360" w:lineRule="auto"/>
        <w:ind w:firstLine="709"/>
        <w:jc w:val="both"/>
        <w:rPr>
          <w:rFonts w:cs="Times New Roman"/>
        </w:rPr>
      </w:pPr>
      <w:r w:rsidRPr="007E4262">
        <w:rPr>
          <w:rFonts w:cs="Times New Roman"/>
        </w:rPr>
        <w:t>Já as operações</w:t>
      </w:r>
      <w:r w:rsidR="003A0DCC" w:rsidRPr="007E4262">
        <w:rPr>
          <w:rFonts w:cs="Times New Roman"/>
        </w:rPr>
        <w:t xml:space="preserve"> básicas</w:t>
      </w:r>
      <w:r w:rsidRPr="007E4262">
        <w:rPr>
          <w:rFonts w:cs="Times New Roman"/>
        </w:rPr>
        <w:t xml:space="preserve"> são feitas em baixo nível, isto é, os </w:t>
      </w:r>
      <w:r w:rsidR="00916CF5">
        <w:rPr>
          <w:rFonts w:cs="Times New Roman"/>
          <w:i/>
        </w:rPr>
        <w:t xml:space="preserve">kernels </w:t>
      </w:r>
      <w:r w:rsidRPr="007E4262">
        <w:rPr>
          <w:rFonts w:cs="Times New Roman"/>
        </w:rPr>
        <w:t>foram</w:t>
      </w:r>
      <w:r w:rsidR="00D02F30" w:rsidRPr="007E4262">
        <w:rPr>
          <w:rFonts w:cs="Times New Roman"/>
        </w:rPr>
        <w:t xml:space="preserve"> modelados especificamente para otimizar </w:t>
      </w:r>
      <w:r w:rsidR="007F32D6" w:rsidRPr="007E4262">
        <w:rPr>
          <w:rFonts w:cs="Times New Roman"/>
        </w:rPr>
        <w:t>as operações</w:t>
      </w:r>
      <w:r w:rsidR="00D02F30" w:rsidRPr="007E4262">
        <w:rPr>
          <w:rFonts w:cs="Times New Roman"/>
        </w:rPr>
        <w:t xml:space="preserve"> envolvidas, alinhando a memória perfeitamente de modo a realizar o menor número possível de leituras e </w:t>
      </w:r>
      <w:r w:rsidR="000731F9">
        <w:rPr>
          <w:rFonts w:cs="Times New Roman"/>
        </w:rPr>
        <w:t xml:space="preserve">de </w:t>
      </w:r>
      <w:r w:rsidR="00D02F30" w:rsidRPr="007E4262">
        <w:rPr>
          <w:rFonts w:cs="Times New Roman"/>
        </w:rPr>
        <w:t xml:space="preserve">escrita. </w:t>
      </w:r>
    </w:p>
    <w:p w:rsidR="007F32D6" w:rsidRPr="007E4262" w:rsidRDefault="007F32D6" w:rsidP="00ED6D0B">
      <w:pPr>
        <w:spacing w:after="120" w:line="360" w:lineRule="auto"/>
        <w:rPr>
          <w:rFonts w:cs="Times New Roman"/>
        </w:rPr>
      </w:pPr>
      <w:r w:rsidRPr="007E4262">
        <w:rPr>
          <w:rFonts w:cs="Times New Roman"/>
        </w:rPr>
        <w:tab/>
      </w:r>
      <w:r w:rsidR="00EA1159" w:rsidRPr="007E4262">
        <w:rPr>
          <w:rFonts w:cs="Times New Roman"/>
        </w:rPr>
        <w:t xml:space="preserve">O modo de funcionamento dos </w:t>
      </w:r>
      <w:r w:rsidR="00916CF5">
        <w:rPr>
          <w:rFonts w:cs="Times New Roman"/>
          <w:i/>
        </w:rPr>
        <w:t xml:space="preserve">kernels </w:t>
      </w:r>
      <w:r w:rsidR="00EA1159" w:rsidRPr="007E4262">
        <w:rPr>
          <w:rFonts w:cs="Times New Roman"/>
        </w:rPr>
        <w:t>possui 4 variações, segundo o tipo de operação vetorial requisitado. Os tipos de operação vetorial são</w:t>
      </w:r>
      <w:r w:rsidR="000731F9">
        <w:rPr>
          <w:rFonts w:cs="Times New Roman"/>
        </w:rPr>
        <w:t xml:space="preserve"> os seguintes</w:t>
      </w:r>
      <w:r w:rsidRPr="007E4262">
        <w:rPr>
          <w:rFonts w:cs="Times New Roman"/>
        </w:rPr>
        <w:t>:</w:t>
      </w:r>
    </w:p>
    <w:p w:rsidR="007F32D6" w:rsidRPr="000731F9" w:rsidRDefault="001259FF" w:rsidP="0002536E">
      <w:pPr>
        <w:pStyle w:val="PargrafodaLista"/>
        <w:numPr>
          <w:ilvl w:val="0"/>
          <w:numId w:val="5"/>
        </w:numPr>
        <w:tabs>
          <w:tab w:val="left" w:pos="1134"/>
        </w:tabs>
        <w:spacing w:after="120" w:line="360" w:lineRule="auto"/>
        <w:ind w:left="0" w:firstLine="851"/>
        <w:jc w:val="both"/>
        <w:rPr>
          <w:rFonts w:cs="Times New Roman"/>
        </w:rPr>
      </w:pPr>
      <w:r w:rsidRPr="000731F9">
        <w:rPr>
          <w:rFonts w:cs="Times New Roman"/>
          <w:b/>
        </w:rPr>
        <w:t>Tipo 1</w:t>
      </w:r>
      <w:r w:rsidRPr="00165513">
        <w:rPr>
          <w:rFonts w:cs="Times New Roman"/>
        </w:rPr>
        <w:t>:</w:t>
      </w:r>
      <w:r w:rsidRPr="000731F9">
        <w:rPr>
          <w:rFonts w:cs="Times New Roman"/>
        </w:rPr>
        <w:t xml:space="preserve"> </w:t>
      </w:r>
      <w:r w:rsidR="000731F9">
        <w:rPr>
          <w:rFonts w:cs="Times New Roman"/>
        </w:rPr>
        <w:t>q</w:t>
      </w:r>
      <w:r w:rsidR="007F32D6" w:rsidRPr="000731F9">
        <w:rPr>
          <w:rFonts w:cs="Times New Roman"/>
        </w:rPr>
        <w:t xml:space="preserve">uando um vetor 3D </w:t>
      </w:r>
      <w:r w:rsidRPr="000731F9">
        <w:rPr>
          <w:rFonts w:cs="Times New Roman"/>
        </w:rPr>
        <w:t>é</w:t>
      </w:r>
      <w:r w:rsidR="007F32D6" w:rsidRPr="000731F9">
        <w:rPr>
          <w:rFonts w:cs="Times New Roman"/>
        </w:rPr>
        <w:t xml:space="preserve"> </w:t>
      </w:r>
      <w:r w:rsidRPr="000731F9">
        <w:rPr>
          <w:rFonts w:cs="Times New Roman"/>
        </w:rPr>
        <w:t xml:space="preserve">operado com outro vetor 3D, </w:t>
      </w:r>
      <w:r w:rsidR="007F32D6" w:rsidRPr="000731F9">
        <w:rPr>
          <w:rFonts w:cs="Times New Roman"/>
        </w:rPr>
        <w:t>posição a posiç</w:t>
      </w:r>
      <w:r w:rsidRPr="000731F9">
        <w:rPr>
          <w:rFonts w:cs="Times New Roman"/>
        </w:rPr>
        <w:t>ão. Nes</w:t>
      </w:r>
      <w:r w:rsidR="000F1588">
        <w:rPr>
          <w:rFonts w:cs="Times New Roman"/>
        </w:rPr>
        <w:t>t</w:t>
      </w:r>
      <w:r w:rsidRPr="000731F9">
        <w:rPr>
          <w:rFonts w:cs="Times New Roman"/>
        </w:rPr>
        <w:t>e caso, os vetores já estão alinhados, logo um único ‘</w:t>
      </w:r>
      <w:r w:rsidRPr="0002536E">
        <w:rPr>
          <w:rFonts w:cs="Times New Roman"/>
          <w:i/>
        </w:rPr>
        <w:t>for</w:t>
      </w:r>
      <w:r w:rsidRPr="000731F9">
        <w:rPr>
          <w:rFonts w:cs="Times New Roman"/>
        </w:rPr>
        <w:t>’ resolve todo o problema.</w:t>
      </w:r>
    </w:p>
    <w:p w:rsidR="00B15656" w:rsidRPr="000731F9" w:rsidRDefault="001A2C98" w:rsidP="0002536E">
      <w:pPr>
        <w:pStyle w:val="PargrafodaLista"/>
        <w:numPr>
          <w:ilvl w:val="0"/>
          <w:numId w:val="5"/>
        </w:numPr>
        <w:tabs>
          <w:tab w:val="left" w:pos="1134"/>
        </w:tabs>
        <w:spacing w:after="120" w:line="360" w:lineRule="auto"/>
        <w:ind w:left="0" w:firstLine="851"/>
        <w:jc w:val="both"/>
        <w:rPr>
          <w:rFonts w:cs="Times New Roman"/>
        </w:rPr>
      </w:pPr>
      <w:r w:rsidRPr="000731F9">
        <w:rPr>
          <w:rFonts w:cs="Times New Roman"/>
          <w:b/>
        </w:rPr>
        <w:t>Tipo 2</w:t>
      </w:r>
      <w:r w:rsidRPr="00165513">
        <w:rPr>
          <w:rFonts w:cs="Times New Roman"/>
        </w:rPr>
        <w:t>:</w:t>
      </w:r>
      <w:r w:rsidRPr="000731F9">
        <w:rPr>
          <w:rFonts w:cs="Times New Roman"/>
        </w:rPr>
        <w:t xml:space="preserve"> </w:t>
      </w:r>
      <w:r w:rsidR="000F1588">
        <w:rPr>
          <w:rFonts w:cs="Times New Roman"/>
        </w:rPr>
        <w:t>q</w:t>
      </w:r>
      <w:r w:rsidRPr="000731F9">
        <w:rPr>
          <w:rFonts w:cs="Times New Roman"/>
        </w:rPr>
        <w:t xml:space="preserve">uando um vetor 3D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oMath>
      <w:r w:rsidRPr="000731F9">
        <w:rPr>
          <w:rFonts w:cs="Times New Roman"/>
        </w:rPr>
        <w:t xml:space="preserve"> é operado com outro vetor 1D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oMath>
      <w:r w:rsidRPr="000731F9">
        <w:rPr>
          <w:rFonts w:cs="Times New Roman"/>
        </w:rPr>
        <w:t xml:space="preserve">) na coordenada </w:t>
      </w:r>
      <m:oMath>
        <m:r>
          <w:rPr>
            <w:rFonts w:ascii="Cambria Math" w:hAnsi="Cambria Math" w:cs="Times New Roman"/>
          </w:rPr>
          <m:t>x</m:t>
        </m:r>
      </m:oMath>
      <w:r w:rsidRPr="000731F9">
        <w:rPr>
          <w:rFonts w:cs="Times New Roman"/>
        </w:rPr>
        <w:t xml:space="preserve"> de modo que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3</m:t>
            </m:r>
          </m:sub>
        </m:sSub>
      </m:oMath>
      <w:r w:rsidRPr="000731F9">
        <w:rPr>
          <w:rFonts w:cs="Times New Roman"/>
        </w:rPr>
        <w:t>) seja igual a:</w:t>
      </w:r>
    </w:p>
    <w:p w:rsidR="00F64726" w:rsidRPr="007E4262" w:rsidRDefault="00A87191" w:rsidP="00ED6D0B">
      <w:pPr>
        <w:spacing w:after="120" w:line="360" w:lineRule="auto"/>
        <w:ind w:firstLine="70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(x)</m:t>
          </m:r>
        </m:oMath>
      </m:oMathPara>
    </w:p>
    <w:p w:rsidR="00F64726" w:rsidRPr="007E4262" w:rsidRDefault="00F64726" w:rsidP="00ED6D0B">
      <w:pPr>
        <w:spacing w:after="120" w:line="360" w:lineRule="auto"/>
        <w:ind w:firstLine="708"/>
        <w:rPr>
          <w:rFonts w:eastAsiaTheme="minorEastAsia" w:cs="Times New Roman"/>
        </w:rPr>
      </w:pPr>
      <w:r w:rsidRPr="007E4262">
        <w:rPr>
          <w:rFonts w:eastAsiaTheme="minorEastAsia" w:cs="Times New Roman"/>
        </w:rPr>
        <w:lastRenderedPageBreak/>
        <w:t xml:space="preserve">Observe que </w:t>
      </w:r>
      <w:r w:rsidR="000F1588">
        <w:rPr>
          <w:rFonts w:eastAsiaTheme="minorEastAsia" w:cs="Times New Roman"/>
        </w:rPr>
        <w:t xml:space="preserve">se </w:t>
      </w:r>
      <w:r w:rsidRPr="007E4262">
        <w:rPr>
          <w:rFonts w:eastAsiaTheme="minorEastAsia" w:cs="Times New Roman"/>
        </w:rPr>
        <w:t xml:space="preserve">deve fazer apenas uma leitura de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2</m:t>
            </m:r>
          </m:sub>
        </m:sSub>
      </m:oMath>
      <w:r w:rsidRPr="007E4262">
        <w:rPr>
          <w:rFonts w:eastAsiaTheme="minorEastAsia" w:cs="Times New Roman"/>
        </w:rPr>
        <w:t xml:space="preserve"> para cada </w:t>
      </w:r>
      <m:oMath>
        <m:r>
          <w:rPr>
            <w:rFonts w:ascii="Cambria Math" w:eastAsiaTheme="minorEastAsia" w:hAnsi="Cambria Math" w:cs="Times New Roman"/>
          </w:rPr>
          <m:t>Ny * Nz</m:t>
        </m:r>
      </m:oMath>
      <w:r w:rsidRPr="007E4262">
        <w:rPr>
          <w:rFonts w:eastAsiaTheme="minorEastAsia" w:cs="Times New Roman"/>
        </w:rPr>
        <w:t xml:space="preserve"> leituras de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1</m:t>
            </m:r>
          </m:sub>
        </m:sSub>
      </m:oMath>
      <w:r w:rsidR="000F1588">
        <w:rPr>
          <w:rFonts w:eastAsiaTheme="minorEastAsia" w:cs="Times New Roman"/>
        </w:rPr>
        <w:t>, o</w:t>
      </w:r>
      <w:r w:rsidRPr="007E4262">
        <w:rPr>
          <w:rFonts w:eastAsiaTheme="minorEastAsia" w:cs="Times New Roman"/>
        </w:rPr>
        <w:t xml:space="preserve">u seja, </w:t>
      </w:r>
      <w:r w:rsidR="000F1588">
        <w:rPr>
          <w:rFonts w:eastAsiaTheme="minorEastAsia" w:cs="Times New Roman"/>
        </w:rPr>
        <w:t>quando</w:t>
      </w:r>
      <w:r w:rsidRPr="007E4262">
        <w:rPr>
          <w:rFonts w:eastAsiaTheme="minorEastAsia" w:cs="Times New Roman"/>
        </w:rPr>
        <w:t xml:space="preserve"> realizar a operação</w:t>
      </w:r>
      <w:r w:rsidR="000F1588">
        <w:rPr>
          <w:rFonts w:eastAsiaTheme="minorEastAsia" w:cs="Times New Roman"/>
        </w:rPr>
        <w:t>,</w:t>
      </w:r>
      <w:r w:rsidRPr="007E4262">
        <w:rPr>
          <w:rFonts w:eastAsiaTheme="minorEastAsia" w:cs="Times New Roman"/>
        </w:rPr>
        <w:t xml:space="preserve"> deve</w:t>
      </w:r>
      <w:r w:rsidR="000F1588">
        <w:rPr>
          <w:rFonts w:eastAsiaTheme="minorEastAsia" w:cs="Times New Roman"/>
        </w:rPr>
        <w:t>-se</w:t>
      </w:r>
      <w:r w:rsidRPr="007E4262">
        <w:rPr>
          <w:rFonts w:eastAsiaTheme="minorEastAsia" w:cs="Times New Roman"/>
        </w:rPr>
        <w:t xml:space="preserve"> ter dois laços </w:t>
      </w:r>
      <w:r w:rsidR="0002536E" w:rsidRPr="0002536E">
        <w:rPr>
          <w:rFonts w:eastAsiaTheme="minorEastAsia" w:cs="Times New Roman"/>
          <w:i/>
        </w:rPr>
        <w:t>f</w:t>
      </w:r>
      <w:r w:rsidRPr="0002536E">
        <w:rPr>
          <w:rFonts w:eastAsiaTheme="minorEastAsia" w:cs="Times New Roman"/>
          <w:i/>
        </w:rPr>
        <w:t>or</w:t>
      </w:r>
      <w:r w:rsidRPr="007E4262">
        <w:rPr>
          <w:rFonts w:eastAsiaTheme="minorEastAsia" w:cs="Times New Roman"/>
        </w:rPr>
        <w:t xml:space="preserve"> </w:t>
      </w:r>
      <w:r w:rsidR="00D863CE" w:rsidRPr="007E4262">
        <w:rPr>
          <w:rFonts w:eastAsiaTheme="minorEastAsia" w:cs="Times New Roman"/>
        </w:rPr>
        <w:t>encadeado</w:t>
      </w:r>
      <w:r w:rsidR="003A3DF6">
        <w:rPr>
          <w:rFonts w:eastAsiaTheme="minorEastAsia" w:cs="Times New Roman"/>
        </w:rPr>
        <w:t>s</w:t>
      </w:r>
      <w:r w:rsidRPr="007E4262">
        <w:rPr>
          <w:rFonts w:eastAsiaTheme="minorEastAsia" w:cs="Times New Roman"/>
        </w:rPr>
        <w:t xml:space="preserve">, o primeiro </w:t>
      </w:r>
      <w:r w:rsidR="00D863CE" w:rsidRPr="007E4262">
        <w:rPr>
          <w:rFonts w:eastAsiaTheme="minorEastAsia" w:cs="Times New Roman"/>
        </w:rPr>
        <w:t xml:space="preserve">para ler a coordenada </w:t>
      </w:r>
      <m:oMath>
        <m:r>
          <w:rPr>
            <w:rFonts w:ascii="Cambria Math" w:eastAsiaTheme="minorEastAsia" w:hAnsi="Cambria Math" w:cs="Times New Roman"/>
          </w:rPr>
          <m:t>x</m:t>
        </m:r>
      </m:oMath>
      <w:r w:rsidR="00D863CE" w:rsidRPr="007E4262">
        <w:rPr>
          <w:rFonts w:eastAsiaTheme="minorEastAsia" w:cs="Times New Roman"/>
        </w:rPr>
        <w:t xml:space="preserve"> de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2</m:t>
            </m:r>
          </m:sub>
        </m:sSub>
      </m:oMath>
      <w:r w:rsidR="00D863CE" w:rsidRPr="007E4262">
        <w:rPr>
          <w:rFonts w:eastAsiaTheme="minorEastAsia" w:cs="Times New Roman"/>
        </w:rPr>
        <w:t xml:space="preserve"> e o outro para as coordenadas </w:t>
      </w:r>
      <m:oMath>
        <m:r>
          <w:rPr>
            <w:rFonts w:ascii="Cambria Math" w:eastAsiaTheme="minorEastAsia" w:hAnsi="Cambria Math" w:cs="Times New Roman"/>
          </w:rPr>
          <m:t>y</m:t>
        </m:r>
      </m:oMath>
      <w:r w:rsidR="00D863CE" w:rsidRPr="007E4262">
        <w:rPr>
          <w:rFonts w:eastAsiaTheme="minorEastAsia" w:cs="Times New Roman"/>
        </w:rPr>
        <w:t xml:space="preserve"> e </w:t>
      </w:r>
      <m:oMath>
        <m:r>
          <w:rPr>
            <w:rFonts w:ascii="Cambria Math" w:eastAsiaTheme="minorEastAsia" w:hAnsi="Cambria Math" w:cs="Times New Roman"/>
          </w:rPr>
          <m:t>z</m:t>
        </m:r>
      </m:oMath>
      <w:r w:rsidR="00D863CE" w:rsidRPr="007E4262">
        <w:rPr>
          <w:rFonts w:eastAsiaTheme="minorEastAsia" w:cs="Times New Roman"/>
        </w:rPr>
        <w:t xml:space="preserve"> de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1</m:t>
            </m:r>
          </m:sub>
        </m:sSub>
      </m:oMath>
      <w:r w:rsidR="00D863CE" w:rsidRPr="007E4262">
        <w:rPr>
          <w:rFonts w:eastAsiaTheme="minorEastAsia" w:cs="Times New Roman"/>
        </w:rPr>
        <w:t>.</w:t>
      </w:r>
    </w:p>
    <w:p w:rsidR="00D863CE" w:rsidRPr="00165513" w:rsidRDefault="00D863CE" w:rsidP="0002536E">
      <w:pPr>
        <w:pStyle w:val="PargrafodaLista"/>
        <w:numPr>
          <w:ilvl w:val="0"/>
          <w:numId w:val="5"/>
        </w:numPr>
        <w:tabs>
          <w:tab w:val="left" w:pos="1134"/>
        </w:tabs>
        <w:spacing w:after="120" w:line="360" w:lineRule="auto"/>
        <w:ind w:left="0" w:firstLine="851"/>
        <w:jc w:val="both"/>
        <w:rPr>
          <w:rFonts w:cs="Times New Roman"/>
        </w:rPr>
      </w:pPr>
      <w:r w:rsidRPr="00165513">
        <w:rPr>
          <w:rFonts w:cs="Times New Roman"/>
          <w:b/>
        </w:rPr>
        <w:t>Tipo 3</w:t>
      </w:r>
      <w:r w:rsidRPr="00165513">
        <w:rPr>
          <w:rFonts w:cs="Times New Roman"/>
        </w:rPr>
        <w:t xml:space="preserve">: </w:t>
      </w:r>
      <w:r w:rsidR="00165513">
        <w:rPr>
          <w:rFonts w:cs="Times New Roman"/>
        </w:rPr>
        <w:t>q</w:t>
      </w:r>
      <w:r w:rsidRPr="00165513">
        <w:rPr>
          <w:rFonts w:cs="Times New Roman"/>
        </w:rPr>
        <w:t xml:space="preserve">uando um vetor 3D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oMath>
      <w:r w:rsidRPr="00165513">
        <w:rPr>
          <w:rFonts w:cs="Times New Roman"/>
        </w:rPr>
        <w:t xml:space="preserve"> é operado com outro vetor 1D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oMath>
      <w:r w:rsidRPr="00165513">
        <w:rPr>
          <w:rFonts w:cs="Times New Roman"/>
        </w:rPr>
        <w:t xml:space="preserve">) na coordenada </w:t>
      </w:r>
      <m:oMath>
        <m:r>
          <w:rPr>
            <w:rFonts w:ascii="Cambria Math" w:hAnsi="Cambria Math" w:cs="Times New Roman"/>
          </w:rPr>
          <m:t>y</m:t>
        </m:r>
      </m:oMath>
      <w:r w:rsidRPr="00165513">
        <w:rPr>
          <w:rFonts w:cs="Times New Roman"/>
        </w:rPr>
        <w:t xml:space="preserve"> de modo que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3</m:t>
            </m:r>
          </m:sub>
        </m:sSub>
      </m:oMath>
      <w:r w:rsidRPr="00165513">
        <w:rPr>
          <w:rFonts w:cs="Times New Roman"/>
        </w:rPr>
        <w:t>) seja igual a:</w:t>
      </w:r>
    </w:p>
    <w:p w:rsidR="00D863CE" w:rsidRPr="007E4262" w:rsidRDefault="00A87191" w:rsidP="00ED6D0B">
      <w:pPr>
        <w:spacing w:after="120" w:line="360" w:lineRule="auto"/>
        <w:ind w:firstLine="708"/>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(y)</m:t>
          </m:r>
        </m:oMath>
      </m:oMathPara>
    </w:p>
    <w:p w:rsidR="00D863CE" w:rsidRPr="007E4262" w:rsidRDefault="00D863CE" w:rsidP="003A3DF6">
      <w:pPr>
        <w:spacing w:after="120" w:line="360" w:lineRule="auto"/>
        <w:ind w:firstLine="708"/>
        <w:jc w:val="both"/>
        <w:rPr>
          <w:rFonts w:eastAsiaTheme="minorEastAsia" w:cs="Times New Roman"/>
        </w:rPr>
      </w:pPr>
      <w:r w:rsidRPr="007E4262">
        <w:rPr>
          <w:rFonts w:eastAsiaTheme="minorEastAsia" w:cs="Times New Roman"/>
        </w:rPr>
        <w:t>Análogo ao tipo 2, deve</w:t>
      </w:r>
      <w:r w:rsidR="0002536E">
        <w:rPr>
          <w:rFonts w:eastAsiaTheme="minorEastAsia" w:cs="Times New Roman"/>
        </w:rPr>
        <w:t>-se</w:t>
      </w:r>
      <w:r w:rsidRPr="007E4262">
        <w:rPr>
          <w:rFonts w:eastAsiaTheme="minorEastAsia" w:cs="Times New Roman"/>
        </w:rPr>
        <w:t xml:space="preserve"> ter dois laços </w:t>
      </w:r>
      <w:r w:rsidRPr="007E4262">
        <w:rPr>
          <w:rFonts w:eastAsiaTheme="minorEastAsia" w:cs="Times New Roman"/>
          <w:i/>
        </w:rPr>
        <w:t>for</w:t>
      </w:r>
      <w:r w:rsidRPr="007E4262">
        <w:rPr>
          <w:rFonts w:eastAsiaTheme="minorEastAsia" w:cs="Times New Roman"/>
        </w:rPr>
        <w:t xml:space="preserve"> </w:t>
      </w:r>
      <w:r w:rsidR="00EA1159" w:rsidRPr="007E4262">
        <w:rPr>
          <w:rFonts w:eastAsiaTheme="minorEastAsia" w:cs="Times New Roman"/>
        </w:rPr>
        <w:t>encadeados</w:t>
      </w:r>
      <w:r w:rsidRPr="007E4262">
        <w:rPr>
          <w:rFonts w:eastAsiaTheme="minorEastAsia" w:cs="Times New Roman"/>
        </w:rPr>
        <w:t>, no entanto</w:t>
      </w:r>
      <w:r w:rsidR="003A3DF6">
        <w:rPr>
          <w:rFonts w:eastAsiaTheme="minorEastAsia" w:cs="Times New Roman"/>
        </w:rPr>
        <w:t>,</w:t>
      </w:r>
      <w:r w:rsidRPr="007E4262">
        <w:rPr>
          <w:rFonts w:eastAsiaTheme="minorEastAsia" w:cs="Times New Roman"/>
        </w:rPr>
        <w:t xml:space="preserve"> este caso apresenta uma dificuldade a mais, pois logo após ler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2</m:t>
            </m:r>
          </m:sub>
        </m:sSub>
      </m:oMath>
      <w:r w:rsidR="003A3DF6">
        <w:rPr>
          <w:rFonts w:eastAsiaTheme="minorEastAsia" w:cs="Times New Roman"/>
        </w:rPr>
        <w:t>,</w:t>
      </w:r>
      <w:r w:rsidRPr="007E4262">
        <w:rPr>
          <w:rFonts w:eastAsiaTheme="minorEastAsia" w:cs="Times New Roman"/>
        </w:rPr>
        <w:t xml:space="preserve"> tem</w:t>
      </w:r>
      <w:r w:rsidR="003A3DF6">
        <w:rPr>
          <w:rFonts w:eastAsiaTheme="minorEastAsia" w:cs="Times New Roman"/>
        </w:rPr>
        <w:t>-se</w:t>
      </w:r>
      <w:r w:rsidRPr="007E4262">
        <w:rPr>
          <w:rFonts w:eastAsiaTheme="minorEastAsia" w:cs="Times New Roman"/>
        </w:rPr>
        <w:t xml:space="preserve"> que transpô-lo, já que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2</m:t>
            </m:r>
          </m:sub>
        </m:sSub>
      </m:oMath>
      <w:r w:rsidRPr="007E4262">
        <w:rPr>
          <w:rFonts w:eastAsiaTheme="minorEastAsia" w:cs="Times New Roman"/>
        </w:rPr>
        <w:t xml:space="preserve"> representa</w:t>
      </w:r>
      <w:r w:rsidR="003A3DF6">
        <w:rPr>
          <w:rFonts w:eastAsiaTheme="minorEastAsia" w:cs="Times New Roman"/>
        </w:rPr>
        <w:t>,</w:t>
      </w:r>
      <w:r w:rsidRPr="007E4262">
        <w:rPr>
          <w:rFonts w:eastAsiaTheme="minorEastAsia" w:cs="Times New Roman"/>
        </w:rPr>
        <w:t xml:space="preserve"> na pr</w:t>
      </w:r>
      <w:r w:rsidR="003A3DF6">
        <w:rPr>
          <w:rFonts w:eastAsiaTheme="minorEastAsia" w:cs="Times New Roman"/>
        </w:rPr>
        <w:t>á</w:t>
      </w:r>
      <w:r w:rsidRPr="007E4262">
        <w:rPr>
          <w:rFonts w:eastAsiaTheme="minorEastAsia" w:cs="Times New Roman"/>
        </w:rPr>
        <w:t>tica</w:t>
      </w:r>
      <w:r w:rsidR="003A3DF6">
        <w:rPr>
          <w:rFonts w:eastAsiaTheme="minorEastAsia" w:cs="Times New Roman"/>
        </w:rPr>
        <w:t>,</w:t>
      </w:r>
      <w:r w:rsidRPr="007E4262">
        <w:rPr>
          <w:rFonts w:eastAsiaTheme="minorEastAsia" w:cs="Times New Roman"/>
        </w:rPr>
        <w:t xml:space="preserve"> uma coluna, mas</w:t>
      </w:r>
      <w:r w:rsidR="003A3DF6">
        <w:rPr>
          <w:rFonts w:eastAsiaTheme="minorEastAsia" w:cs="Times New Roman"/>
        </w:rPr>
        <w:t>,</w:t>
      </w:r>
      <w:r w:rsidRPr="007E4262">
        <w:rPr>
          <w:rFonts w:eastAsiaTheme="minorEastAsia" w:cs="Times New Roman"/>
        </w:rPr>
        <w:t xml:space="preserve"> ao ler na memória do dispositivo</w:t>
      </w:r>
      <w:r w:rsidR="003A3DF6">
        <w:rPr>
          <w:rFonts w:eastAsiaTheme="minorEastAsia" w:cs="Times New Roman"/>
        </w:rPr>
        <w:t>,</w:t>
      </w:r>
      <w:r w:rsidRPr="007E4262">
        <w:rPr>
          <w:rFonts w:eastAsiaTheme="minorEastAsia" w:cs="Times New Roman"/>
        </w:rPr>
        <w:t xml:space="preserve"> ele é uma linha. Então, tem</w:t>
      </w:r>
      <w:r w:rsidR="003A3DF6">
        <w:rPr>
          <w:rFonts w:eastAsiaTheme="minorEastAsia" w:cs="Times New Roman"/>
        </w:rPr>
        <w:t>-se</w:t>
      </w:r>
      <w:r w:rsidRPr="007E4262">
        <w:rPr>
          <w:rFonts w:eastAsiaTheme="minorEastAsia" w:cs="Times New Roman"/>
        </w:rPr>
        <w:t xml:space="preserve"> que ler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2</m:t>
            </m:r>
          </m:sub>
        </m:sSub>
      </m:oMath>
      <w:r w:rsidR="00EA1159" w:rsidRPr="007E4262">
        <w:rPr>
          <w:rFonts w:eastAsiaTheme="minorEastAsia" w:cs="Times New Roman"/>
        </w:rPr>
        <w:t xml:space="preserve"> </w:t>
      </w:r>
      <w:r w:rsidRPr="007E4262">
        <w:rPr>
          <w:rFonts w:eastAsiaTheme="minorEastAsia" w:cs="Times New Roman"/>
        </w:rPr>
        <w:t xml:space="preserve">em um laço </w:t>
      </w:r>
      <w:r w:rsidRPr="003A3DF6">
        <w:rPr>
          <w:rFonts w:eastAsiaTheme="minorEastAsia" w:cs="Times New Roman"/>
          <w:i/>
        </w:rPr>
        <w:t>for</w:t>
      </w:r>
      <w:r w:rsidR="003A3DF6">
        <w:rPr>
          <w:rFonts w:eastAsiaTheme="minorEastAsia" w:cs="Times New Roman"/>
          <w:i/>
        </w:rPr>
        <w:t>,</w:t>
      </w:r>
      <w:r w:rsidR="003A3DF6">
        <w:rPr>
          <w:rFonts w:eastAsiaTheme="minorEastAsia" w:cs="Times New Roman"/>
        </w:rPr>
        <w:t xml:space="preserve"> </w:t>
      </w:r>
      <w:r w:rsidRPr="007E4262">
        <w:rPr>
          <w:rFonts w:eastAsiaTheme="minorEastAsia" w:cs="Times New Roman"/>
        </w:rPr>
        <w:t>transpô-lo e</w:t>
      </w:r>
      <w:r w:rsidR="003A3DF6">
        <w:rPr>
          <w:rFonts w:eastAsiaTheme="minorEastAsia" w:cs="Times New Roman"/>
        </w:rPr>
        <w:t>,</w:t>
      </w:r>
      <w:r w:rsidRPr="007E4262">
        <w:rPr>
          <w:rFonts w:eastAsiaTheme="minorEastAsia" w:cs="Times New Roman"/>
        </w:rPr>
        <w:t xml:space="preserve"> então</w:t>
      </w:r>
      <w:r w:rsidR="003A3DF6">
        <w:rPr>
          <w:rFonts w:eastAsiaTheme="minorEastAsia" w:cs="Times New Roman"/>
        </w:rPr>
        <w:t>,</w:t>
      </w:r>
      <w:r w:rsidRPr="007E4262">
        <w:rPr>
          <w:rFonts w:eastAsiaTheme="minorEastAsia" w:cs="Times New Roman"/>
        </w:rPr>
        <w:t xml:space="preserve"> operar para cada </w:t>
      </w:r>
      <m:oMath>
        <m:r>
          <w:rPr>
            <w:rFonts w:ascii="Cambria Math" w:eastAsiaTheme="minorEastAsia" w:hAnsi="Cambria Math" w:cs="Times New Roman"/>
          </w:rPr>
          <m:t>x</m:t>
        </m:r>
      </m:oMath>
      <w:r w:rsidRPr="007E4262">
        <w:rPr>
          <w:rFonts w:eastAsiaTheme="minorEastAsia" w:cs="Times New Roman"/>
        </w:rPr>
        <w:t xml:space="preserve"> e </w:t>
      </w:r>
      <m:oMath>
        <m:r>
          <w:rPr>
            <w:rFonts w:ascii="Cambria Math" w:eastAsiaTheme="minorEastAsia" w:hAnsi="Cambria Math" w:cs="Times New Roman"/>
          </w:rPr>
          <m:t>z</m:t>
        </m:r>
      </m:oMath>
      <w:r w:rsidRPr="007E4262">
        <w:rPr>
          <w:rFonts w:eastAsiaTheme="minorEastAsia" w:cs="Times New Roman"/>
        </w:rPr>
        <w:t xml:space="preserve"> de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1</m:t>
            </m:r>
          </m:sub>
        </m:sSub>
        <m:r>
          <w:rPr>
            <w:rFonts w:ascii="Cambria Math" w:eastAsiaTheme="minorEastAsia" w:hAnsi="Cambria Math" w:cs="Times New Roman"/>
          </w:rPr>
          <m:t>.</m:t>
        </m:r>
      </m:oMath>
      <w:r w:rsidRPr="007E4262">
        <w:rPr>
          <w:rFonts w:eastAsiaTheme="minorEastAsia" w:cs="Times New Roman"/>
        </w:rPr>
        <w:t xml:space="preserve"> </w:t>
      </w:r>
    </w:p>
    <w:p w:rsidR="00D863CE" w:rsidRPr="003A3DF6" w:rsidRDefault="00D863CE" w:rsidP="003A3DF6">
      <w:pPr>
        <w:pStyle w:val="PargrafodaLista"/>
        <w:numPr>
          <w:ilvl w:val="0"/>
          <w:numId w:val="5"/>
        </w:numPr>
        <w:tabs>
          <w:tab w:val="left" w:pos="1134"/>
        </w:tabs>
        <w:spacing w:after="120" w:line="360" w:lineRule="auto"/>
        <w:ind w:left="0" w:firstLine="851"/>
        <w:jc w:val="both"/>
        <w:rPr>
          <w:rFonts w:cs="Times New Roman"/>
        </w:rPr>
      </w:pPr>
      <w:r w:rsidRPr="003A3DF6">
        <w:rPr>
          <w:rFonts w:cs="Times New Roman"/>
          <w:b/>
        </w:rPr>
        <w:t xml:space="preserve">Tipo 4: </w:t>
      </w:r>
      <w:r w:rsidR="003A3DF6">
        <w:rPr>
          <w:rFonts w:cs="Times New Roman"/>
        </w:rPr>
        <w:t>q</w:t>
      </w:r>
      <w:r w:rsidRPr="003A3DF6">
        <w:rPr>
          <w:rFonts w:cs="Times New Roman"/>
        </w:rPr>
        <w:t xml:space="preserve">uando um vetor 3D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r>
          <w:rPr>
            <w:rFonts w:ascii="Cambria Math" w:hAnsi="Cambria Math" w:cs="Times New Roman"/>
          </w:rPr>
          <m:t>)</m:t>
        </m:r>
      </m:oMath>
      <w:r w:rsidRPr="003A3DF6">
        <w:rPr>
          <w:rFonts w:cs="Times New Roman"/>
        </w:rPr>
        <w:t xml:space="preserve"> é operado com um outro vetor 1D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oMath>
      <w:r w:rsidRPr="003A3DF6">
        <w:rPr>
          <w:rFonts w:cs="Times New Roman"/>
        </w:rPr>
        <w:t xml:space="preserve">) na coordenada </w:t>
      </w:r>
      <m:oMath>
        <m:r>
          <w:rPr>
            <w:rFonts w:ascii="Cambria Math" w:hAnsi="Cambria Math" w:cs="Times New Roman"/>
          </w:rPr>
          <m:t>z</m:t>
        </m:r>
      </m:oMath>
      <w:r w:rsidRPr="003A3DF6">
        <w:rPr>
          <w:rFonts w:cs="Times New Roman"/>
        </w:rPr>
        <w:t xml:space="preserve"> de modo que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3</m:t>
            </m:r>
          </m:sub>
        </m:sSub>
      </m:oMath>
      <w:r w:rsidRPr="003A3DF6">
        <w:rPr>
          <w:rFonts w:cs="Times New Roman"/>
        </w:rPr>
        <w:t>) seja igual a:</w:t>
      </w:r>
    </w:p>
    <w:p w:rsidR="00691B44" w:rsidRPr="007E4262" w:rsidRDefault="00A87191" w:rsidP="003A3DF6">
      <w:pPr>
        <w:spacing w:after="120" w:line="360" w:lineRule="auto"/>
        <w:ind w:firstLine="708"/>
        <w:jc w:val="both"/>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3</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x,y,z</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2</m:t>
              </m:r>
            </m:sub>
          </m:sSub>
          <m:r>
            <w:rPr>
              <w:rFonts w:ascii="Cambria Math" w:hAnsi="Cambria Math" w:cs="Times New Roman"/>
            </w:rPr>
            <m:t>(z)</m:t>
          </m:r>
        </m:oMath>
      </m:oMathPara>
    </w:p>
    <w:p w:rsidR="00691B44" w:rsidRPr="007E4262" w:rsidRDefault="00691B44" w:rsidP="003A3DF6">
      <w:pPr>
        <w:spacing w:after="120" w:line="360" w:lineRule="auto"/>
        <w:ind w:firstLine="708"/>
        <w:jc w:val="both"/>
        <w:rPr>
          <w:rFonts w:eastAsiaTheme="minorEastAsia" w:cs="Times New Roman"/>
        </w:rPr>
      </w:pPr>
      <w:r w:rsidRPr="007E4262">
        <w:rPr>
          <w:rFonts w:eastAsiaTheme="minorEastAsia" w:cs="Times New Roman"/>
        </w:rPr>
        <w:t xml:space="preserve">As operações do tipo 4 são executadas de modo análogo </w:t>
      </w:r>
      <w:r w:rsidR="00AC17DF">
        <w:rPr>
          <w:rFonts w:eastAsiaTheme="minorEastAsia" w:cs="Times New Roman"/>
        </w:rPr>
        <w:t>à</w:t>
      </w:r>
      <w:r w:rsidRPr="007E4262">
        <w:rPr>
          <w:rFonts w:eastAsiaTheme="minorEastAsia" w:cs="Times New Roman"/>
        </w:rPr>
        <w:t>s operações do tipo 3.</w:t>
      </w:r>
    </w:p>
    <w:p w:rsidR="009157AE" w:rsidRPr="007E4262" w:rsidRDefault="009157AE" w:rsidP="00ED6D0B">
      <w:pPr>
        <w:spacing w:after="120" w:line="360" w:lineRule="auto"/>
        <w:ind w:firstLine="708"/>
        <w:rPr>
          <w:rFonts w:eastAsiaTheme="minorEastAsia" w:cs="Times New Roman"/>
        </w:rPr>
      </w:pPr>
    </w:p>
    <w:p w:rsidR="00D7139F" w:rsidRPr="007E4262" w:rsidRDefault="00D7139F" w:rsidP="00ED6D0B">
      <w:pPr>
        <w:pStyle w:val="Ttulo2"/>
        <w:spacing w:after="120" w:line="360" w:lineRule="auto"/>
        <w:rPr>
          <w:rFonts w:eastAsiaTheme="minorEastAsia" w:cs="Times New Roman"/>
        </w:rPr>
      </w:pPr>
      <w:bookmarkStart w:id="18" w:name="_Toc451717437"/>
      <w:r w:rsidRPr="007E4262">
        <w:rPr>
          <w:rFonts w:eastAsiaTheme="minorEastAsia" w:cs="Times New Roman"/>
        </w:rPr>
        <w:t>Validação</w:t>
      </w:r>
      <w:bookmarkEnd w:id="18"/>
    </w:p>
    <w:p w:rsidR="00D7139F" w:rsidRPr="007E4262" w:rsidRDefault="00D7139F" w:rsidP="00AC17DF">
      <w:pPr>
        <w:spacing w:after="120" w:line="360" w:lineRule="auto"/>
        <w:ind w:firstLine="709"/>
        <w:jc w:val="both"/>
        <w:rPr>
          <w:rFonts w:cs="Times New Roman"/>
        </w:rPr>
      </w:pPr>
      <w:r w:rsidRPr="007E4262">
        <w:rPr>
          <w:rFonts w:cs="Times New Roman"/>
        </w:rPr>
        <w:t xml:space="preserve">A validação do </w:t>
      </w:r>
      <w:r w:rsidRPr="00691A4F">
        <w:rPr>
          <w:rFonts w:cs="Times New Roman"/>
          <w:i/>
        </w:rPr>
        <w:t>K-wave</w:t>
      </w:r>
      <w:r w:rsidRPr="007E4262">
        <w:rPr>
          <w:rFonts w:cs="Times New Roman"/>
        </w:rPr>
        <w:t xml:space="preserve"> otimizado para rodar em GPU da </w:t>
      </w:r>
      <w:r w:rsidRPr="00691A4F">
        <w:rPr>
          <w:rFonts w:cs="Times New Roman"/>
          <w:i/>
        </w:rPr>
        <w:t>nvidia</w:t>
      </w:r>
      <w:r w:rsidRPr="007E4262">
        <w:rPr>
          <w:rFonts w:cs="Times New Roman"/>
        </w:rPr>
        <w:t xml:space="preserve"> está dividida em duas etapas. Na primeira etapa</w:t>
      </w:r>
      <w:r w:rsidR="00691A4F">
        <w:rPr>
          <w:rFonts w:cs="Times New Roman"/>
        </w:rPr>
        <w:t>,</w:t>
      </w:r>
      <w:r w:rsidRPr="007E4262">
        <w:rPr>
          <w:rFonts w:cs="Times New Roman"/>
        </w:rPr>
        <w:t xml:space="preserve"> far</w:t>
      </w:r>
      <w:r w:rsidR="00691A4F">
        <w:rPr>
          <w:rFonts w:cs="Times New Roman"/>
        </w:rPr>
        <w:t>-se-á</w:t>
      </w:r>
      <w:r w:rsidRPr="007E4262">
        <w:rPr>
          <w:rFonts w:cs="Times New Roman"/>
        </w:rPr>
        <w:t xml:space="preserve"> a verificação da consistência dos resultados simulados, comparando as simulações executas </w:t>
      </w:r>
      <w:r w:rsidR="00691A4F">
        <w:rPr>
          <w:rFonts w:cs="Times New Roman"/>
        </w:rPr>
        <w:t xml:space="preserve">por meio </w:t>
      </w:r>
      <w:r w:rsidRPr="007E4262">
        <w:rPr>
          <w:rFonts w:cs="Times New Roman"/>
        </w:rPr>
        <w:t xml:space="preserve">dos códigos escritos em </w:t>
      </w:r>
      <w:r w:rsidR="00733FD6" w:rsidRPr="00FC772F">
        <w:rPr>
          <w:rFonts w:cs="Times New Roman"/>
        </w:rPr>
        <w:t>M</w:t>
      </w:r>
      <w:r w:rsidRPr="00FC772F">
        <w:rPr>
          <w:rFonts w:cs="Times New Roman"/>
        </w:rPr>
        <w:t>atlab</w:t>
      </w:r>
      <w:r w:rsidRPr="007E4262">
        <w:rPr>
          <w:rFonts w:cs="Times New Roman"/>
        </w:rPr>
        <w:t xml:space="preserve"> e </w:t>
      </w:r>
      <w:r w:rsidR="00733FD6">
        <w:rPr>
          <w:rFonts w:cs="Times New Roman"/>
        </w:rPr>
        <w:t>C</w:t>
      </w:r>
      <w:r w:rsidRPr="007E4262">
        <w:rPr>
          <w:rFonts w:cs="Times New Roman"/>
        </w:rPr>
        <w:t>++</w:t>
      </w:r>
      <w:r w:rsidR="00733FD6">
        <w:rPr>
          <w:rFonts w:cs="Times New Roman"/>
        </w:rPr>
        <w:t>,</w:t>
      </w:r>
      <w:r w:rsidRPr="007E4262">
        <w:rPr>
          <w:rFonts w:cs="Times New Roman"/>
        </w:rPr>
        <w:t xml:space="preserve"> otimizado com OMP com o código desenvolvido em </w:t>
      </w:r>
      <w:r w:rsidR="00E06CFA">
        <w:rPr>
          <w:rFonts w:cs="Times New Roman"/>
        </w:rPr>
        <w:t>CUDA</w:t>
      </w:r>
      <w:r w:rsidRPr="007E4262">
        <w:rPr>
          <w:rFonts w:cs="Times New Roman"/>
        </w:rPr>
        <w:t>.</w:t>
      </w:r>
    </w:p>
    <w:p w:rsidR="00D7139F" w:rsidRPr="007E4262" w:rsidRDefault="00D7139F" w:rsidP="00AC17DF">
      <w:pPr>
        <w:spacing w:after="120" w:line="360" w:lineRule="auto"/>
        <w:ind w:firstLine="709"/>
        <w:jc w:val="both"/>
        <w:rPr>
          <w:rFonts w:cs="Times New Roman"/>
        </w:rPr>
      </w:pPr>
      <w:r w:rsidRPr="007E4262">
        <w:rPr>
          <w:rFonts w:cs="Times New Roman"/>
        </w:rPr>
        <w:t>Na segunda etapa</w:t>
      </w:r>
      <w:r w:rsidR="00733FD6">
        <w:rPr>
          <w:rFonts w:cs="Times New Roman"/>
        </w:rPr>
        <w:t>,</w:t>
      </w:r>
      <w:r w:rsidRPr="007E4262">
        <w:rPr>
          <w:rFonts w:cs="Times New Roman"/>
        </w:rPr>
        <w:t xml:space="preserve"> analisar</w:t>
      </w:r>
      <w:r w:rsidR="00733FD6">
        <w:rPr>
          <w:rFonts w:cs="Times New Roman"/>
        </w:rPr>
        <w:t>-se-á</w:t>
      </w:r>
      <w:r w:rsidRPr="007E4262">
        <w:rPr>
          <w:rFonts w:cs="Times New Roman"/>
        </w:rPr>
        <w:t xml:space="preserve"> o tempo de execução dos códigos, verificando se o dispositivo gráfico é um bom instrumento para diminuir o tempo de simulação da propagação de uma onda.</w:t>
      </w:r>
    </w:p>
    <w:p w:rsidR="00D7139F" w:rsidRPr="007E4262" w:rsidRDefault="00D7139F" w:rsidP="00ED6D0B">
      <w:pPr>
        <w:spacing w:after="120" w:line="360" w:lineRule="auto"/>
        <w:rPr>
          <w:rFonts w:cs="Times New Roman"/>
        </w:rPr>
      </w:pPr>
    </w:p>
    <w:p w:rsidR="00D7139F" w:rsidRPr="007E4262" w:rsidRDefault="00D7139F" w:rsidP="00ED6D0B">
      <w:pPr>
        <w:pStyle w:val="Ttulo3"/>
        <w:spacing w:after="120" w:line="360" w:lineRule="auto"/>
        <w:rPr>
          <w:rFonts w:cs="Times New Roman"/>
        </w:rPr>
      </w:pPr>
      <w:bookmarkStart w:id="19" w:name="_Toc451717438"/>
      <w:r w:rsidRPr="007E4262">
        <w:rPr>
          <w:rFonts w:cs="Times New Roman"/>
        </w:rPr>
        <w:t>Verificação dos resultados</w:t>
      </w:r>
      <w:bookmarkEnd w:id="19"/>
    </w:p>
    <w:p w:rsidR="00D7139F" w:rsidRPr="007E4262" w:rsidRDefault="00D7139F" w:rsidP="00ED6D0B">
      <w:pPr>
        <w:spacing w:after="120" w:line="360" w:lineRule="auto"/>
        <w:jc w:val="both"/>
        <w:rPr>
          <w:rFonts w:eastAsiaTheme="minorEastAsia" w:cs="Times New Roman"/>
        </w:rPr>
      </w:pPr>
      <w:r w:rsidRPr="007E4262">
        <w:rPr>
          <w:rFonts w:cs="Times New Roman"/>
        </w:rPr>
        <w:tab/>
        <w:t>A verificação dos resultados consiste em comparar</w:t>
      </w:r>
      <w:r w:rsidR="00733FD6">
        <w:rPr>
          <w:rFonts w:cs="Times New Roman"/>
        </w:rPr>
        <w:t>,</w:t>
      </w:r>
      <w:r w:rsidRPr="007E4262">
        <w:rPr>
          <w:rFonts w:cs="Times New Roman"/>
        </w:rPr>
        <w:t xml:space="preserve"> em cada iteração</w:t>
      </w:r>
      <w:r w:rsidR="00733FD6">
        <w:rPr>
          <w:rFonts w:cs="Times New Roman"/>
        </w:rPr>
        <w:t>,</w:t>
      </w:r>
      <w:r w:rsidRPr="007E4262">
        <w:rPr>
          <w:rFonts w:cs="Times New Roman"/>
        </w:rPr>
        <w:t xml:space="preserve"> os valores das diversas variáveis (velocidade da partícula </w:t>
      </w:r>
      <m:oMath>
        <m:r>
          <w:rPr>
            <w:rFonts w:ascii="Cambria Math" w:hAnsi="Cambria Math" w:cs="Times New Roman"/>
          </w:rPr>
          <m:t>u</m:t>
        </m:r>
      </m:oMath>
      <w:r w:rsidRPr="007E4262">
        <w:rPr>
          <w:rFonts w:eastAsiaTheme="minorEastAsia" w:cs="Times New Roman"/>
        </w:rPr>
        <w:t xml:space="preserve">, pressão </w:t>
      </w:r>
      <m:oMath>
        <m:r>
          <w:rPr>
            <w:rFonts w:ascii="Cambria Math" w:eastAsiaTheme="minorEastAsia" w:hAnsi="Cambria Math" w:cs="Times New Roman"/>
          </w:rPr>
          <m:t>p</m:t>
        </m:r>
      </m:oMath>
      <w:r w:rsidRPr="007E4262">
        <w:rPr>
          <w:rFonts w:eastAsiaTheme="minorEastAsia" w:cs="Times New Roman"/>
        </w:rPr>
        <w:t xml:space="preserve"> e densidade </w:t>
      </w:r>
      <m:oMath>
        <m:r>
          <w:rPr>
            <w:rFonts w:ascii="Cambria Math" w:eastAsiaTheme="minorEastAsia" w:hAnsi="Cambria Math" w:cs="Times New Roman"/>
          </w:rPr>
          <m:t xml:space="preserve"> ρ</m:t>
        </m:r>
      </m:oMath>
      <w:r w:rsidRPr="007E4262">
        <w:rPr>
          <w:rFonts w:eastAsiaTheme="minorEastAsia" w:cs="Times New Roman"/>
        </w:rPr>
        <w:t xml:space="preserve">) e dos diversos modelos (linear, não linear, com absorção ou sem absorção) e </w:t>
      </w:r>
      <w:r w:rsidR="00733FD6">
        <w:rPr>
          <w:rFonts w:eastAsiaTheme="minorEastAsia" w:cs="Times New Roman"/>
        </w:rPr>
        <w:t xml:space="preserve">em </w:t>
      </w:r>
      <w:r w:rsidRPr="007E4262">
        <w:rPr>
          <w:rFonts w:eastAsiaTheme="minorEastAsia" w:cs="Times New Roman"/>
        </w:rPr>
        <w:t xml:space="preserve">garantir que os códigos desenvolvidos pela equipe do </w:t>
      </w:r>
      <w:r w:rsidRPr="00733FD6">
        <w:rPr>
          <w:rFonts w:eastAsiaTheme="minorEastAsia" w:cs="Times New Roman"/>
          <w:i/>
        </w:rPr>
        <w:t>K-wave</w:t>
      </w:r>
      <w:r w:rsidRPr="007E4262">
        <w:rPr>
          <w:rFonts w:eastAsiaTheme="minorEastAsia" w:cs="Times New Roman"/>
        </w:rPr>
        <w:t xml:space="preserve">, consequentemente testado e aprovado pela comunidade, e o código desenvolvido em </w:t>
      </w:r>
      <w:r w:rsidR="00E06CFA">
        <w:rPr>
          <w:rFonts w:eastAsiaTheme="minorEastAsia" w:cs="Times New Roman"/>
        </w:rPr>
        <w:t>CUDA</w:t>
      </w:r>
      <w:r w:rsidRPr="007E4262">
        <w:rPr>
          <w:rFonts w:eastAsiaTheme="minorEastAsia" w:cs="Times New Roman"/>
        </w:rPr>
        <w:t xml:space="preserve"> tenham exatamente o mesmo resultado.</w:t>
      </w:r>
    </w:p>
    <w:p w:rsidR="00D7139F" w:rsidRPr="007E4262" w:rsidRDefault="00D7139F" w:rsidP="00733FD6">
      <w:pPr>
        <w:spacing w:after="120" w:line="360" w:lineRule="auto"/>
        <w:ind w:firstLine="709"/>
        <w:jc w:val="both"/>
        <w:rPr>
          <w:rFonts w:eastAsiaTheme="minorEastAsia" w:cs="Times New Roman"/>
        </w:rPr>
      </w:pPr>
      <w:r w:rsidRPr="007E4262">
        <w:rPr>
          <w:rFonts w:eastAsiaTheme="minorEastAsia" w:cs="Times New Roman"/>
        </w:rPr>
        <w:lastRenderedPageBreak/>
        <w:t>A metodologia escolhida baseia</w:t>
      </w:r>
      <w:r w:rsidR="00733FD6">
        <w:rPr>
          <w:rFonts w:eastAsiaTheme="minorEastAsia" w:cs="Times New Roman"/>
        </w:rPr>
        <w:t>-se</w:t>
      </w:r>
      <w:r w:rsidRPr="007E4262">
        <w:rPr>
          <w:rFonts w:eastAsiaTheme="minorEastAsia" w:cs="Times New Roman"/>
        </w:rPr>
        <w:t xml:space="preserve"> em três baterias de testes</w:t>
      </w:r>
      <w:r w:rsidR="00733FD6">
        <w:rPr>
          <w:rFonts w:eastAsiaTheme="minorEastAsia" w:cs="Times New Roman"/>
        </w:rPr>
        <w:t>.</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A primeira bateria testa o modelo mais complexo, isto é, o modelo não linear com absorção em meio não homogêneo em </w:t>
      </w:r>
      <m:oMath>
        <m:r>
          <w:rPr>
            <w:rFonts w:ascii="Cambria Math" w:eastAsiaTheme="minorEastAsia" w:hAnsi="Cambria Math" w:cs="Times New Roman"/>
          </w:rPr>
          <m:t>c</m:t>
        </m:r>
      </m:oMath>
      <w:r w:rsidRPr="007E4262">
        <w:rPr>
          <w:rFonts w:eastAsiaTheme="minorEastAsia" w:cs="Times New Roman"/>
        </w:rPr>
        <w:t xml:space="preserve"> e </w:t>
      </w:r>
      <m:oMath>
        <m:r>
          <w:rPr>
            <w:rFonts w:ascii="Cambria Math" w:eastAsiaTheme="minorEastAsia" w:hAnsi="Cambria Math" w:cs="Times New Roman"/>
          </w:rPr>
          <m:t>ρ</m:t>
        </m:r>
      </m:oMath>
      <w:r w:rsidRPr="007E4262">
        <w:rPr>
          <w:rFonts w:eastAsiaTheme="minorEastAsia" w:cs="Times New Roman"/>
        </w:rPr>
        <w:t>, e</w:t>
      </w:r>
      <w:r w:rsidR="00733FD6">
        <w:rPr>
          <w:rFonts w:eastAsiaTheme="minorEastAsia" w:cs="Times New Roman"/>
        </w:rPr>
        <w:t>,</w:t>
      </w:r>
      <w:r w:rsidRPr="007E4262">
        <w:rPr>
          <w:rFonts w:eastAsiaTheme="minorEastAsia" w:cs="Times New Roman"/>
        </w:rPr>
        <w:t xml:space="preserve"> a cada instante de tempo</w:t>
      </w:r>
      <w:r w:rsidR="00733FD6">
        <w:rPr>
          <w:rFonts w:eastAsiaTheme="minorEastAsia" w:cs="Times New Roman"/>
        </w:rPr>
        <w:t>,</w:t>
      </w:r>
      <w:r w:rsidRPr="007E4262">
        <w:rPr>
          <w:rFonts w:eastAsiaTheme="minorEastAsia" w:cs="Times New Roman"/>
        </w:rPr>
        <w:t xml:space="preserve"> compara os valores de </w:t>
      </w:r>
      <m:oMath>
        <m:r>
          <w:rPr>
            <w:rFonts w:ascii="Cambria Math" w:eastAsiaTheme="minorEastAsia" w:hAnsi="Cambria Math" w:cs="Times New Roman"/>
          </w:rPr>
          <m:t>u</m:t>
        </m:r>
      </m:oMath>
      <w:r w:rsidRPr="007E4262">
        <w:rPr>
          <w:rFonts w:eastAsiaTheme="minorEastAsia" w:cs="Times New Roman"/>
        </w:rPr>
        <w:t xml:space="preserve"> (nos três eixos), de </w:t>
      </w:r>
      <m:oMath>
        <m:r>
          <w:rPr>
            <w:rFonts w:ascii="Cambria Math" w:eastAsiaTheme="minorEastAsia" w:hAnsi="Cambria Math" w:cs="Times New Roman"/>
          </w:rPr>
          <m:t>ρ</m:t>
        </m:r>
      </m:oMath>
      <w:r w:rsidR="005464DC">
        <w:rPr>
          <w:rFonts w:eastAsiaTheme="minorEastAsia" w:cs="Times New Roman"/>
        </w:rPr>
        <w:t xml:space="preserve"> </w:t>
      </w:r>
      <w:r w:rsidRPr="007E4262">
        <w:rPr>
          <w:rFonts w:eastAsiaTheme="minorEastAsia" w:cs="Times New Roman"/>
        </w:rPr>
        <w:t xml:space="preserve">(nos três eixos) e de </w:t>
      </w:r>
      <m:oMath>
        <m:r>
          <w:rPr>
            <w:rFonts w:ascii="Cambria Math" w:eastAsiaTheme="minorEastAsia" w:hAnsi="Cambria Math" w:cs="Times New Roman"/>
          </w:rPr>
          <m:t>p</m:t>
        </m:r>
      </m:oMath>
      <w:r w:rsidRPr="007E4262">
        <w:rPr>
          <w:rFonts w:eastAsiaTheme="minorEastAsia" w:cs="Times New Roman"/>
        </w:rPr>
        <w:t xml:space="preserve"> </w:t>
      </w:r>
      <w:r w:rsidR="00733FD6">
        <w:rPr>
          <w:rFonts w:eastAsiaTheme="minorEastAsia" w:cs="Times New Roman"/>
        </w:rPr>
        <w:t>(</w:t>
      </w:r>
      <w:r w:rsidRPr="007E4262">
        <w:rPr>
          <w:rFonts w:eastAsiaTheme="minorEastAsia" w:cs="Times New Roman"/>
        </w:rPr>
        <w:t>em todo o domínio</w:t>
      </w:r>
      <w:r w:rsidR="00733FD6">
        <w:rPr>
          <w:rFonts w:eastAsiaTheme="minorEastAsia" w:cs="Times New Roman"/>
        </w:rPr>
        <w:t>)</w:t>
      </w:r>
      <w:r w:rsidRPr="007E4262">
        <w:rPr>
          <w:rFonts w:eastAsiaTheme="minorEastAsia" w:cs="Times New Roman"/>
        </w:rPr>
        <w:t>.</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Essa primeira bateria, foi implementada da seguinte maneira: no código </w:t>
      </w:r>
      <w:r w:rsidR="00E06CFA">
        <w:rPr>
          <w:rFonts w:eastAsiaTheme="minorEastAsia" w:cs="Times New Roman"/>
        </w:rPr>
        <w:t>CUDA</w:t>
      </w:r>
      <w:r w:rsidRPr="007E4262">
        <w:rPr>
          <w:rFonts w:eastAsiaTheme="minorEastAsia" w:cs="Times New Roman"/>
        </w:rPr>
        <w:t xml:space="preserve"> desenvolvido, o algoritmo executa</w:t>
      </w:r>
      <w:r w:rsidR="00733FD6">
        <w:rPr>
          <w:rFonts w:eastAsiaTheme="minorEastAsia" w:cs="Times New Roman"/>
        </w:rPr>
        <w:t>,</w:t>
      </w:r>
      <w:r w:rsidRPr="007E4262">
        <w:rPr>
          <w:rFonts w:eastAsiaTheme="minorEastAsia" w:cs="Times New Roman"/>
        </w:rPr>
        <w:t xml:space="preserve"> paralelamente e “sincronamente”</w:t>
      </w:r>
      <w:r w:rsidR="00733FD6">
        <w:rPr>
          <w:rFonts w:eastAsiaTheme="minorEastAsia" w:cs="Times New Roman"/>
        </w:rPr>
        <w:t>,</w:t>
      </w:r>
      <w:r w:rsidRPr="007E4262">
        <w:rPr>
          <w:rFonts w:eastAsiaTheme="minorEastAsia" w:cs="Times New Roman"/>
        </w:rPr>
        <w:t xml:space="preserve"> as instruções do código </w:t>
      </w:r>
      <w:r w:rsidR="00733FD6">
        <w:rPr>
          <w:rFonts w:eastAsiaTheme="minorEastAsia" w:cs="Times New Roman"/>
        </w:rPr>
        <w:t>C</w:t>
      </w:r>
      <w:r w:rsidRPr="007E4262">
        <w:rPr>
          <w:rFonts w:eastAsiaTheme="minorEastAsia" w:cs="Times New Roman"/>
        </w:rPr>
        <w:t xml:space="preserve">++ (com OMP) e do código </w:t>
      </w:r>
      <w:r w:rsidR="00E06CFA">
        <w:rPr>
          <w:rFonts w:eastAsiaTheme="minorEastAsia" w:cs="Times New Roman"/>
        </w:rPr>
        <w:t>CUDA</w:t>
      </w:r>
      <w:r w:rsidRPr="007E4262">
        <w:rPr>
          <w:rFonts w:eastAsiaTheme="minorEastAsia" w:cs="Times New Roman"/>
        </w:rPr>
        <w:t>,</w:t>
      </w:r>
      <w:r w:rsidR="005464DC">
        <w:rPr>
          <w:rFonts w:eastAsiaTheme="minorEastAsia" w:cs="Times New Roman"/>
        </w:rPr>
        <w:t xml:space="preserve"> </w:t>
      </w:r>
      <w:r w:rsidRPr="007E4262">
        <w:rPr>
          <w:rFonts w:eastAsiaTheme="minorEastAsia" w:cs="Times New Roman"/>
        </w:rPr>
        <w:t xml:space="preserve">assim, a cada novo valor de </w:t>
      </w:r>
      <m:oMath>
        <m:r>
          <w:rPr>
            <w:rFonts w:ascii="Cambria Math" w:eastAsiaTheme="minorEastAsia" w:hAnsi="Cambria Math" w:cs="Times New Roman"/>
          </w:rPr>
          <m:t>u,ρ</m:t>
        </m:r>
      </m:oMath>
      <w:r w:rsidRPr="007E4262">
        <w:rPr>
          <w:rFonts w:eastAsiaTheme="minorEastAsia" w:cs="Times New Roman"/>
        </w:rPr>
        <w:t xml:space="preserve"> ou </w:t>
      </w:r>
      <m:oMath>
        <m:r>
          <w:rPr>
            <w:rFonts w:ascii="Cambria Math" w:eastAsiaTheme="minorEastAsia" w:hAnsi="Cambria Math" w:cs="Times New Roman"/>
          </w:rPr>
          <m:t>p</m:t>
        </m:r>
      </m:oMath>
      <w:r w:rsidRPr="007E4262">
        <w:rPr>
          <w:rFonts w:eastAsiaTheme="minorEastAsia" w:cs="Times New Roman"/>
        </w:rPr>
        <w:t xml:space="preserve"> calculado, uma comparação ponto a ponto é executada, e</w:t>
      </w:r>
      <w:r w:rsidR="005464DC">
        <w:rPr>
          <w:rFonts w:eastAsiaTheme="minorEastAsia" w:cs="Times New Roman"/>
        </w:rPr>
        <w:t>,</w:t>
      </w:r>
      <w:r w:rsidRPr="007E4262">
        <w:rPr>
          <w:rFonts w:eastAsiaTheme="minorEastAsia" w:cs="Times New Roman"/>
        </w:rPr>
        <w:t xml:space="preserve"> caso alguma diferença seja notada</w:t>
      </w:r>
      <w:r w:rsidR="005464DC">
        <w:rPr>
          <w:rFonts w:eastAsiaTheme="minorEastAsia" w:cs="Times New Roman"/>
        </w:rPr>
        <w:t>,</w:t>
      </w:r>
      <w:r w:rsidRPr="007E4262">
        <w:rPr>
          <w:rFonts w:eastAsiaTheme="minorEastAsia" w:cs="Times New Roman"/>
        </w:rPr>
        <w:t xml:space="preserve"> o programa emite um alerta.</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Ao comparar as variáveis</w:t>
      </w:r>
      <w:r w:rsidR="00526656">
        <w:rPr>
          <w:rFonts w:eastAsiaTheme="minorEastAsia" w:cs="Times New Roman"/>
        </w:rPr>
        <w:t>,</w:t>
      </w:r>
      <w:r w:rsidRPr="007E4262">
        <w:rPr>
          <w:rFonts w:eastAsiaTheme="minorEastAsia" w:cs="Times New Roman"/>
        </w:rPr>
        <w:t xml:space="preserve"> certo cuidado é requisitado, pois elas são do tipo </w:t>
      </w:r>
      <w:r w:rsidRPr="00916CF5">
        <w:rPr>
          <w:rFonts w:eastAsiaTheme="minorEastAsia" w:cs="Times New Roman"/>
          <w:i/>
        </w:rPr>
        <w:t>float</w:t>
      </w:r>
      <w:r w:rsidRPr="007E4262">
        <w:rPr>
          <w:rFonts w:eastAsiaTheme="minorEastAsia" w:cs="Times New Roman"/>
          <w:b/>
        </w:rPr>
        <w:t xml:space="preserve">, </w:t>
      </w:r>
      <w:r w:rsidRPr="007E4262">
        <w:rPr>
          <w:rFonts w:eastAsiaTheme="minorEastAsia" w:cs="Times New Roman"/>
        </w:rPr>
        <w:t>logo diferentes arquiteturas e diferentes sequência</w:t>
      </w:r>
      <w:r w:rsidR="005464DC">
        <w:rPr>
          <w:rFonts w:eastAsiaTheme="minorEastAsia" w:cs="Times New Roman"/>
        </w:rPr>
        <w:t>s</w:t>
      </w:r>
      <w:r w:rsidRPr="007E4262">
        <w:rPr>
          <w:rFonts w:eastAsiaTheme="minorEastAsia" w:cs="Times New Roman"/>
        </w:rPr>
        <w:t xml:space="preserve"> de cálculos comutativos e associativos geram resultados levemente diferentes, des</w:t>
      </w:r>
      <w:r w:rsidR="005464DC">
        <w:rPr>
          <w:rFonts w:eastAsiaTheme="minorEastAsia" w:cs="Times New Roman"/>
        </w:rPr>
        <w:t>s</w:t>
      </w:r>
      <w:r w:rsidRPr="007E4262">
        <w:rPr>
          <w:rFonts w:eastAsiaTheme="minorEastAsia" w:cs="Times New Roman"/>
        </w:rPr>
        <w:t xml:space="preserve">a forma, uma comparação </w:t>
      </w:r>
      <w:r w:rsidRPr="005464DC">
        <w:rPr>
          <w:rFonts w:eastAsiaTheme="minorEastAsia" w:cs="Times New Roman"/>
          <w:i/>
        </w:rPr>
        <w:t>bit</w:t>
      </w:r>
      <w:r w:rsidRPr="007E4262">
        <w:rPr>
          <w:rFonts w:eastAsiaTheme="minorEastAsia" w:cs="Times New Roman"/>
        </w:rPr>
        <w:t xml:space="preserve"> a </w:t>
      </w:r>
      <w:r w:rsidRPr="005464DC">
        <w:rPr>
          <w:rFonts w:eastAsiaTheme="minorEastAsia" w:cs="Times New Roman"/>
          <w:i/>
        </w:rPr>
        <w:t>bit</w:t>
      </w:r>
      <w:r w:rsidRPr="007E4262">
        <w:rPr>
          <w:rFonts w:eastAsiaTheme="minorEastAsia" w:cs="Times New Roman"/>
        </w:rPr>
        <w:t xml:space="preserve"> é impossível. Logo</w:t>
      </w:r>
      <w:r w:rsidR="005464DC">
        <w:rPr>
          <w:rFonts w:eastAsiaTheme="minorEastAsia" w:cs="Times New Roman"/>
        </w:rPr>
        <w:t>,</w:t>
      </w:r>
      <w:r w:rsidRPr="007E4262">
        <w:rPr>
          <w:rFonts w:eastAsiaTheme="minorEastAsia" w:cs="Times New Roman"/>
        </w:rPr>
        <w:t xml:space="preserve"> deve</w:t>
      </w:r>
      <w:r w:rsidR="005464DC">
        <w:rPr>
          <w:rFonts w:eastAsiaTheme="minorEastAsia" w:cs="Times New Roman"/>
        </w:rPr>
        <w:t>-se</w:t>
      </w:r>
      <w:r w:rsidRPr="007E4262">
        <w:rPr>
          <w:rFonts w:eastAsiaTheme="minorEastAsia" w:cs="Times New Roman"/>
        </w:rPr>
        <w:t xml:space="preserve"> usar um critério baseado na diferença relativa para concluir se dois números são iguais ou não. O valor de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Pr="007E4262">
        <w:rPr>
          <w:rFonts w:eastAsiaTheme="minorEastAsia" w:cs="Times New Roman"/>
        </w:rPr>
        <w:t xml:space="preserve"> foi escolhido como limiar da condição de igualdade</w:t>
      </w:r>
      <w:r w:rsidR="00381916">
        <w:rPr>
          <w:rFonts w:eastAsiaTheme="minorEastAsia" w:cs="Times New Roman"/>
        </w:rPr>
        <w:t>,</w:t>
      </w:r>
      <w:r w:rsidRPr="007E4262">
        <w:rPr>
          <w:rFonts w:eastAsiaTheme="minorEastAsia" w:cs="Times New Roman"/>
        </w:rPr>
        <w:t xml:space="preserve"> e a diferença relativa foi calculada </w:t>
      </w:r>
      <w:r w:rsidR="005464DC">
        <w:rPr>
          <w:rFonts w:eastAsiaTheme="minorEastAsia" w:cs="Times New Roman"/>
        </w:rPr>
        <w:t>por meio</w:t>
      </w:r>
      <w:r w:rsidRPr="007E4262">
        <w:rPr>
          <w:rFonts w:eastAsiaTheme="minorEastAsia" w:cs="Times New Roman"/>
        </w:rPr>
        <w:t xml:space="preserve"> da seguinte f</w:t>
      </w:r>
      <w:r w:rsidR="00381916">
        <w:rPr>
          <w:rFonts w:eastAsiaTheme="minorEastAsia" w:cs="Times New Roman"/>
        </w:rPr>
        <w:t>ó</w:t>
      </w:r>
      <w:r w:rsidRPr="007E4262">
        <w:rPr>
          <w:rFonts w:eastAsiaTheme="minorEastAsia" w:cs="Times New Roman"/>
        </w:rPr>
        <w:t>rmula:</w:t>
      </w:r>
    </w:p>
    <w:p w:rsidR="00D7139F" w:rsidRPr="007E4262" w:rsidRDefault="00D7139F" w:rsidP="00ED6D0B">
      <w:pPr>
        <w:spacing w:after="120" w:line="360" w:lineRule="auto"/>
        <w:jc w:val="both"/>
        <w:rPr>
          <w:rFonts w:eastAsiaTheme="minorEastAsia" w:cs="Times New Roman"/>
        </w:rPr>
      </w:pPr>
      <m:oMathPara>
        <m:oMath>
          <m:r>
            <w:rPr>
              <w:rFonts w:ascii="Cambria Math" w:eastAsiaTheme="minorEastAsia" w:hAnsi="Cambria Math" w:cs="Times New Roman"/>
            </w:rPr>
            <m:t>δ=</m:t>
          </m:r>
          <m:f>
            <m:fPr>
              <m:ctrlPr>
                <w:rPr>
                  <w:rFonts w:ascii="Cambria Math" w:eastAsiaTheme="minorEastAsia" w:hAnsi="Cambria Math" w:cs="Times New Roman"/>
                  <w:i/>
                </w:rPr>
              </m:ctrlPr>
            </m:fPr>
            <m:num>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gpu</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cpu</m:t>
                          </m:r>
                        </m:sub>
                      </m:sSub>
                    </m:e>
                  </m:d>
                </m:e>
                <m:sup>
                  <m:r>
                    <w:rPr>
                      <w:rFonts w:ascii="Cambria Math" w:eastAsiaTheme="minorEastAsia" w:hAnsi="Cambria Math" w:cs="Times New Roman"/>
                    </w:rPr>
                    <m:t>2</m:t>
                  </m:r>
                </m:sup>
              </m:sSup>
            </m:num>
            <m:den>
              <m:sSubSup>
                <m:sSubSupPr>
                  <m:ctrlPr>
                    <w:rPr>
                      <w:rFonts w:ascii="Cambria Math" w:eastAsiaTheme="minorEastAsia" w:hAnsi="Cambria Math" w:cs="Times New Roman"/>
                      <w:i/>
                    </w:rPr>
                  </m:ctrlPr>
                </m:sSubSupPr>
                <m:e>
                  <m:r>
                    <w:rPr>
                      <w:rFonts w:ascii="Cambria Math" w:eastAsiaTheme="minorEastAsia" w:hAnsi="Cambria Math" w:cs="Times New Roman"/>
                    </w:rPr>
                    <m:t>u</m:t>
                  </m:r>
                </m:e>
                <m:sub>
                  <m:r>
                    <w:rPr>
                      <w:rFonts w:ascii="Cambria Math" w:eastAsiaTheme="minorEastAsia" w:hAnsi="Cambria Math" w:cs="Times New Roman"/>
                    </w:rPr>
                    <m:t>cpu</m:t>
                  </m:r>
                </m:sub>
                <m:sup>
                  <m:r>
                    <w:rPr>
                      <w:rFonts w:ascii="Cambria Math" w:eastAsiaTheme="minorEastAsia" w:hAnsi="Cambria Math" w:cs="Times New Roman"/>
                    </w:rPr>
                    <m:t>2</m:t>
                  </m:r>
                </m:sup>
              </m:sSubSup>
            </m:den>
          </m:f>
          <m:r>
            <w:rPr>
              <w:rFonts w:ascii="Cambria Math" w:eastAsiaTheme="minorEastAsia" w:hAnsi="Cambria Math" w:cs="Times New Roman"/>
            </w:rPr>
            <m:t xml:space="preserve">   </m:t>
          </m:r>
        </m:oMath>
      </m:oMathPara>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Superado com sucesso a primeira bateria, inicia-se a segunda bateria, que visa </w:t>
      </w:r>
      <w:r w:rsidR="00381916">
        <w:rPr>
          <w:rFonts w:eastAsiaTheme="minorEastAsia" w:cs="Times New Roman"/>
        </w:rPr>
        <w:t xml:space="preserve">a </w:t>
      </w:r>
      <w:r w:rsidRPr="007E4262">
        <w:rPr>
          <w:rFonts w:eastAsiaTheme="minorEastAsia" w:cs="Times New Roman"/>
        </w:rPr>
        <w:t>testar os diferentes tipos de fontes do sistema. As fontes do sistema podem ser de quat</w:t>
      </w:r>
      <w:r w:rsidR="00381916">
        <w:rPr>
          <w:rFonts w:eastAsiaTheme="minorEastAsia" w:cs="Times New Roman"/>
        </w:rPr>
        <w:t>r</w:t>
      </w:r>
      <w:r w:rsidRPr="007E4262">
        <w:rPr>
          <w:rFonts w:eastAsiaTheme="minorEastAsia" w:cs="Times New Roman"/>
        </w:rPr>
        <w:t>o tipos:</w:t>
      </w:r>
    </w:p>
    <w:p w:rsidR="00D7139F" w:rsidRPr="00381916" w:rsidRDefault="00754620" w:rsidP="00754620">
      <w:pPr>
        <w:pStyle w:val="PargrafodaLista"/>
        <w:numPr>
          <w:ilvl w:val="0"/>
          <w:numId w:val="16"/>
        </w:numPr>
        <w:tabs>
          <w:tab w:val="left" w:pos="1134"/>
        </w:tabs>
        <w:spacing w:after="120" w:line="360" w:lineRule="auto"/>
        <w:ind w:left="0" w:firstLine="851"/>
        <w:jc w:val="both"/>
        <w:rPr>
          <w:rFonts w:eastAsiaTheme="minorEastAsia" w:cs="Times New Roman"/>
        </w:rPr>
      </w:pPr>
      <w:r>
        <w:rPr>
          <w:rFonts w:eastAsiaTheme="minorEastAsia" w:cs="Times New Roman"/>
        </w:rPr>
        <w:t>p</w:t>
      </w:r>
      <w:r w:rsidR="00D7139F" w:rsidRPr="00381916">
        <w:rPr>
          <w:rFonts w:eastAsiaTheme="minorEastAsia" w:cs="Times New Roman"/>
        </w:rPr>
        <w:t xml:space="preserve">ressão inicial, usada para a simulação de pulsos acústicos, a função principal do </w:t>
      </w:r>
      <w:r w:rsidR="00D7139F" w:rsidRPr="00754620">
        <w:rPr>
          <w:rFonts w:eastAsiaTheme="minorEastAsia" w:cs="Times New Roman"/>
          <w:i/>
        </w:rPr>
        <w:t>k-wave</w:t>
      </w:r>
      <w:r w:rsidR="00D7139F" w:rsidRPr="00381916">
        <w:rPr>
          <w:rFonts w:eastAsiaTheme="minorEastAsia" w:cs="Times New Roman"/>
        </w:rPr>
        <w:t>;</w:t>
      </w:r>
    </w:p>
    <w:p w:rsidR="00D7139F" w:rsidRPr="00381916" w:rsidRDefault="00754620" w:rsidP="00754620">
      <w:pPr>
        <w:pStyle w:val="PargrafodaLista"/>
        <w:numPr>
          <w:ilvl w:val="0"/>
          <w:numId w:val="16"/>
        </w:numPr>
        <w:tabs>
          <w:tab w:val="left" w:pos="1134"/>
        </w:tabs>
        <w:spacing w:after="120" w:line="360" w:lineRule="auto"/>
        <w:ind w:left="0" w:firstLine="851"/>
        <w:jc w:val="both"/>
        <w:rPr>
          <w:rFonts w:eastAsiaTheme="minorEastAsia" w:cs="Times New Roman"/>
        </w:rPr>
      </w:pPr>
      <w:r>
        <w:rPr>
          <w:rFonts w:eastAsiaTheme="minorEastAsia" w:cs="Times New Roman"/>
        </w:rPr>
        <w:t>f</w:t>
      </w:r>
      <w:r w:rsidR="00D7139F" w:rsidRPr="00381916">
        <w:rPr>
          <w:rFonts w:eastAsiaTheme="minorEastAsia" w:cs="Times New Roman"/>
        </w:rPr>
        <w:t>onte de pressão ou de massa. É uma fonte que</w:t>
      </w:r>
      <w:r>
        <w:rPr>
          <w:rFonts w:eastAsiaTheme="minorEastAsia" w:cs="Times New Roman"/>
        </w:rPr>
        <w:t>,</w:t>
      </w:r>
      <w:r w:rsidR="00D7139F" w:rsidRPr="00381916">
        <w:rPr>
          <w:rFonts w:eastAsiaTheme="minorEastAsia" w:cs="Times New Roman"/>
        </w:rPr>
        <w:t xml:space="preserve"> a cada instante de tempo</w:t>
      </w:r>
      <w:r>
        <w:rPr>
          <w:rFonts w:eastAsiaTheme="minorEastAsia" w:cs="Times New Roman"/>
        </w:rPr>
        <w:t>,</w:t>
      </w:r>
      <w:r w:rsidR="00D7139F" w:rsidRPr="00381916">
        <w:rPr>
          <w:rFonts w:eastAsiaTheme="minorEastAsia" w:cs="Times New Roman"/>
        </w:rPr>
        <w:t xml:space="preserve"> define um valor de pressão para o ponto</w:t>
      </w:r>
      <w:r w:rsidR="00D7139F" w:rsidRPr="00916CF5">
        <w:rPr>
          <w:rFonts w:eastAsiaTheme="minorEastAsia" w:cs="Times New Roman"/>
          <w:color w:val="000000" w:themeColor="text1"/>
        </w:rPr>
        <w:t xml:space="preserve"> </w:t>
      </w:r>
      <w:r w:rsidR="00916CF5" w:rsidRPr="00916CF5">
        <w:rPr>
          <w:rFonts w:eastAsiaTheme="minorEastAsia" w:cs="Times New Roman"/>
          <w:color w:val="000000" w:themeColor="text1"/>
        </w:rPr>
        <w:t>no qual</w:t>
      </w:r>
      <w:r w:rsidR="00526656" w:rsidRPr="00526656">
        <w:rPr>
          <w:rFonts w:eastAsiaTheme="minorEastAsia" w:cs="Times New Roman"/>
          <w:color w:val="FF0000"/>
        </w:rPr>
        <w:t xml:space="preserve"> </w:t>
      </w:r>
      <w:r w:rsidR="00D7139F" w:rsidRPr="00381916">
        <w:rPr>
          <w:rFonts w:eastAsiaTheme="minorEastAsia" w:cs="Times New Roman"/>
        </w:rPr>
        <w:t xml:space="preserve">fonte pertence. As fontes podem ser </w:t>
      </w:r>
      <w:r w:rsidR="00D7139F" w:rsidRPr="00526656">
        <w:rPr>
          <w:rFonts w:eastAsiaTheme="minorEastAsia" w:cs="Times New Roman"/>
          <w:i/>
        </w:rPr>
        <w:t>dirichlet</w:t>
      </w:r>
      <w:r w:rsidR="00D7139F" w:rsidRPr="00381916">
        <w:rPr>
          <w:rFonts w:eastAsiaTheme="minorEastAsia" w:cs="Times New Roman"/>
        </w:rPr>
        <w:t xml:space="preserve"> ou aditivas, além disso, todas as fontes do sistema podem impor os mesmos valores de pressão ou valores diferentes para cada uma delas. Logo</w:t>
      </w:r>
      <w:r w:rsidR="00526656">
        <w:rPr>
          <w:rFonts w:eastAsiaTheme="minorEastAsia" w:cs="Times New Roman"/>
        </w:rPr>
        <w:t>,</w:t>
      </w:r>
      <w:r w:rsidR="00D7139F" w:rsidRPr="00381916">
        <w:rPr>
          <w:rFonts w:eastAsiaTheme="minorEastAsia" w:cs="Times New Roman"/>
        </w:rPr>
        <w:t xml:space="preserve"> t</w:t>
      </w:r>
      <w:r w:rsidR="00526656">
        <w:rPr>
          <w:rFonts w:eastAsiaTheme="minorEastAsia" w:cs="Times New Roman"/>
        </w:rPr>
        <w:t>êm-se</w:t>
      </w:r>
      <w:r w:rsidR="00D7139F" w:rsidRPr="00381916">
        <w:rPr>
          <w:rFonts w:eastAsiaTheme="minorEastAsia" w:cs="Times New Roman"/>
        </w:rPr>
        <w:t xml:space="preserve"> </w:t>
      </w:r>
      <w:r w:rsidR="00526656">
        <w:rPr>
          <w:rFonts w:eastAsiaTheme="minorEastAsia" w:cs="Times New Roman"/>
        </w:rPr>
        <w:t>quatro</w:t>
      </w:r>
      <w:r w:rsidR="00D7139F" w:rsidRPr="00381916">
        <w:rPr>
          <w:rFonts w:eastAsiaTheme="minorEastAsia" w:cs="Times New Roman"/>
        </w:rPr>
        <w:t xml:space="preserve"> variações para as fontes de pressões, na qual todas devem ser testadas;</w:t>
      </w:r>
    </w:p>
    <w:p w:rsidR="00D7139F" w:rsidRPr="00381916" w:rsidRDefault="00526656" w:rsidP="00754620">
      <w:pPr>
        <w:pStyle w:val="PargrafodaLista"/>
        <w:numPr>
          <w:ilvl w:val="0"/>
          <w:numId w:val="16"/>
        </w:numPr>
        <w:tabs>
          <w:tab w:val="left" w:pos="1134"/>
        </w:tabs>
        <w:spacing w:after="120" w:line="360" w:lineRule="auto"/>
        <w:ind w:left="0" w:firstLine="851"/>
        <w:jc w:val="both"/>
        <w:rPr>
          <w:rFonts w:eastAsiaTheme="minorEastAsia" w:cs="Times New Roman"/>
        </w:rPr>
      </w:pPr>
      <w:r>
        <w:rPr>
          <w:rFonts w:eastAsiaTheme="minorEastAsia" w:cs="Times New Roman"/>
        </w:rPr>
        <w:t>f</w:t>
      </w:r>
      <w:r w:rsidR="00D7139F" w:rsidRPr="00381916">
        <w:rPr>
          <w:rFonts w:eastAsiaTheme="minorEastAsia" w:cs="Times New Roman"/>
        </w:rPr>
        <w:t xml:space="preserve">onte de velocidade das partículas ou de força. Análogo </w:t>
      </w:r>
      <w:r w:rsidRPr="00381916">
        <w:rPr>
          <w:rFonts w:eastAsiaTheme="minorEastAsia" w:cs="Times New Roman"/>
        </w:rPr>
        <w:t>à</w:t>
      </w:r>
      <w:r w:rsidR="00D7139F" w:rsidRPr="00381916">
        <w:rPr>
          <w:rFonts w:eastAsiaTheme="minorEastAsia" w:cs="Times New Roman"/>
        </w:rPr>
        <w:t xml:space="preserve"> fonte de pressão, mas</w:t>
      </w:r>
      <w:r w:rsidR="0031189C">
        <w:rPr>
          <w:rFonts w:eastAsiaTheme="minorEastAsia" w:cs="Times New Roman"/>
        </w:rPr>
        <w:t>,</w:t>
      </w:r>
      <w:r w:rsidR="00D7139F" w:rsidRPr="00381916">
        <w:rPr>
          <w:rFonts w:eastAsiaTheme="minorEastAsia" w:cs="Times New Roman"/>
        </w:rPr>
        <w:t xml:space="preserve"> ao invés de pressão, controla a velocidade das partículas nas três coordenadas</w:t>
      </w:r>
      <w:r w:rsidR="0031189C">
        <w:rPr>
          <w:rFonts w:eastAsiaTheme="minorEastAsia" w:cs="Times New Roman"/>
        </w:rPr>
        <w:t>;</w:t>
      </w:r>
    </w:p>
    <w:p w:rsidR="00D7139F" w:rsidRPr="00381916" w:rsidRDefault="0031189C" w:rsidP="00754620">
      <w:pPr>
        <w:pStyle w:val="PargrafodaLista"/>
        <w:numPr>
          <w:ilvl w:val="0"/>
          <w:numId w:val="16"/>
        </w:numPr>
        <w:tabs>
          <w:tab w:val="left" w:pos="1134"/>
        </w:tabs>
        <w:spacing w:after="120" w:line="360" w:lineRule="auto"/>
        <w:ind w:left="0" w:firstLine="851"/>
        <w:jc w:val="both"/>
        <w:rPr>
          <w:rFonts w:eastAsiaTheme="minorEastAsia" w:cs="Times New Roman"/>
        </w:rPr>
      </w:pPr>
      <w:r>
        <w:rPr>
          <w:rFonts w:eastAsiaTheme="minorEastAsia" w:cs="Times New Roman"/>
        </w:rPr>
        <w:t>t</w:t>
      </w:r>
      <w:r w:rsidR="00D7139F" w:rsidRPr="00381916">
        <w:rPr>
          <w:rFonts w:eastAsiaTheme="minorEastAsia" w:cs="Times New Roman"/>
        </w:rPr>
        <w:t>ransdutores</w:t>
      </w:r>
      <w:r>
        <w:rPr>
          <w:rFonts w:eastAsiaTheme="minorEastAsia" w:cs="Times New Roman"/>
        </w:rPr>
        <w:t>: c</w:t>
      </w:r>
      <w:r w:rsidR="00D7139F" w:rsidRPr="00381916">
        <w:rPr>
          <w:rFonts w:eastAsiaTheme="minorEastAsia" w:cs="Times New Roman"/>
        </w:rPr>
        <w:t xml:space="preserve">lasse escrita em </w:t>
      </w:r>
      <w:r w:rsidRPr="00FC772F">
        <w:rPr>
          <w:rFonts w:eastAsiaTheme="minorEastAsia" w:cs="Times New Roman"/>
        </w:rPr>
        <w:t>M</w:t>
      </w:r>
      <w:r w:rsidR="00D7139F" w:rsidRPr="00FC772F">
        <w:rPr>
          <w:rFonts w:eastAsiaTheme="minorEastAsia" w:cs="Times New Roman"/>
        </w:rPr>
        <w:t>atlab</w:t>
      </w:r>
      <w:r w:rsidR="00D7139F" w:rsidRPr="00381916">
        <w:rPr>
          <w:rFonts w:eastAsiaTheme="minorEastAsia" w:cs="Times New Roman"/>
        </w:rPr>
        <w:t xml:space="preserve"> que facilita o processo de criação das fontes do sistema. Tod</w:t>
      </w:r>
      <w:r>
        <w:rPr>
          <w:rFonts w:eastAsiaTheme="minorEastAsia" w:cs="Times New Roman"/>
        </w:rPr>
        <w:t>a</w:t>
      </w:r>
      <w:r w:rsidR="00D7139F" w:rsidRPr="00381916">
        <w:rPr>
          <w:rFonts w:eastAsiaTheme="minorEastAsia" w:cs="Times New Roman"/>
        </w:rPr>
        <w:t>s as funcionalidades estão contidas na própria classe. A interação da classe com o código ocorre de forma direta sem a presença nenhuma bifurcação (condição if). Portanto</w:t>
      </w:r>
      <w:r>
        <w:rPr>
          <w:rFonts w:eastAsiaTheme="minorEastAsia" w:cs="Times New Roman"/>
        </w:rPr>
        <w:t>,</w:t>
      </w:r>
      <w:r w:rsidR="00D7139F" w:rsidRPr="00381916">
        <w:rPr>
          <w:rFonts w:eastAsiaTheme="minorEastAsia" w:cs="Times New Roman"/>
        </w:rPr>
        <w:t xml:space="preserve"> apenas um teste deve ser realizado a fim de comprovar a sua boa funcionalidade.</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lastRenderedPageBreak/>
        <w:tab/>
        <w:t>Na segunda bateria, testa</w:t>
      </w:r>
      <w:r w:rsidR="0031189C">
        <w:rPr>
          <w:rFonts w:eastAsiaTheme="minorEastAsia" w:cs="Times New Roman"/>
        </w:rPr>
        <w:t>-se</w:t>
      </w:r>
      <w:r w:rsidRPr="007E4262">
        <w:rPr>
          <w:rFonts w:eastAsiaTheme="minorEastAsia" w:cs="Times New Roman"/>
        </w:rPr>
        <w:t xml:space="preserve"> cada uma das fontes</w:t>
      </w:r>
      <w:r w:rsidR="0031189C">
        <w:rPr>
          <w:rFonts w:eastAsiaTheme="minorEastAsia" w:cs="Times New Roman"/>
        </w:rPr>
        <w:t>,</w:t>
      </w:r>
      <w:r w:rsidRPr="007E4262">
        <w:rPr>
          <w:rFonts w:eastAsiaTheme="minorEastAsia" w:cs="Times New Roman"/>
        </w:rPr>
        <w:t xml:space="preserve"> usando os </w:t>
      </w:r>
      <w:r w:rsidRPr="0031189C">
        <w:rPr>
          <w:rFonts w:eastAsiaTheme="minorEastAsia" w:cs="Times New Roman"/>
          <w:i/>
        </w:rPr>
        <w:t>scripts</w:t>
      </w:r>
      <w:r w:rsidRPr="007E4262">
        <w:rPr>
          <w:rFonts w:eastAsiaTheme="minorEastAsia" w:cs="Times New Roman"/>
        </w:rPr>
        <w:t xml:space="preserve"> exemplos do </w:t>
      </w:r>
      <w:r w:rsidR="00916CF5">
        <w:rPr>
          <w:rFonts w:eastAsiaTheme="minorEastAsia" w:cs="Times New Roman"/>
          <w:i/>
        </w:rPr>
        <w:t>k</w:t>
      </w:r>
      <w:r w:rsidRPr="0031189C">
        <w:rPr>
          <w:rFonts w:eastAsiaTheme="minorEastAsia" w:cs="Times New Roman"/>
          <w:i/>
        </w:rPr>
        <w:t>-wave</w:t>
      </w:r>
      <w:r w:rsidRPr="007E4262">
        <w:rPr>
          <w:rFonts w:eastAsiaTheme="minorEastAsia" w:cs="Times New Roman"/>
        </w:rPr>
        <w:t xml:space="preserve">. As simulações foram executadas tanto no </w:t>
      </w:r>
      <w:r w:rsidR="0031189C" w:rsidRPr="00FC772F">
        <w:rPr>
          <w:rFonts w:eastAsiaTheme="minorEastAsia" w:cs="Times New Roman"/>
        </w:rPr>
        <w:t>M</w:t>
      </w:r>
      <w:r w:rsidRPr="00FC772F">
        <w:rPr>
          <w:rFonts w:eastAsiaTheme="minorEastAsia" w:cs="Times New Roman"/>
        </w:rPr>
        <w:t>atlab</w:t>
      </w:r>
      <w:r w:rsidRPr="007E4262">
        <w:rPr>
          <w:rFonts w:eastAsiaTheme="minorEastAsia" w:cs="Times New Roman"/>
        </w:rPr>
        <w:t xml:space="preserve"> quanto no código desenvolvido e os valores das pressões recebidos nos </w:t>
      </w:r>
      <w:r w:rsidR="00CC38FD" w:rsidRPr="007E4262">
        <w:rPr>
          <w:rFonts w:eastAsiaTheme="minorEastAsia" w:cs="Times New Roman"/>
        </w:rPr>
        <w:t xml:space="preserve">sensores </w:t>
      </w:r>
      <w:r w:rsidRPr="007E4262">
        <w:rPr>
          <w:rFonts w:eastAsiaTheme="minorEastAsia" w:cs="Times New Roman"/>
        </w:rPr>
        <w:t>foram comparados.</w:t>
      </w:r>
    </w:p>
    <w:p w:rsidR="00D7139F" w:rsidRPr="007E4262" w:rsidRDefault="00677FF4" w:rsidP="00ED6D0B">
      <w:pPr>
        <w:spacing w:after="120" w:line="360" w:lineRule="auto"/>
        <w:jc w:val="both"/>
        <w:rPr>
          <w:rFonts w:eastAsiaTheme="minorEastAsia" w:cs="Times New Roman"/>
        </w:rPr>
      </w:pPr>
      <w:r w:rsidRPr="007E4262">
        <w:rPr>
          <w:rFonts w:eastAsiaTheme="minorEastAsia" w:cs="Times New Roman"/>
        </w:rPr>
        <w:tab/>
        <w:t>A excitação do modelo por p</w:t>
      </w:r>
      <w:r w:rsidR="00637E4F" w:rsidRPr="007E4262">
        <w:rPr>
          <w:rFonts w:eastAsiaTheme="minorEastAsia" w:cs="Times New Roman"/>
        </w:rPr>
        <w:t xml:space="preserve">ressão inicial </w:t>
      </w:r>
      <w:r w:rsidR="00D7139F" w:rsidRPr="007E4262">
        <w:rPr>
          <w:rFonts w:eastAsiaTheme="minorEastAsia" w:cs="Times New Roman"/>
        </w:rPr>
        <w:t xml:space="preserve">foi testada </w:t>
      </w:r>
      <w:r w:rsidR="0031189C">
        <w:rPr>
          <w:rFonts w:eastAsiaTheme="minorEastAsia" w:cs="Times New Roman"/>
        </w:rPr>
        <w:t>por meio</w:t>
      </w:r>
      <w:r w:rsidR="00D7139F" w:rsidRPr="007E4262">
        <w:rPr>
          <w:rFonts w:eastAsiaTheme="minorEastAsia" w:cs="Times New Roman"/>
        </w:rPr>
        <w:t xml:space="preserve"> do exemplo </w:t>
      </w:r>
      <w:r w:rsidR="00D7139F" w:rsidRPr="0031189C">
        <w:rPr>
          <w:rFonts w:eastAsiaTheme="minorEastAsia" w:cs="Times New Roman"/>
          <w:i/>
        </w:rPr>
        <w:t>example_ivp_3D_simulation</w:t>
      </w:r>
      <w:r w:rsidR="0031189C">
        <w:rPr>
          <w:rFonts w:eastAsiaTheme="minorEastAsia" w:cs="Times New Roman"/>
        </w:rPr>
        <w:t>,</w:t>
      </w:r>
      <w:r w:rsidR="00D7139F" w:rsidRPr="007E4262">
        <w:rPr>
          <w:rFonts w:eastAsiaTheme="minorEastAsia" w:cs="Times New Roman"/>
        </w:rPr>
        <w:t xml:space="preserve"> que consiste na propagação de duas esferas de pressão e de um </w:t>
      </w:r>
      <w:r w:rsidR="00D7139F" w:rsidRPr="0031189C">
        <w:rPr>
          <w:rFonts w:eastAsiaTheme="minorEastAsia" w:cs="Times New Roman"/>
          <w:i/>
        </w:rPr>
        <w:t>array</w:t>
      </w:r>
      <w:r w:rsidR="00D7139F" w:rsidRPr="007E4262">
        <w:rPr>
          <w:rFonts w:eastAsiaTheme="minorEastAsia" w:cs="Times New Roman"/>
        </w:rPr>
        <w:t xml:space="preserve"> de sensores retilíneos. Os resultados do teste estão representados na </w:t>
      </w:r>
      <w:r w:rsidR="006A6245">
        <w:rPr>
          <w:rFonts w:eastAsiaTheme="minorEastAsia" w:cs="Times New Roman"/>
        </w:rPr>
        <w:t>f</w:t>
      </w:r>
      <w:r w:rsidR="00D7139F" w:rsidRPr="007E4262">
        <w:rPr>
          <w:rFonts w:eastAsiaTheme="minorEastAsia" w:cs="Times New Roman"/>
        </w:rPr>
        <w:t xml:space="preserve">igura </w:t>
      </w:r>
      <w:r w:rsidR="00D7139F" w:rsidRPr="007E4262">
        <w:rPr>
          <w:rFonts w:eastAsiaTheme="minorEastAsia" w:cs="Times New Roman"/>
        </w:rPr>
        <w:fldChar w:fldCharType="begin"/>
      </w:r>
      <w:r w:rsidR="00D7139F" w:rsidRPr="007E4262">
        <w:rPr>
          <w:rFonts w:eastAsiaTheme="minorEastAsia" w:cs="Times New Roman"/>
        </w:rPr>
        <w:instrText xml:space="preserve"> REF _Ref437161739 \h </w:instrText>
      </w:r>
      <w:r w:rsidR="007E4262" w:rsidRPr="007E4262">
        <w:rPr>
          <w:rFonts w:eastAsiaTheme="minorEastAsia" w:cs="Times New Roman"/>
        </w:rPr>
        <w:instrText xml:space="preserve"> \* MERGEFORMAT </w:instrText>
      </w:r>
      <w:r w:rsidR="00D7139F" w:rsidRPr="007E4262">
        <w:rPr>
          <w:rFonts w:eastAsiaTheme="minorEastAsia" w:cs="Times New Roman"/>
        </w:rPr>
      </w:r>
      <w:r w:rsidR="00D7139F" w:rsidRPr="007E4262">
        <w:rPr>
          <w:rFonts w:eastAsiaTheme="minorEastAsia" w:cs="Times New Roman"/>
        </w:rPr>
        <w:fldChar w:fldCharType="separate"/>
      </w:r>
      <w:r w:rsidR="00475CFA" w:rsidRPr="007E4262">
        <w:rPr>
          <w:rFonts w:cs="Times New Roman"/>
          <w:noProof/>
        </w:rPr>
        <w:t>4</w:t>
      </w:r>
      <w:r w:rsidR="00475CFA" w:rsidRPr="007E4262">
        <w:rPr>
          <w:rFonts w:cs="Times New Roman"/>
        </w:rPr>
        <w:t>.</w:t>
      </w:r>
      <w:r w:rsidR="00475CFA" w:rsidRPr="007E4262">
        <w:rPr>
          <w:rFonts w:cs="Times New Roman"/>
          <w:noProof/>
        </w:rPr>
        <w:t>1</w:t>
      </w:r>
      <w:r w:rsidR="00D7139F" w:rsidRPr="007E4262">
        <w:rPr>
          <w:rFonts w:eastAsiaTheme="minorEastAsia" w:cs="Times New Roman"/>
        </w:rPr>
        <w:fldChar w:fldCharType="end"/>
      </w:r>
      <w:r w:rsidR="00D7139F" w:rsidRPr="007E4262">
        <w:rPr>
          <w:rFonts w:eastAsiaTheme="minorEastAsia" w:cs="Times New Roman"/>
        </w:rPr>
        <w:t xml:space="preserve"> e</w:t>
      </w:r>
      <w:r w:rsidR="0031189C">
        <w:rPr>
          <w:rFonts w:eastAsiaTheme="minorEastAsia" w:cs="Times New Roman"/>
        </w:rPr>
        <w:t xml:space="preserve"> na</w:t>
      </w:r>
      <w:r w:rsidR="00D7139F" w:rsidRPr="007E4262">
        <w:rPr>
          <w:rFonts w:eastAsiaTheme="minorEastAsia" w:cs="Times New Roman"/>
        </w:rPr>
        <w:t xml:space="preserve"> </w:t>
      </w:r>
      <w:r w:rsidR="006A6245">
        <w:rPr>
          <w:rFonts w:eastAsiaTheme="minorEastAsia" w:cs="Times New Roman"/>
        </w:rPr>
        <w:t>figura 4.2</w:t>
      </w:r>
      <w:r w:rsidR="00D7139F" w:rsidRPr="007E4262">
        <w:rPr>
          <w:rFonts w:eastAsiaTheme="minorEastAsia" w:cs="Times New Roman"/>
        </w:rPr>
        <w:t>.</w:t>
      </w:r>
    </w:p>
    <w:p w:rsidR="00475CFA" w:rsidRPr="007E4262" w:rsidRDefault="000A3EBE" w:rsidP="00ED6D0B">
      <w:pPr>
        <w:spacing w:after="120" w:line="360" w:lineRule="auto"/>
        <w:rPr>
          <w:rFonts w:eastAsiaTheme="minorEastAsia" w:cs="Times New Roman"/>
        </w:rPr>
      </w:pPr>
      <w:r w:rsidRPr="007E4262">
        <w:rPr>
          <w:rFonts w:eastAsiaTheme="minorEastAsia" w:cs="Times New Roman"/>
          <w:noProof/>
          <w:lang w:eastAsia="pt-BR"/>
        </w:rPr>
        <mc:AlternateContent>
          <mc:Choice Requires="wpg">
            <w:drawing>
              <wp:anchor distT="0" distB="0" distL="114300" distR="114300" simplePos="0" relativeHeight="251595776" behindDoc="0" locked="0" layoutInCell="1" allowOverlap="1" wp14:anchorId="475E5ABD" wp14:editId="09CBCD45">
                <wp:simplePos x="0" y="0"/>
                <wp:positionH relativeFrom="margin">
                  <wp:posOffset>217500</wp:posOffset>
                </wp:positionH>
                <wp:positionV relativeFrom="paragraph">
                  <wp:posOffset>108153</wp:posOffset>
                </wp:positionV>
                <wp:extent cx="4974590" cy="4023360"/>
                <wp:effectExtent l="0" t="0" r="0" b="0"/>
                <wp:wrapNone/>
                <wp:docPr id="9" name="Agrupar 9"/>
                <wp:cNvGraphicFramePr/>
                <a:graphic xmlns:a="http://schemas.openxmlformats.org/drawingml/2006/main">
                  <a:graphicData uri="http://schemas.microsoft.com/office/word/2010/wordprocessingGroup">
                    <wpg:wgp>
                      <wpg:cNvGrpSpPr/>
                      <wpg:grpSpPr>
                        <a:xfrm>
                          <a:off x="0" y="0"/>
                          <a:ext cx="4974590" cy="4023360"/>
                          <a:chOff x="0" y="0"/>
                          <a:chExt cx="4556293" cy="4203620"/>
                        </a:xfrm>
                      </wpg:grpSpPr>
                      <wpg:grpSp>
                        <wpg:cNvPr id="6" name="Agrupar 6"/>
                        <wpg:cNvGrpSpPr/>
                        <wpg:grpSpPr>
                          <a:xfrm>
                            <a:off x="0" y="0"/>
                            <a:ext cx="4556293" cy="3714972"/>
                            <a:chOff x="0" y="0"/>
                            <a:chExt cx="4556293" cy="3714972"/>
                          </a:xfrm>
                        </wpg:grpSpPr>
                        <pic:pic xmlns:pic="http://schemas.openxmlformats.org/drawingml/2006/picture">
                          <pic:nvPicPr>
                            <pic:cNvPr id="4" name="Imagem 4"/>
                            <pic:cNvPicPr>
                              <a:picLocks noChangeAspect="1"/>
                            </pic:cNvPicPr>
                          </pic:nvPicPr>
                          <pic:blipFill rotWithShape="1">
                            <a:blip r:embed="rId10" cstate="print">
                              <a:extLst>
                                <a:ext uri="{28A0092B-C50C-407E-A947-70E740481C1C}">
                                  <a14:useLocalDpi xmlns:a14="http://schemas.microsoft.com/office/drawing/2010/main" val="0"/>
                                </a:ext>
                              </a:extLst>
                            </a:blip>
                            <a:srcRect l="33112" t="14385" r="31131" b="34136"/>
                            <a:stretch/>
                          </pic:blipFill>
                          <pic:spPr bwMode="auto">
                            <a:xfrm>
                              <a:off x="2361733" y="151465"/>
                              <a:ext cx="2194560" cy="17754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m 5"/>
                            <pic:cNvPicPr>
                              <a:picLocks noChangeAspect="1"/>
                            </pic:cNvPicPr>
                          </pic:nvPicPr>
                          <pic:blipFill rotWithShape="1">
                            <a:blip r:embed="rId11" cstate="print">
                              <a:extLst>
                                <a:ext uri="{28A0092B-C50C-407E-A947-70E740481C1C}">
                                  <a14:useLocalDpi xmlns:a14="http://schemas.microsoft.com/office/drawing/2010/main" val="0"/>
                                </a:ext>
                              </a:extLst>
                            </a:blip>
                            <a:srcRect l="34758" t="14834" r="30498" b="34133"/>
                            <a:stretch/>
                          </pic:blipFill>
                          <pic:spPr bwMode="auto">
                            <a:xfrm>
                              <a:off x="2378562" y="1918557"/>
                              <a:ext cx="2169160"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Imagem 3"/>
                            <pic:cNvPicPr>
                              <a:picLocks noChangeAspect="1"/>
                            </pic:cNvPicPr>
                          </pic:nvPicPr>
                          <pic:blipFill rotWithShape="1">
                            <a:blip r:embed="rId12" cstate="print">
                              <a:extLst>
                                <a:ext uri="{28A0092B-C50C-407E-A947-70E740481C1C}">
                                  <a14:useLocalDpi xmlns:a14="http://schemas.microsoft.com/office/drawing/2010/main" val="0"/>
                                </a:ext>
                              </a:extLst>
                            </a:blip>
                            <a:srcRect l="33614" t="15060" r="31884" b="34812"/>
                            <a:stretch/>
                          </pic:blipFill>
                          <pic:spPr bwMode="auto">
                            <a:xfrm>
                              <a:off x="201954" y="1918557"/>
                              <a:ext cx="2199005" cy="17964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Imagem 2"/>
                            <pic:cNvPicPr>
                              <a:picLocks noChangeAspect="1"/>
                            </pic:cNvPicPr>
                          </pic:nvPicPr>
                          <pic:blipFill rotWithShape="1">
                            <a:blip r:embed="rId13">
                              <a:extLst>
                                <a:ext uri="{28A0092B-C50C-407E-A947-70E740481C1C}">
                                  <a14:useLocalDpi xmlns:a14="http://schemas.microsoft.com/office/drawing/2010/main" val="0"/>
                                </a:ext>
                              </a:extLst>
                            </a:blip>
                            <a:srcRect t="-1" r="6154" b="-1033"/>
                            <a:stretch/>
                          </pic:blipFill>
                          <pic:spPr bwMode="auto">
                            <a:xfrm>
                              <a:off x="0" y="0"/>
                              <a:ext cx="2372360" cy="1915160"/>
                            </a:xfrm>
                            <a:prstGeom prst="rect">
                              <a:avLst/>
                            </a:prstGeom>
                            <a:ln>
                              <a:noFill/>
                            </a:ln>
                            <a:extLst>
                              <a:ext uri="{53640926-AAD7-44D8-BBD7-CCE9431645EC}">
                                <a14:shadowObscured xmlns:a14="http://schemas.microsoft.com/office/drawing/2010/main"/>
                              </a:ext>
                            </a:extLst>
                          </pic:spPr>
                        </pic:pic>
                      </wpg:grpSp>
                      <wps:wsp>
                        <wps:cNvPr id="7" name="Caixa de Texto 7"/>
                        <wps:cNvSpPr txBox="1"/>
                        <wps:spPr>
                          <a:xfrm>
                            <a:off x="0" y="3771887"/>
                            <a:ext cx="4556125" cy="431733"/>
                          </a:xfrm>
                          <a:prstGeom prst="rect">
                            <a:avLst/>
                          </a:prstGeom>
                          <a:solidFill>
                            <a:prstClr val="white"/>
                          </a:solidFill>
                          <a:ln>
                            <a:noFill/>
                          </a:ln>
                        </wps:spPr>
                        <wps:txbx>
                          <w:txbxContent>
                            <w:p w:rsidR="000814BF" w:rsidRPr="006A0D1B" w:rsidRDefault="000814BF" w:rsidP="00D7139F">
                              <w:pPr>
                                <w:pStyle w:val="Legenda"/>
                              </w:pPr>
                              <w:r w:rsidRPr="006A0D1B">
                                <w:t xml:space="preserve">Figura </w:t>
                              </w:r>
                              <w:bookmarkStart w:id="20" w:name="_Ref437161739"/>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1</w:t>
                                </w:r>
                              </w:fldSimple>
                              <w:bookmarkEnd w:id="20"/>
                              <w:r w:rsidRPr="006A0D1B">
                                <w:t xml:space="preserve"> – </w:t>
                              </w:r>
                              <w:r>
                                <w:t xml:space="preserve">Simulação da propagação da onda resultante de duas esferas de pressão inicial  </w:t>
                              </w:r>
                              <w:r w:rsidRPr="006A0D1B">
                                <w:t xml:space="preserve">a) Grid 3D que mostra </w:t>
                              </w:r>
                              <w:r>
                                <w:t>a localização d</w:t>
                              </w:r>
                              <w:r w:rsidRPr="006A0D1B">
                                <w:t xml:space="preserve">as esferas de pressão inicial e o array de sensores colineares. b), c) e d) mostram a propagação da onda em três instantes de tempo diferentes, onde </w:t>
                              </w:r>
                              <m:oMath>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c</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d</m:t>
                                    </m:r>
                                  </m:sub>
                                </m:sSub>
                              </m:oMath>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5E5ABD" id="Agrupar 9" o:spid="_x0000_s1028" style="position:absolute;margin-left:17.15pt;margin-top:8.5pt;width:391.7pt;height:316.8pt;z-index:251595776;mso-position-horizontal-relative:margin;mso-position-vertical-relative:text;mso-width-relative:margin;mso-height-relative:margin" coordsize="45562,4203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">
                <v:group id="Agrupar 6" o:spid="_x0000_s1029" style="position:absolute;width:45562;height:37149" coordsize="45562,37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4" o:spid="_x0000_s1030" type="#_x0000_t75" style="position:absolute;left:23617;top:1514;width:21945;height:1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">
                    <v:imagedata r:id="rId14" o:title="" croptop="9427f" cropbottom="22371f" cropleft="21700f" cropright="20402f"/>
                    <v:path arrowok="t"/>
                  </v:shape>
                  <v:shape id="Imagem 5" o:spid="_x0000_s1031" type="#_x0000_t75" style="position:absolute;left:23785;top:19185;width:21692;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">
                    <v:imagedata r:id="rId15" o:title="" croptop="9722f" cropbottom="22369f" cropleft="22779f" cropright="19987f"/>
                    <v:path arrowok="t"/>
                  </v:shape>
                  <v:shape id="Imagem 3" o:spid="_x0000_s1032" type="#_x0000_t75" style="position:absolute;left:2019;top:19185;width:21990;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">
                    <v:imagedata r:id="rId16" o:title="" croptop="9870f" cropbottom="22814f" cropleft="22029f" cropright="20895f"/>
                    <v:path arrowok="t"/>
                  </v:shape>
                  <v:shape id="Imagem 2" o:spid="_x0000_s1033" type="#_x0000_t75" style="position:absolute;width:23723;height:19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">
                    <v:imagedata r:id="rId17" o:title="" croptop="-1f" cropbottom="-677f" cropright="4033f"/>
                    <v:path arrowok="t"/>
                  </v:shape>
                </v:group>
                <v:shape id="Caixa de Texto 7" o:spid="_x0000_s1034" type="#_x0000_t202" style="position:absolute;top:37718;width:45561;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rsidR="000814BF" w:rsidRPr="006A0D1B" w:rsidRDefault="000814BF" w:rsidP="00D7139F">
                        <w:pPr>
                          <w:pStyle w:val="Legenda"/>
                        </w:pPr>
                        <w:r w:rsidRPr="006A0D1B">
                          <w:t xml:space="preserve">Figura </w:t>
                        </w:r>
                        <w:bookmarkStart w:id="21" w:name="_Ref437161739"/>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1</w:t>
                          </w:r>
                        </w:fldSimple>
                        <w:bookmarkEnd w:id="21"/>
                        <w:r w:rsidRPr="006A0D1B">
                          <w:t xml:space="preserve"> – </w:t>
                        </w:r>
                        <w:r>
                          <w:t xml:space="preserve">Simulação da propagação da onda resultante de duas esferas de pressão inicial  </w:t>
                        </w:r>
                        <w:r w:rsidRPr="006A0D1B">
                          <w:t xml:space="preserve">a) Grid 3D que mostra </w:t>
                        </w:r>
                        <w:r>
                          <w:t>a localização d</w:t>
                        </w:r>
                        <w:r w:rsidRPr="006A0D1B">
                          <w:t xml:space="preserve">as esferas de pressão inicial e o array de sensores colineares. b), c) e d) mostram a propagação da onda em três instantes de tempo diferentes, onde </w:t>
                        </w:r>
                        <m:oMath>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c</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d</m:t>
                              </m:r>
                            </m:sub>
                          </m:sSub>
                        </m:oMath>
                      </w:p>
                    </w:txbxContent>
                  </v:textbox>
                </v:shape>
                <w10:wrap anchorx="margin"/>
              </v:group>
            </w:pict>
          </mc:Fallback>
        </mc:AlternateContent>
      </w:r>
    </w:p>
    <w:p w:rsidR="00475CFA" w:rsidRPr="007E4262" w:rsidRDefault="00475CFA" w:rsidP="00ED6D0B">
      <w:pPr>
        <w:spacing w:after="120" w:line="360" w:lineRule="auto"/>
        <w:rPr>
          <w:rFonts w:eastAsiaTheme="minorEastAsia" w:cs="Times New Roman"/>
        </w:rPr>
      </w:pPr>
    </w:p>
    <w:p w:rsidR="00475CFA" w:rsidRPr="007E4262" w:rsidRDefault="00475CFA"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Default="00D7139F" w:rsidP="00ED6D0B">
      <w:pPr>
        <w:spacing w:after="120" w:line="360" w:lineRule="auto"/>
        <w:rPr>
          <w:rFonts w:eastAsiaTheme="minorEastAsia" w:cs="Times New Roman"/>
        </w:rPr>
      </w:pPr>
    </w:p>
    <w:p w:rsidR="000A3EBE" w:rsidRDefault="000A3EBE" w:rsidP="00ED6D0B">
      <w:pPr>
        <w:spacing w:after="120" w:line="360" w:lineRule="auto"/>
        <w:rPr>
          <w:rFonts w:eastAsiaTheme="minorEastAsia" w:cs="Times New Roman"/>
        </w:rPr>
      </w:pPr>
    </w:p>
    <w:p w:rsidR="000A3EBE" w:rsidRDefault="000A3EBE" w:rsidP="00ED6D0B">
      <w:pPr>
        <w:spacing w:after="120" w:line="360" w:lineRule="auto"/>
        <w:rPr>
          <w:rFonts w:eastAsiaTheme="minorEastAsia" w:cs="Times New Roman"/>
        </w:rPr>
      </w:pPr>
    </w:p>
    <w:p w:rsidR="000A3EBE" w:rsidRDefault="000A3EBE"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916CF5" w:rsidRDefault="00526656" w:rsidP="00916CF5">
      <w:pPr>
        <w:keepNext/>
        <w:spacing w:after="120" w:line="360" w:lineRule="auto"/>
      </w:pPr>
      <w:r>
        <w:rPr>
          <w:rFonts w:eastAsiaTheme="minorEastAsia" w:cs="Times New Roman"/>
          <w:noProof/>
          <w:lang w:eastAsia="pt-BR"/>
        </w:rPr>
        <w:lastRenderedPageBreak/>
        <w:drawing>
          <wp:inline distT="0" distB="0" distL="0" distR="0" wp14:anchorId="339A794F" wp14:editId="482C9CD9">
            <wp:extent cx="5661964" cy="423074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 r="-1038" b="8348"/>
                    <a:stretch/>
                  </pic:blipFill>
                  <pic:spPr bwMode="auto">
                    <a:xfrm>
                      <a:off x="0" y="0"/>
                      <a:ext cx="5674627" cy="4240207"/>
                    </a:xfrm>
                    <a:prstGeom prst="rect">
                      <a:avLst/>
                    </a:prstGeom>
                    <a:noFill/>
                    <a:ln>
                      <a:noFill/>
                    </a:ln>
                    <a:extLst>
                      <a:ext uri="{53640926-AAD7-44D8-BBD7-CCE9431645EC}">
                        <a14:shadowObscured xmlns:a14="http://schemas.microsoft.com/office/drawing/2010/main"/>
                      </a:ext>
                    </a:extLst>
                  </pic:spPr>
                </pic:pic>
              </a:graphicData>
            </a:graphic>
          </wp:inline>
        </w:drawing>
      </w:r>
    </w:p>
    <w:p w:rsidR="00916CF5" w:rsidRDefault="00916CF5" w:rsidP="00916CF5">
      <w:pPr>
        <w:pStyle w:val="Legenda"/>
        <w:rPr>
          <w:noProof/>
        </w:rPr>
      </w:pPr>
      <w:r>
        <w:t xml:space="preserve">Figura </w:t>
      </w:r>
      <w:fldSimple w:instr=" STYLEREF 1 \s ">
        <w:r w:rsidR="006D5C75">
          <w:rPr>
            <w:noProof/>
          </w:rPr>
          <w:t>4</w:t>
        </w:r>
      </w:fldSimple>
      <w:r w:rsidR="006D5C75">
        <w:t>.</w:t>
      </w:r>
      <w:fldSimple w:instr=" SEQ Figura \* ARABIC \s 1 ">
        <w:r w:rsidR="006D5C75">
          <w:rPr>
            <w:noProof/>
          </w:rPr>
          <w:t>2</w:t>
        </w:r>
      </w:fldSimple>
      <w:r>
        <w:t xml:space="preserve"> Pressão registradas pelos sensores, a) Simulação com código em matlab, b) simulação com Código CUDA, c) Histograma do erro relativo </w:t>
      </w:r>
      <m:oMath>
        <m:r>
          <w:rPr>
            <w:rFonts w:ascii="Cambria Math" w:hAnsi="Cambria Math"/>
          </w:rPr>
          <m:t>(δ)</m:t>
        </m:r>
      </m:oMath>
      <w:r>
        <w:rPr>
          <w:rFonts w:eastAsiaTheme="minorEastAsia"/>
        </w:rPr>
        <w:t xml:space="preserve"> em escala logarítmica, d)Erro relativo médio x Time Step (média de todos os sensores para um mesmo instante de tempo), e) Gráfico 2D com o erro relativo em escala logarítmica.</w:t>
      </w:r>
    </w:p>
    <w:p w:rsidR="00D7139F" w:rsidRDefault="00D7139F" w:rsidP="00916CF5">
      <w:pPr>
        <w:pStyle w:val="Legenda"/>
        <w:jc w:val="left"/>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A figura </w:t>
      </w:r>
      <w:r w:rsidRPr="007E4262">
        <w:rPr>
          <w:rFonts w:eastAsiaTheme="minorEastAsia" w:cs="Times New Roman"/>
        </w:rPr>
        <w:fldChar w:fldCharType="begin"/>
      </w:r>
      <w:r w:rsidRPr="007E4262">
        <w:rPr>
          <w:rFonts w:eastAsiaTheme="minorEastAsia" w:cs="Times New Roman"/>
        </w:rPr>
        <w:instrText xml:space="preserve"> REF _Ref437163431 \h  \* MERGEFORMAT </w:instrText>
      </w:r>
      <w:r w:rsidRPr="007E4262">
        <w:rPr>
          <w:rFonts w:eastAsiaTheme="minorEastAsia" w:cs="Times New Roman"/>
        </w:rPr>
      </w:r>
      <w:r w:rsidRPr="007E4262">
        <w:rPr>
          <w:rFonts w:eastAsiaTheme="minorEastAsia" w:cs="Times New Roman"/>
        </w:rPr>
        <w:fldChar w:fldCharType="separate"/>
      </w:r>
      <w:r w:rsidR="00E86395" w:rsidRPr="007E4262">
        <w:rPr>
          <w:rFonts w:cs="Times New Roman"/>
          <w:noProof/>
        </w:rPr>
        <w:t>4.2</w:t>
      </w:r>
      <w:r w:rsidRPr="007E4262">
        <w:rPr>
          <w:rFonts w:eastAsiaTheme="minorEastAsia" w:cs="Times New Roman"/>
        </w:rPr>
        <w:fldChar w:fldCharType="end"/>
      </w:r>
      <w:r w:rsidRPr="007E4262">
        <w:rPr>
          <w:rFonts w:eastAsiaTheme="minorEastAsia" w:cs="Times New Roman"/>
        </w:rPr>
        <w:t xml:space="preserve"> indica que os resultados das duas simulações são muito semelhantes e uma análise visual não é possível para concluir a qualidade da simulação com o dispositivo gráfico. Pelo histograma</w:t>
      </w:r>
      <w:r w:rsidR="00F5342B">
        <w:rPr>
          <w:rFonts w:eastAsiaTheme="minorEastAsia" w:cs="Times New Roman"/>
        </w:rPr>
        <w:t>,</w:t>
      </w:r>
      <w:r w:rsidRPr="007E4262">
        <w:rPr>
          <w:rFonts w:eastAsiaTheme="minorEastAsia" w:cs="Times New Roman"/>
        </w:rPr>
        <w:t xml:space="preserve"> v</w:t>
      </w:r>
      <w:r w:rsidR="00F5342B">
        <w:rPr>
          <w:rFonts w:eastAsiaTheme="minorEastAsia" w:cs="Times New Roman"/>
        </w:rPr>
        <w:t>ê-se</w:t>
      </w:r>
      <w:r w:rsidRPr="007E4262">
        <w:rPr>
          <w:rFonts w:eastAsiaTheme="minorEastAsia" w:cs="Times New Roman"/>
        </w:rPr>
        <w:t xml:space="preserve"> que</w:t>
      </w:r>
      <w:r w:rsidR="00F5342B">
        <w:rPr>
          <w:rFonts w:eastAsiaTheme="minorEastAsia" w:cs="Times New Roman"/>
        </w:rPr>
        <w:t>,</w:t>
      </w:r>
      <w:r w:rsidRPr="007E4262">
        <w:rPr>
          <w:rFonts w:eastAsiaTheme="minorEastAsia" w:cs="Times New Roman"/>
        </w:rPr>
        <w:t xml:space="preserve"> na maioria dos casos</w:t>
      </w:r>
      <w:r w:rsidR="00F5342B">
        <w:rPr>
          <w:rFonts w:eastAsiaTheme="minorEastAsia" w:cs="Times New Roman"/>
        </w:rPr>
        <w:t>,</w:t>
      </w:r>
      <w:r w:rsidRPr="007E4262">
        <w:rPr>
          <w:rFonts w:eastAsiaTheme="minorEastAsia" w:cs="Times New Roman"/>
        </w:rPr>
        <w:t xml:space="preserve"> o erro relativo é menor que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-4</m:t>
            </m:r>
          </m:sup>
        </m:sSup>
      </m:oMath>
      <w:r w:rsidRPr="007E4262">
        <w:rPr>
          <w:rFonts w:eastAsiaTheme="minorEastAsia" w:cs="Times New Roman"/>
        </w:rPr>
        <w:t xml:space="preserve">, divergindo um pouco do erro de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r>
          <w:rPr>
            <w:rFonts w:ascii="Cambria Math" w:eastAsiaTheme="minorEastAsia" w:hAnsi="Cambria Math" w:cs="Times New Roman"/>
          </w:rPr>
          <m:t xml:space="preserve"> </m:t>
        </m:r>
      </m:oMath>
      <w:r w:rsidRPr="007E4262">
        <w:rPr>
          <w:rFonts w:eastAsiaTheme="minorEastAsia" w:cs="Times New Roman"/>
        </w:rPr>
        <w:t>que é o qu</w:t>
      </w:r>
      <w:r w:rsidR="00F5342B">
        <w:rPr>
          <w:rFonts w:eastAsiaTheme="minorEastAsia" w:cs="Times New Roman"/>
        </w:rPr>
        <w:t>e se</w:t>
      </w:r>
      <w:r w:rsidRPr="007E4262">
        <w:rPr>
          <w:rFonts w:eastAsiaTheme="minorEastAsia" w:cs="Times New Roman"/>
        </w:rPr>
        <w:t xml:space="preserve"> esper</w:t>
      </w:r>
      <w:r w:rsidR="00F5342B">
        <w:rPr>
          <w:rFonts w:eastAsiaTheme="minorEastAsia" w:cs="Times New Roman"/>
        </w:rPr>
        <w:t>ava.</w:t>
      </w:r>
      <w:r w:rsidRPr="007E4262">
        <w:rPr>
          <w:rFonts w:eastAsiaTheme="minorEastAsia" w:cs="Times New Roman"/>
        </w:rPr>
        <w:t xml:space="preserve"> Contudo, o erro ligeiramente maior é </w:t>
      </w:r>
      <w:r w:rsidR="00637E4F" w:rsidRPr="007E4262">
        <w:rPr>
          <w:rFonts w:eastAsiaTheme="minorEastAsia" w:cs="Times New Roman"/>
        </w:rPr>
        <w:t>totalmente</w:t>
      </w:r>
      <w:r w:rsidRPr="007E4262">
        <w:rPr>
          <w:rFonts w:eastAsiaTheme="minorEastAsia" w:cs="Times New Roman"/>
        </w:rPr>
        <w:t xml:space="preserve"> aceitável, pois</w:t>
      </w:r>
      <w:r w:rsidR="00F5342B">
        <w:rPr>
          <w:rFonts w:eastAsiaTheme="minorEastAsia" w:cs="Times New Roman"/>
        </w:rPr>
        <w:t>,</w:t>
      </w:r>
      <w:r w:rsidRPr="007E4262">
        <w:rPr>
          <w:rFonts w:eastAsiaTheme="minorEastAsia" w:cs="Times New Roman"/>
        </w:rPr>
        <w:t xml:space="preserve"> na figura </w:t>
      </w:r>
      <w:r w:rsidRPr="007E4262">
        <w:rPr>
          <w:rFonts w:eastAsiaTheme="minorEastAsia" w:cs="Times New Roman"/>
        </w:rPr>
        <w:fldChar w:fldCharType="begin"/>
      </w:r>
      <w:r w:rsidRPr="007E4262">
        <w:rPr>
          <w:rFonts w:eastAsiaTheme="minorEastAsia" w:cs="Times New Roman"/>
        </w:rPr>
        <w:instrText xml:space="preserve"> REF _Ref437163518 \h  \* MERGEFORMAT </w:instrText>
      </w:r>
      <w:r w:rsidRPr="007E4262">
        <w:rPr>
          <w:rFonts w:eastAsiaTheme="minorEastAsia" w:cs="Times New Roman"/>
        </w:rPr>
      </w:r>
      <w:r w:rsidRPr="007E4262">
        <w:rPr>
          <w:rFonts w:eastAsiaTheme="minorEastAsia" w:cs="Times New Roman"/>
        </w:rPr>
        <w:fldChar w:fldCharType="separate"/>
      </w:r>
      <w:r w:rsidR="00637E4F" w:rsidRPr="007E4262">
        <w:rPr>
          <w:rFonts w:cs="Times New Roman"/>
          <w:noProof/>
        </w:rPr>
        <w:t>4.2</w:t>
      </w:r>
      <w:r w:rsidRPr="007E4262">
        <w:rPr>
          <w:rFonts w:eastAsiaTheme="minorEastAsia" w:cs="Times New Roman"/>
        </w:rPr>
        <w:fldChar w:fldCharType="end"/>
      </w:r>
      <w:r w:rsidR="00F5342B">
        <w:rPr>
          <w:rFonts w:eastAsiaTheme="minorEastAsia" w:cs="Times New Roman"/>
        </w:rPr>
        <w:t>,</w:t>
      </w:r>
      <w:r w:rsidRPr="007E4262">
        <w:rPr>
          <w:rFonts w:eastAsiaTheme="minorEastAsia" w:cs="Times New Roman"/>
        </w:rPr>
        <w:t xml:space="preserve"> </w:t>
      </w:r>
      <w:r w:rsidR="00F5342B">
        <w:rPr>
          <w:rFonts w:eastAsiaTheme="minorEastAsia" w:cs="Times New Roman"/>
        </w:rPr>
        <w:t>constata-se</w:t>
      </w:r>
      <w:r w:rsidRPr="007E4262">
        <w:rPr>
          <w:rFonts w:eastAsiaTheme="minorEastAsia" w:cs="Times New Roman"/>
        </w:rPr>
        <w:t xml:space="preserve"> que onde o sinal é mais significativo, isto é, onde o sinal tem o maior m</w:t>
      </w:r>
      <w:r w:rsidR="00F5342B">
        <w:rPr>
          <w:rFonts w:eastAsiaTheme="minorEastAsia" w:cs="Times New Roman"/>
        </w:rPr>
        <w:t>ó</w:t>
      </w:r>
      <w:r w:rsidRPr="007E4262">
        <w:rPr>
          <w:rFonts w:eastAsiaTheme="minorEastAsia" w:cs="Times New Roman"/>
        </w:rPr>
        <w:t xml:space="preserve">dulo, o erro relativo é muito baixo, menor que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7E4262">
        <w:rPr>
          <w:rFonts w:eastAsiaTheme="minorEastAsia" w:cs="Times New Roman"/>
        </w:rPr>
        <w:t>.</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A análise da fonte</w:t>
      </w:r>
      <w:r w:rsidR="00F5342B">
        <w:rPr>
          <w:rFonts w:eastAsiaTheme="minorEastAsia" w:cs="Times New Roman"/>
        </w:rPr>
        <w:t>,</w:t>
      </w:r>
      <w:r w:rsidRPr="007E4262">
        <w:rPr>
          <w:rFonts w:eastAsiaTheme="minorEastAsia" w:cs="Times New Roman"/>
        </w:rPr>
        <w:t xml:space="preserve"> usando transdutores</w:t>
      </w:r>
      <w:r w:rsidR="00F5342B">
        <w:rPr>
          <w:rFonts w:eastAsiaTheme="minorEastAsia" w:cs="Times New Roman"/>
        </w:rPr>
        <w:t>,</w:t>
      </w:r>
      <w:r w:rsidRPr="007E4262">
        <w:rPr>
          <w:rFonts w:eastAsiaTheme="minorEastAsia" w:cs="Times New Roman"/>
        </w:rPr>
        <w:t xml:space="preserve"> é muito parecida com a anterior, </w:t>
      </w:r>
      <w:r w:rsidR="00F5342B">
        <w:rPr>
          <w:rFonts w:eastAsiaTheme="minorEastAsia" w:cs="Times New Roman"/>
        </w:rPr>
        <w:t xml:space="preserve">tanto que se </w:t>
      </w:r>
      <w:r w:rsidRPr="007E4262">
        <w:rPr>
          <w:rFonts w:eastAsiaTheme="minorEastAsia" w:cs="Times New Roman"/>
        </w:rPr>
        <w:t>us</w:t>
      </w:r>
      <w:r w:rsidR="00F5342B">
        <w:rPr>
          <w:rFonts w:eastAsiaTheme="minorEastAsia" w:cs="Times New Roman"/>
        </w:rPr>
        <w:t xml:space="preserve">ou </w:t>
      </w:r>
      <w:r w:rsidRPr="007E4262">
        <w:rPr>
          <w:rFonts w:eastAsiaTheme="minorEastAsia" w:cs="Times New Roman"/>
        </w:rPr>
        <w:t xml:space="preserve">o exemplo do </w:t>
      </w:r>
      <w:r w:rsidRPr="00F5342B">
        <w:rPr>
          <w:rFonts w:eastAsiaTheme="minorEastAsia" w:cs="Times New Roman"/>
          <w:i/>
        </w:rPr>
        <w:t>k-wave</w:t>
      </w:r>
      <w:r w:rsidR="00F5342B">
        <w:rPr>
          <w:rFonts w:eastAsiaTheme="minorEastAsia" w:cs="Times New Roman"/>
          <w:i/>
        </w:rPr>
        <w:t>,</w:t>
      </w:r>
      <w:r w:rsidRPr="00F5342B">
        <w:rPr>
          <w:rFonts w:eastAsiaTheme="minorEastAsia" w:cs="Times New Roman"/>
          <w:i/>
        </w:rPr>
        <w:t xml:space="preserve"> ‘example_us_beam_pattern’</w:t>
      </w:r>
      <w:r w:rsidR="00F5342B">
        <w:rPr>
          <w:rFonts w:eastAsiaTheme="minorEastAsia" w:cs="Times New Roman"/>
        </w:rPr>
        <w:t>,</w:t>
      </w:r>
      <w:r w:rsidRPr="007E4262">
        <w:rPr>
          <w:rFonts w:eastAsiaTheme="minorEastAsia" w:cs="Times New Roman"/>
        </w:rPr>
        <w:t xml:space="preserve"> e compar</w:t>
      </w:r>
      <w:r w:rsidR="00F5342B">
        <w:rPr>
          <w:rFonts w:eastAsiaTheme="minorEastAsia" w:cs="Times New Roman"/>
        </w:rPr>
        <w:t>aram-se</w:t>
      </w:r>
      <w:r w:rsidRPr="007E4262">
        <w:rPr>
          <w:rFonts w:eastAsiaTheme="minorEastAsia" w:cs="Times New Roman"/>
        </w:rPr>
        <w:t xml:space="preserve"> os valores de pressão nos receptores. Os erros</w:t>
      </w:r>
      <w:r w:rsidR="00F5342B">
        <w:rPr>
          <w:rFonts w:eastAsiaTheme="minorEastAsia" w:cs="Times New Roman"/>
        </w:rPr>
        <w:t>,</w:t>
      </w:r>
      <w:r w:rsidRPr="007E4262">
        <w:rPr>
          <w:rFonts w:eastAsiaTheme="minorEastAsia" w:cs="Times New Roman"/>
        </w:rPr>
        <w:t xml:space="preserve"> nesse caso</w:t>
      </w:r>
      <w:r w:rsidR="00F5342B">
        <w:rPr>
          <w:rFonts w:eastAsiaTheme="minorEastAsia" w:cs="Times New Roman"/>
        </w:rPr>
        <w:t>,</w:t>
      </w:r>
      <w:r w:rsidRPr="007E4262">
        <w:rPr>
          <w:rFonts w:eastAsiaTheme="minorEastAsia" w:cs="Times New Roman"/>
        </w:rPr>
        <w:t xml:space="preserve"> foram todos menores que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-5</m:t>
            </m:r>
          </m:sup>
        </m:sSup>
      </m:oMath>
      <w:r w:rsidR="00F5342B">
        <w:rPr>
          <w:rFonts w:eastAsiaTheme="minorEastAsia" w:cs="Times New Roman"/>
        </w:rPr>
        <w:t>,</w:t>
      </w:r>
      <w:r w:rsidRPr="007E4262">
        <w:rPr>
          <w:rFonts w:eastAsiaTheme="minorEastAsia" w:cs="Times New Roman"/>
        </w:rPr>
        <w:t xml:space="preserve"> garantindo</w:t>
      </w:r>
      <w:r w:rsidR="00C8609D">
        <w:rPr>
          <w:rFonts w:eastAsiaTheme="minorEastAsia" w:cs="Times New Roman"/>
        </w:rPr>
        <w:t>,</w:t>
      </w:r>
      <w:r w:rsidRPr="007E4262">
        <w:rPr>
          <w:rFonts w:eastAsiaTheme="minorEastAsia" w:cs="Times New Roman"/>
        </w:rPr>
        <w:t xml:space="preserve"> assim, </w:t>
      </w:r>
      <w:r w:rsidR="00C8609D">
        <w:rPr>
          <w:rFonts w:eastAsiaTheme="minorEastAsia" w:cs="Times New Roman"/>
        </w:rPr>
        <w:t xml:space="preserve">que </w:t>
      </w:r>
      <w:r w:rsidRPr="007E4262">
        <w:rPr>
          <w:rFonts w:eastAsiaTheme="minorEastAsia" w:cs="Times New Roman"/>
        </w:rPr>
        <w:t>a implementação dos transdutores como fonte está correta.</w:t>
      </w: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0A3EBE" w:rsidP="00ED6D0B">
      <w:pPr>
        <w:spacing w:after="120" w:line="360" w:lineRule="auto"/>
        <w:rPr>
          <w:rFonts w:eastAsiaTheme="minorEastAsia" w:cs="Times New Roman"/>
        </w:rPr>
      </w:pPr>
      <w:r w:rsidRPr="007E4262">
        <w:rPr>
          <w:rFonts w:eastAsiaTheme="minorEastAsia" w:cs="Times New Roman"/>
          <w:b/>
          <w:noProof/>
          <w:lang w:eastAsia="pt-BR"/>
        </w:rPr>
        <w:lastRenderedPageBreak/>
        <mc:AlternateContent>
          <mc:Choice Requires="wpg">
            <w:drawing>
              <wp:anchor distT="0" distB="0" distL="114300" distR="114300" simplePos="0" relativeHeight="251599872" behindDoc="1" locked="0" layoutInCell="1" allowOverlap="1" wp14:anchorId="39EC8577" wp14:editId="41C8F67B">
                <wp:simplePos x="0" y="0"/>
                <wp:positionH relativeFrom="margin">
                  <wp:posOffset>337880</wp:posOffset>
                </wp:positionH>
                <wp:positionV relativeFrom="paragraph">
                  <wp:posOffset>-1270</wp:posOffset>
                </wp:positionV>
                <wp:extent cx="4912242" cy="6762307"/>
                <wp:effectExtent l="0" t="0" r="3175" b="635"/>
                <wp:wrapNone/>
                <wp:docPr id="30" name="Agrupar 30"/>
                <wp:cNvGraphicFramePr/>
                <a:graphic xmlns:a="http://schemas.openxmlformats.org/drawingml/2006/main">
                  <a:graphicData uri="http://schemas.microsoft.com/office/word/2010/wordprocessingGroup">
                    <wpg:wgp>
                      <wpg:cNvGrpSpPr/>
                      <wpg:grpSpPr>
                        <a:xfrm>
                          <a:off x="0" y="0"/>
                          <a:ext cx="4912242" cy="6762307"/>
                          <a:chOff x="0" y="0"/>
                          <a:chExt cx="5394878" cy="7205345"/>
                        </a:xfrm>
                      </wpg:grpSpPr>
                      <wpg:grpSp>
                        <wpg:cNvPr id="28" name="Agrupar 28"/>
                        <wpg:cNvGrpSpPr/>
                        <wpg:grpSpPr>
                          <a:xfrm>
                            <a:off x="0" y="0"/>
                            <a:ext cx="5394878" cy="6589092"/>
                            <a:chOff x="0" y="0"/>
                            <a:chExt cx="5394878" cy="6589092"/>
                          </a:xfrm>
                        </wpg:grpSpPr>
                        <pic:pic xmlns:pic="http://schemas.openxmlformats.org/drawingml/2006/picture">
                          <pic:nvPicPr>
                            <pic:cNvPr id="20" name="Imagem 20"/>
                            <pic:cNvPicPr>
                              <a:picLocks noChangeAspect="1"/>
                            </pic:cNvPicPr>
                          </pic:nvPicPr>
                          <pic:blipFill rotWithShape="1">
                            <a:blip r:embed="rId19" cstate="print">
                              <a:extLst>
                                <a:ext uri="{28A0092B-C50C-407E-A947-70E740481C1C}">
                                  <a14:useLocalDpi xmlns:a14="http://schemas.microsoft.com/office/drawing/2010/main" val="0"/>
                                </a:ext>
                              </a:extLst>
                            </a:blip>
                            <a:srcRect l="37061" t="13639" r="32740" b="59078"/>
                            <a:stretch/>
                          </pic:blipFill>
                          <pic:spPr bwMode="auto">
                            <a:xfrm>
                              <a:off x="0" y="0"/>
                              <a:ext cx="2699385" cy="2192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Imagem 21"/>
                            <pic:cNvPicPr>
                              <a:picLocks noChangeAspect="1"/>
                            </pic:cNvPicPr>
                          </pic:nvPicPr>
                          <pic:blipFill rotWithShape="1">
                            <a:blip r:embed="rId20" cstate="print">
                              <a:extLst>
                                <a:ext uri="{28A0092B-C50C-407E-A947-70E740481C1C}">
                                  <a14:useLocalDpi xmlns:a14="http://schemas.microsoft.com/office/drawing/2010/main" val="0"/>
                                </a:ext>
                              </a:extLst>
                            </a:blip>
                            <a:srcRect l="36263" t="14207" r="34019" b="58794"/>
                            <a:stretch/>
                          </pic:blipFill>
                          <pic:spPr bwMode="auto">
                            <a:xfrm>
                              <a:off x="0" y="2202512"/>
                              <a:ext cx="2699385" cy="2192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m 23"/>
                            <pic:cNvPicPr>
                              <a:picLocks noChangeAspect="1"/>
                            </pic:cNvPicPr>
                          </pic:nvPicPr>
                          <pic:blipFill rotWithShape="1">
                            <a:blip r:embed="rId21" cstate="print">
                              <a:extLst>
                                <a:ext uri="{28A0092B-C50C-407E-A947-70E740481C1C}">
                                  <a14:useLocalDpi xmlns:a14="http://schemas.microsoft.com/office/drawing/2010/main" val="0"/>
                                </a:ext>
                              </a:extLst>
                            </a:blip>
                            <a:srcRect l="35623" t="14492" r="34341" b="58227"/>
                            <a:stretch/>
                          </pic:blipFill>
                          <pic:spPr bwMode="auto">
                            <a:xfrm>
                              <a:off x="2695493" y="0"/>
                              <a:ext cx="2699385" cy="2192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m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695493" y="2194560"/>
                              <a:ext cx="2699385" cy="2192020"/>
                            </a:xfrm>
                            <a:prstGeom prst="rect">
                              <a:avLst/>
                            </a:prstGeom>
                          </pic:spPr>
                        </pic:pic>
                        <pic:pic xmlns:pic="http://schemas.openxmlformats.org/drawingml/2006/picture">
                          <pic:nvPicPr>
                            <pic:cNvPr id="25" name="Imagem 2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4397072"/>
                              <a:ext cx="2699385" cy="2192020"/>
                            </a:xfrm>
                            <a:prstGeom prst="rect">
                              <a:avLst/>
                            </a:prstGeom>
                          </pic:spPr>
                        </pic:pic>
                        <pic:pic xmlns:pic="http://schemas.openxmlformats.org/drawingml/2006/picture">
                          <pic:nvPicPr>
                            <pic:cNvPr id="26" name="Imagem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695493" y="4381169"/>
                              <a:ext cx="2699385" cy="2192020"/>
                            </a:xfrm>
                            <a:prstGeom prst="rect">
                              <a:avLst/>
                            </a:prstGeom>
                          </pic:spPr>
                        </pic:pic>
                      </wpg:grpSp>
                      <wps:wsp>
                        <wps:cNvPr id="29" name="Caixa de Texto 29"/>
                        <wps:cNvSpPr txBox="1"/>
                        <wps:spPr>
                          <a:xfrm>
                            <a:off x="0" y="6647180"/>
                            <a:ext cx="5393690" cy="558165"/>
                          </a:xfrm>
                          <a:prstGeom prst="rect">
                            <a:avLst/>
                          </a:prstGeom>
                          <a:solidFill>
                            <a:prstClr val="white"/>
                          </a:solidFill>
                          <a:ln>
                            <a:noFill/>
                          </a:ln>
                        </wps:spPr>
                        <wps:txbx>
                          <w:txbxContent>
                            <w:p w:rsidR="000814BF" w:rsidRPr="00C247CC" w:rsidRDefault="000814BF" w:rsidP="00D7139F">
                              <w:pPr>
                                <w:pStyle w:val="Legenda"/>
                              </w:pPr>
                              <w:r w:rsidRPr="00C247CC">
                                <w:t xml:space="preserve">Figura </w:t>
                              </w:r>
                              <w:fldSimple w:instr=" STYLEREF 1 \s ">
                                <w:r w:rsidR="006D5C75">
                                  <w:rPr>
                                    <w:noProof/>
                                  </w:rPr>
                                  <w:t>4</w:t>
                                </w:r>
                              </w:fldSimple>
                              <w:r w:rsidR="006D5C75">
                                <w:t>.</w:t>
                              </w:r>
                              <w:fldSimple w:instr=" SEQ Figura \* ARABIC \s 1 ">
                                <w:r w:rsidR="006D5C75">
                                  <w:rPr>
                                    <w:noProof/>
                                  </w:rPr>
                                  <w:t>3</w:t>
                                </w:r>
                              </w:fldSimple>
                              <w:r w:rsidRPr="00C247CC">
                                <w:t xml:space="preserve"> Simulação usando transdutores como fonte</w:t>
                              </w:r>
                              <w:r>
                                <w:t xml:space="preserve">. a),b) e c) </w:t>
                              </w:r>
                              <w:r w:rsidRPr="006A0D1B">
                                <w:t xml:space="preserve">propagação da onda em três instantes de tempo diferentes, onde </w:t>
                              </w:r>
                              <m:oMath>
                                <m:sSub>
                                  <m:sSubPr>
                                    <m:ctrlPr>
                                      <w:rPr>
                                        <w:rFonts w:ascii="Cambria Math" w:hAnsi="Cambria Math"/>
                                      </w:rPr>
                                    </m:ctrlPr>
                                  </m:sSubPr>
                                  <m:e>
                                    <m:r>
                                      <w:rPr>
                                        <w:rFonts w:ascii="Cambria Math" w:hAnsi="Cambria Math"/>
                                      </w:rPr>
                                      <m:t>t</m:t>
                                    </m:r>
                                  </m:e>
                                  <m:sub>
                                    <m:r>
                                      <w:rPr>
                                        <w:rFonts w:ascii="Cambria Math" w:hAnsi="Cambria Math"/>
                                      </w:rPr>
                                      <m:t>a</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c</m:t>
                                    </m:r>
                                  </m:sub>
                                </m:sSub>
                              </m:oMath>
                              <w:r>
                                <w:rPr>
                                  <w:rFonts w:eastAsiaTheme="minorEastAsia"/>
                                </w:rPr>
                                <w:t xml:space="preserve"> , d) Histograma dos erros relativos em escala logarítmica e) RMS de pressão em uma fatia do domínio calculado com o código matlab f) RMS de pressão em uma fatia do domínio calculado com o código CUDA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EC8577" id="Agrupar 30" o:spid="_x0000_s1035" style="position:absolute;margin-left:26.6pt;margin-top:-.1pt;width:386.8pt;height:532.45pt;z-index:-251716608;mso-position-horizontal-relative:margin;mso-position-vertical-relative:text;mso-width-relative:margin;mso-height-relative:margin" coordsize="53948,7205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aAC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">
                <v:group id="Agrupar 28" o:spid="_x0000_s1036" style="position:absolute;width:53948;height:65890" coordsize="53948,6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Imagem 20" o:spid="_x0000_s1037" type="#_x0000_t75" style="position:absolute;width:26993;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">
                    <v:imagedata r:id="rId24" o:title="" croptop="8938f" cropbottom="38717f" cropleft="24288f" cropright="21456f"/>
                    <v:path arrowok="t"/>
                  </v:shape>
                  <v:shape id="Imagem 21" o:spid="_x0000_s1038" type="#_x0000_t75" style="position:absolute;top:22025;width:26993;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">
                    <v:imagedata r:id="rId25" o:title="" croptop="9311f" cropbottom="38531f" cropleft="23765f" cropright="22295f"/>
                    <v:path arrowok="t"/>
                  </v:shape>
                  <v:shape id="Imagem 23" o:spid="_x0000_s1039" type="#_x0000_t75" style="position:absolute;left:26954;width:26994;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">
                    <v:imagedata r:id="rId26" o:title="" croptop="9497f" cropbottom="38160f" cropleft="23346f" cropright="22506f"/>
                    <v:path arrowok="t"/>
                  </v:shape>
                  <v:shape id="Imagem 24" o:spid="_x0000_s1040" type="#_x0000_t75" style="position:absolute;left:26954;top:21945;width:26994;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">
                    <v:imagedata r:id="rId27" o:title=""/>
                    <v:path arrowok="t"/>
                  </v:shape>
                  <v:shape id="Imagem 25" o:spid="_x0000_s1041" type="#_x0000_t75" style="position:absolute;top:43970;width:26993;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">
                    <v:imagedata r:id="rId28" o:title=""/>
                    <v:path arrowok="t"/>
                  </v:shape>
                  <v:shape id="Imagem 26" o:spid="_x0000_s1042" type="#_x0000_t75" style="position:absolute;left:26954;top:43811;width:26994;height:2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">
                    <v:imagedata r:id="rId28" o:title=""/>
                    <v:path arrowok="t"/>
                  </v:shape>
                </v:group>
                <v:shape id="Caixa de Texto 29" o:spid="_x0000_s1043" type="#_x0000_t202" style="position:absolute;top:66471;width:53936;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rsidR="000814BF" w:rsidRPr="00C247CC" w:rsidRDefault="000814BF" w:rsidP="00D7139F">
                        <w:pPr>
                          <w:pStyle w:val="Legenda"/>
                        </w:pPr>
                        <w:r w:rsidRPr="00C247CC">
                          <w:t xml:space="preserve">Figura </w:t>
                        </w:r>
                        <w:fldSimple w:instr=" STYLEREF 1 \s ">
                          <w:r w:rsidR="006D5C75">
                            <w:rPr>
                              <w:noProof/>
                            </w:rPr>
                            <w:t>4</w:t>
                          </w:r>
                        </w:fldSimple>
                        <w:r w:rsidR="006D5C75">
                          <w:t>.</w:t>
                        </w:r>
                        <w:fldSimple w:instr=" SEQ Figura \* ARABIC \s 1 ">
                          <w:r w:rsidR="006D5C75">
                            <w:rPr>
                              <w:noProof/>
                            </w:rPr>
                            <w:t>3</w:t>
                          </w:r>
                        </w:fldSimple>
                        <w:r w:rsidRPr="00C247CC">
                          <w:t xml:space="preserve"> Simulação usando transdutores como fonte</w:t>
                        </w:r>
                        <w:r>
                          <w:t xml:space="preserve">. a),b) e c) </w:t>
                        </w:r>
                        <w:r w:rsidRPr="006A0D1B">
                          <w:t xml:space="preserve">propagação da onda em três instantes de tempo diferentes, onde </w:t>
                        </w:r>
                        <m:oMath>
                          <m:sSub>
                            <m:sSubPr>
                              <m:ctrlPr>
                                <w:rPr>
                                  <w:rFonts w:ascii="Cambria Math" w:hAnsi="Cambria Math"/>
                                </w:rPr>
                              </m:ctrlPr>
                            </m:sSubPr>
                            <m:e>
                              <m:r>
                                <w:rPr>
                                  <w:rFonts w:ascii="Cambria Math" w:hAnsi="Cambria Math"/>
                                </w:rPr>
                                <m:t>t</m:t>
                              </m:r>
                            </m:e>
                            <m:sub>
                              <m:r>
                                <w:rPr>
                                  <w:rFonts w:ascii="Cambria Math" w:hAnsi="Cambria Math"/>
                                </w:rPr>
                                <m:t>a</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b</m:t>
                              </m:r>
                            </m:sub>
                          </m:sSub>
                          <m:r>
                            <w:rPr>
                              <w:rFonts w:ascii="Cambria Math" w:hAnsi="Cambria Math"/>
                            </w:rPr>
                            <m:t>&lt;</m:t>
                          </m:r>
                          <m:sSub>
                            <m:sSubPr>
                              <m:ctrlPr>
                                <w:rPr>
                                  <w:rFonts w:ascii="Cambria Math" w:hAnsi="Cambria Math"/>
                                </w:rPr>
                              </m:ctrlPr>
                            </m:sSubPr>
                            <m:e>
                              <m:r>
                                <w:rPr>
                                  <w:rFonts w:ascii="Cambria Math" w:hAnsi="Cambria Math"/>
                                </w:rPr>
                                <m:t>t</m:t>
                              </m:r>
                            </m:e>
                            <m:sub>
                              <m:r>
                                <w:rPr>
                                  <w:rFonts w:ascii="Cambria Math" w:hAnsi="Cambria Math"/>
                                </w:rPr>
                                <m:t>c</m:t>
                              </m:r>
                            </m:sub>
                          </m:sSub>
                        </m:oMath>
                        <w:r>
                          <w:rPr>
                            <w:rFonts w:eastAsiaTheme="minorEastAsia"/>
                          </w:rPr>
                          <w:t xml:space="preserve"> , d) Histograma dos erros relativos em escala logarítmica e) RMS de pressão em uma fatia do domínio calculado com o código matlab f) RMS de pressão em uma fatia do domínio calculado com o código CUDA</w:t>
                        </w:r>
                      </w:p>
                    </w:txbxContent>
                  </v:textbox>
                </v:shape>
                <w10:wrap anchorx="margin"/>
              </v:group>
            </w:pict>
          </mc:Fallback>
        </mc:AlternateContent>
      </w: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rPr>
          <w:rFonts w:eastAsiaTheme="minorEastAsia" w:cs="Times New Roman"/>
          <w:b/>
        </w:rPr>
      </w:pP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b/>
        </w:rPr>
        <w:tab/>
      </w:r>
      <w:r w:rsidRPr="007E4262">
        <w:rPr>
          <w:rFonts w:eastAsiaTheme="minorEastAsia" w:cs="Times New Roman"/>
        </w:rPr>
        <w:t xml:space="preserve">O teste para as fontes pontuais do sistema, </w:t>
      </w:r>
      <w:r w:rsidR="00C8609D">
        <w:rPr>
          <w:rFonts w:eastAsiaTheme="minorEastAsia" w:cs="Times New Roman"/>
        </w:rPr>
        <w:t xml:space="preserve">quer </w:t>
      </w:r>
      <w:r w:rsidRPr="007E4262">
        <w:rPr>
          <w:rFonts w:eastAsiaTheme="minorEastAsia" w:cs="Times New Roman"/>
        </w:rPr>
        <w:t>seja a fonte de pressão</w:t>
      </w:r>
      <m:oMath>
        <m:d>
          <m:dPr>
            <m:ctrlPr>
              <w:rPr>
                <w:rFonts w:ascii="Cambria Math" w:eastAsiaTheme="minorEastAsia" w:hAnsi="Cambria Math" w:cs="Times New Roman"/>
                <w:i/>
              </w:rPr>
            </m:ctrlPr>
          </m:dPr>
          <m:e>
            <m:r>
              <w:rPr>
                <w:rFonts w:ascii="Cambria Math" w:eastAsiaTheme="minorEastAsia" w:hAnsi="Cambria Math" w:cs="Times New Roman"/>
              </w:rPr>
              <m:t>p</m:t>
            </m:r>
          </m:e>
        </m:d>
      </m:oMath>
      <w:r w:rsidR="00C8609D">
        <w:rPr>
          <w:rFonts w:eastAsiaTheme="minorEastAsia" w:cs="Times New Roman"/>
        </w:rPr>
        <w:t>, quer seja</w:t>
      </w:r>
      <w:r w:rsidRPr="007E4262">
        <w:rPr>
          <w:rFonts w:eastAsiaTheme="minorEastAsia" w:cs="Times New Roman"/>
        </w:rPr>
        <w:t xml:space="preserve"> a fonte de velocidade das partículas </w:t>
      </w:r>
      <m:oMath>
        <m:r>
          <w:rPr>
            <w:rFonts w:ascii="Cambria Math" w:eastAsiaTheme="minorEastAsia" w:hAnsi="Cambria Math" w:cs="Times New Roman"/>
          </w:rPr>
          <m:t>(u)</m:t>
        </m:r>
      </m:oMath>
      <w:r w:rsidR="00C8609D">
        <w:rPr>
          <w:rFonts w:eastAsiaTheme="minorEastAsia" w:cs="Times New Roman"/>
        </w:rPr>
        <w:t>,</w:t>
      </w:r>
      <w:r w:rsidRPr="007E4262">
        <w:rPr>
          <w:rFonts w:eastAsiaTheme="minorEastAsia" w:cs="Times New Roman"/>
        </w:rPr>
        <w:t xml:space="preserve"> exige um esforço maior, pois são quatro diferentes condições. Para tal, foi desenvolvido um algoritmo que testa essas quatro condições automaticamente, gerando um histograma e um gráfico de an</w:t>
      </w:r>
      <w:r w:rsidR="00C8609D">
        <w:rPr>
          <w:rFonts w:eastAsiaTheme="minorEastAsia" w:cs="Times New Roman"/>
        </w:rPr>
        <w:t>á</w:t>
      </w:r>
      <w:r w:rsidRPr="007E4262">
        <w:rPr>
          <w:rFonts w:eastAsiaTheme="minorEastAsia" w:cs="Times New Roman"/>
        </w:rPr>
        <w:t xml:space="preserve">lise temporal para cada caso. De modo semelhante à simulação das condições iniciais de pressão, foi criado um cenário </w:t>
      </w:r>
      <w:r w:rsidR="00C8609D">
        <w:rPr>
          <w:rFonts w:eastAsiaTheme="minorEastAsia" w:cs="Times New Roman"/>
        </w:rPr>
        <w:t>onde se tem</w:t>
      </w:r>
      <w:r w:rsidRPr="007E4262">
        <w:rPr>
          <w:rFonts w:eastAsiaTheme="minorEastAsia" w:cs="Times New Roman"/>
        </w:rPr>
        <w:t xml:space="preserve"> um </w:t>
      </w:r>
      <w:r w:rsidRPr="00C8609D">
        <w:rPr>
          <w:rFonts w:eastAsiaTheme="minorEastAsia" w:cs="Times New Roman"/>
          <w:i/>
        </w:rPr>
        <w:t>array</w:t>
      </w:r>
      <w:r w:rsidRPr="007E4262">
        <w:rPr>
          <w:rFonts w:eastAsiaTheme="minorEastAsia" w:cs="Times New Roman"/>
        </w:rPr>
        <w:t xml:space="preserve"> colinear de sensores cruzando o domínio 3</w:t>
      </w:r>
      <w:r w:rsidR="00977020">
        <w:rPr>
          <w:rFonts w:eastAsiaTheme="minorEastAsia" w:cs="Times New Roman"/>
        </w:rPr>
        <w:t>D</w:t>
      </w:r>
      <w:r w:rsidRPr="007E4262">
        <w:rPr>
          <w:rFonts w:eastAsiaTheme="minorEastAsia" w:cs="Times New Roman"/>
        </w:rPr>
        <w:t xml:space="preserve"> e duas fontes pontuais dispostas em pontos opostos do domínio que excitam o sistema com sinais senoidais.</w:t>
      </w:r>
    </w:p>
    <w:p w:rsidR="00D7139F" w:rsidRPr="007E4262" w:rsidRDefault="00D7139F" w:rsidP="00ED6D0B">
      <w:pPr>
        <w:spacing w:after="120" w:line="360" w:lineRule="auto"/>
        <w:rPr>
          <w:rFonts w:eastAsiaTheme="minorEastAsia" w:cs="Times New Roman"/>
        </w:rPr>
      </w:pPr>
      <w:r w:rsidRPr="007E4262">
        <w:rPr>
          <w:rFonts w:eastAsiaTheme="minorEastAsia" w:cs="Times New Roman"/>
        </w:rPr>
        <w:lastRenderedPageBreak/>
        <w:tab/>
        <w:t>Cada tipo de fonte possui quatro variações de simulações, são elas:</w:t>
      </w:r>
    </w:p>
    <w:p w:rsidR="00D7139F" w:rsidRPr="007E4262" w:rsidRDefault="00827B56" w:rsidP="00827B56">
      <w:pPr>
        <w:pStyle w:val="PargrafodaLista"/>
        <w:numPr>
          <w:ilvl w:val="0"/>
          <w:numId w:val="17"/>
        </w:numPr>
        <w:spacing w:after="120" w:line="360" w:lineRule="auto"/>
        <w:ind w:left="1134" w:hanging="283"/>
        <w:rPr>
          <w:rFonts w:eastAsiaTheme="minorEastAsia" w:cs="Times New Roman"/>
        </w:rPr>
      </w:pPr>
      <w:r w:rsidRPr="00827B56">
        <w:rPr>
          <w:rFonts w:eastAsiaTheme="minorEastAsia" w:cs="Times New Roman"/>
          <w:i/>
        </w:rPr>
        <w:t>dirichlet</w:t>
      </w:r>
      <w:r w:rsidRPr="007E4262">
        <w:rPr>
          <w:rFonts w:eastAsiaTheme="minorEastAsia" w:cs="Times New Roman"/>
        </w:rPr>
        <w:t xml:space="preserve"> e iguais entre si</w:t>
      </w:r>
      <w:r>
        <w:rPr>
          <w:rFonts w:eastAsiaTheme="minorEastAsia" w:cs="Times New Roman"/>
        </w:rPr>
        <w:t>;</w:t>
      </w:r>
    </w:p>
    <w:p w:rsidR="00D7139F" w:rsidRPr="007E4262" w:rsidRDefault="00827B56" w:rsidP="00827B56">
      <w:pPr>
        <w:pStyle w:val="PargrafodaLista"/>
        <w:numPr>
          <w:ilvl w:val="0"/>
          <w:numId w:val="17"/>
        </w:numPr>
        <w:spacing w:after="120" w:line="360" w:lineRule="auto"/>
        <w:ind w:left="1134" w:hanging="283"/>
        <w:rPr>
          <w:rFonts w:eastAsiaTheme="minorEastAsia" w:cs="Times New Roman"/>
        </w:rPr>
      </w:pPr>
      <w:r w:rsidRPr="007E4262">
        <w:rPr>
          <w:rFonts w:eastAsiaTheme="minorEastAsia" w:cs="Times New Roman"/>
        </w:rPr>
        <w:t>aditiva e iguais entre si</w:t>
      </w:r>
      <w:r>
        <w:rPr>
          <w:rFonts w:eastAsiaTheme="minorEastAsia" w:cs="Times New Roman"/>
        </w:rPr>
        <w:t>;</w:t>
      </w:r>
    </w:p>
    <w:p w:rsidR="00D7139F" w:rsidRPr="007E4262" w:rsidRDefault="00827B56" w:rsidP="00827B56">
      <w:pPr>
        <w:pStyle w:val="PargrafodaLista"/>
        <w:numPr>
          <w:ilvl w:val="0"/>
          <w:numId w:val="17"/>
        </w:numPr>
        <w:spacing w:after="120" w:line="360" w:lineRule="auto"/>
        <w:ind w:left="1134" w:hanging="283"/>
        <w:rPr>
          <w:rFonts w:eastAsiaTheme="minorEastAsia" w:cs="Times New Roman"/>
        </w:rPr>
      </w:pPr>
      <w:r w:rsidRPr="00827B56">
        <w:rPr>
          <w:rFonts w:eastAsiaTheme="minorEastAsia" w:cs="Times New Roman"/>
          <w:i/>
        </w:rPr>
        <w:t>dirichlet</w:t>
      </w:r>
      <w:r w:rsidRPr="007E4262">
        <w:rPr>
          <w:rFonts w:eastAsiaTheme="minorEastAsia" w:cs="Times New Roman"/>
        </w:rPr>
        <w:t xml:space="preserve"> e diferente entre si</w:t>
      </w:r>
      <w:r>
        <w:rPr>
          <w:rFonts w:eastAsiaTheme="minorEastAsia" w:cs="Times New Roman"/>
        </w:rPr>
        <w:t>;</w:t>
      </w:r>
    </w:p>
    <w:p w:rsidR="00D7139F" w:rsidRPr="007E4262" w:rsidRDefault="00827B56" w:rsidP="00827B56">
      <w:pPr>
        <w:pStyle w:val="PargrafodaLista"/>
        <w:numPr>
          <w:ilvl w:val="0"/>
          <w:numId w:val="17"/>
        </w:numPr>
        <w:spacing w:after="120" w:line="360" w:lineRule="auto"/>
        <w:ind w:left="1134" w:hanging="283"/>
        <w:rPr>
          <w:rFonts w:eastAsiaTheme="minorEastAsia" w:cs="Times New Roman"/>
        </w:rPr>
      </w:pPr>
      <w:r w:rsidRPr="007E4262">
        <w:rPr>
          <w:rFonts w:eastAsiaTheme="minorEastAsia" w:cs="Times New Roman"/>
        </w:rPr>
        <w:t>aditiva e diferente entre si</w:t>
      </w:r>
      <w:r>
        <w:rPr>
          <w:rFonts w:eastAsiaTheme="minorEastAsia" w:cs="Times New Roman"/>
        </w:rPr>
        <w:t>.</w:t>
      </w:r>
    </w:p>
    <w:p w:rsidR="00D7139F" w:rsidRPr="007E4262" w:rsidRDefault="00D7139F" w:rsidP="00ED6D0B">
      <w:pPr>
        <w:spacing w:after="120" w:line="360" w:lineRule="auto"/>
        <w:ind w:left="360"/>
        <w:rPr>
          <w:rFonts w:eastAsiaTheme="minorEastAsia" w:cs="Times New Roman"/>
        </w:rPr>
      </w:pPr>
      <w:r w:rsidRPr="007E4262">
        <w:rPr>
          <w:rFonts w:eastAsiaTheme="minorEastAsia" w:cs="Times New Roman"/>
        </w:rPr>
        <w:t xml:space="preserve">Os gráficos </w:t>
      </w:r>
      <w:r w:rsidRPr="007E4262">
        <w:rPr>
          <w:rFonts w:eastAsiaTheme="minorEastAsia" w:cs="Times New Roman"/>
        </w:rPr>
        <w:fldChar w:fldCharType="begin"/>
      </w:r>
      <w:r w:rsidRPr="007E4262">
        <w:rPr>
          <w:rFonts w:eastAsiaTheme="minorEastAsia" w:cs="Times New Roman"/>
        </w:rPr>
        <w:instrText xml:space="preserve"> REF _Ref437171350 \h  \* MERGEFORMAT </w:instrText>
      </w:r>
      <w:r w:rsidRPr="007E4262">
        <w:rPr>
          <w:rFonts w:eastAsiaTheme="minorEastAsia" w:cs="Times New Roman"/>
        </w:rPr>
      </w:r>
      <w:r w:rsidRPr="007E4262">
        <w:rPr>
          <w:rFonts w:eastAsiaTheme="minorEastAsia" w:cs="Times New Roman"/>
        </w:rPr>
        <w:fldChar w:fldCharType="separate"/>
      </w:r>
      <w:r w:rsidR="00677FF4" w:rsidRPr="007E4262">
        <w:rPr>
          <w:rFonts w:cs="Times New Roman"/>
          <w:noProof/>
        </w:rPr>
        <w:t>4.4</w:t>
      </w:r>
      <w:r w:rsidRPr="007E4262">
        <w:rPr>
          <w:rFonts w:eastAsiaTheme="minorEastAsia" w:cs="Times New Roman"/>
        </w:rPr>
        <w:fldChar w:fldCharType="end"/>
      </w:r>
      <w:r w:rsidRPr="007E4262">
        <w:rPr>
          <w:rFonts w:eastAsiaTheme="minorEastAsia" w:cs="Times New Roman"/>
        </w:rPr>
        <w:t xml:space="preserve"> e </w:t>
      </w:r>
      <w:r w:rsidRPr="007E4262">
        <w:rPr>
          <w:rFonts w:eastAsiaTheme="minorEastAsia" w:cs="Times New Roman"/>
        </w:rPr>
        <w:fldChar w:fldCharType="begin"/>
      </w:r>
      <w:r w:rsidRPr="007E4262">
        <w:rPr>
          <w:rFonts w:eastAsiaTheme="minorEastAsia" w:cs="Times New Roman"/>
        </w:rPr>
        <w:instrText xml:space="preserve"> REF _Ref437171362 \h  \* MERGEFORMAT </w:instrText>
      </w:r>
      <w:r w:rsidRPr="007E4262">
        <w:rPr>
          <w:rFonts w:eastAsiaTheme="minorEastAsia" w:cs="Times New Roman"/>
        </w:rPr>
      </w:r>
      <w:r w:rsidRPr="007E4262">
        <w:rPr>
          <w:rFonts w:eastAsiaTheme="minorEastAsia" w:cs="Times New Roman"/>
        </w:rPr>
        <w:fldChar w:fldCharType="separate"/>
      </w:r>
      <w:r w:rsidR="00677FF4" w:rsidRPr="007E4262">
        <w:rPr>
          <w:rFonts w:cs="Times New Roman"/>
          <w:noProof/>
        </w:rPr>
        <w:t>4.5</w:t>
      </w:r>
      <w:r w:rsidRPr="007E4262">
        <w:rPr>
          <w:rFonts w:eastAsiaTheme="minorEastAsia" w:cs="Times New Roman"/>
        </w:rPr>
        <w:fldChar w:fldCharType="end"/>
      </w:r>
      <w:r w:rsidRPr="007E4262">
        <w:rPr>
          <w:rFonts w:eastAsiaTheme="minorEastAsia" w:cs="Times New Roman"/>
        </w:rPr>
        <w:t xml:space="preserve"> mostram o comportamento do erro.</w:t>
      </w:r>
    </w:p>
    <w:p w:rsidR="00D7139F" w:rsidRPr="007E4262" w:rsidRDefault="00D7139F" w:rsidP="00ED6D0B">
      <w:pPr>
        <w:spacing w:after="120" w:line="360" w:lineRule="auto"/>
        <w:ind w:left="360"/>
        <w:rPr>
          <w:rFonts w:eastAsiaTheme="minorEastAsia" w:cs="Times New Roman"/>
        </w:rPr>
      </w:pPr>
      <w:r w:rsidRPr="007E4262">
        <w:rPr>
          <w:rFonts w:eastAsiaTheme="minorEastAsia" w:cs="Times New Roman"/>
          <w:b/>
          <w:noProof/>
          <w:lang w:eastAsia="pt-BR"/>
        </w:rPr>
        <mc:AlternateContent>
          <mc:Choice Requires="wpg">
            <w:drawing>
              <wp:anchor distT="0" distB="0" distL="114300" distR="114300" simplePos="0" relativeHeight="251603968" behindDoc="1" locked="0" layoutInCell="1" allowOverlap="1" wp14:anchorId="55A494C3" wp14:editId="25EBF301">
                <wp:simplePos x="0" y="0"/>
                <wp:positionH relativeFrom="margin">
                  <wp:align>center</wp:align>
                </wp:positionH>
                <wp:positionV relativeFrom="paragraph">
                  <wp:posOffset>9999</wp:posOffset>
                </wp:positionV>
                <wp:extent cx="5608955" cy="2604770"/>
                <wp:effectExtent l="0" t="0" r="0" b="5080"/>
                <wp:wrapNone/>
                <wp:docPr id="39" name="Agrupar 39"/>
                <wp:cNvGraphicFramePr/>
                <a:graphic xmlns:a="http://schemas.openxmlformats.org/drawingml/2006/main">
                  <a:graphicData uri="http://schemas.microsoft.com/office/word/2010/wordprocessingGroup">
                    <wpg:wgp>
                      <wpg:cNvGrpSpPr/>
                      <wpg:grpSpPr>
                        <a:xfrm>
                          <a:off x="0" y="0"/>
                          <a:ext cx="5608955" cy="2604770"/>
                          <a:chOff x="0" y="0"/>
                          <a:chExt cx="5609277" cy="2604770"/>
                        </a:xfrm>
                      </wpg:grpSpPr>
                      <wpg:grpSp>
                        <wpg:cNvPr id="37" name="Agrupar 37"/>
                        <wpg:cNvGrpSpPr/>
                        <wpg:grpSpPr>
                          <a:xfrm>
                            <a:off x="0" y="0"/>
                            <a:ext cx="5609277" cy="2155664"/>
                            <a:chOff x="0" y="0"/>
                            <a:chExt cx="5609277" cy="2155664"/>
                          </a:xfrm>
                        </wpg:grpSpPr>
                        <pic:pic xmlns:pic="http://schemas.openxmlformats.org/drawingml/2006/picture">
                          <pic:nvPicPr>
                            <pic:cNvPr id="35" name="Imagem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729552" y="6824"/>
                              <a:ext cx="2879725" cy="2148840"/>
                            </a:xfrm>
                            <a:prstGeom prst="rect">
                              <a:avLst/>
                            </a:prstGeom>
                          </pic:spPr>
                        </pic:pic>
                        <pic:pic xmlns:pic="http://schemas.openxmlformats.org/drawingml/2006/picture">
                          <pic:nvPicPr>
                            <pic:cNvPr id="36" name="Imagem 3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79725" cy="2148840"/>
                            </a:xfrm>
                            <a:prstGeom prst="rect">
                              <a:avLst/>
                            </a:prstGeom>
                          </pic:spPr>
                        </pic:pic>
                      </wpg:grpSp>
                      <wps:wsp>
                        <wps:cNvPr id="38" name="Caixa de Texto 38"/>
                        <wps:cNvSpPr txBox="1"/>
                        <wps:spPr>
                          <a:xfrm>
                            <a:off x="0" y="2210435"/>
                            <a:ext cx="5608007" cy="394335"/>
                          </a:xfrm>
                          <a:prstGeom prst="rect">
                            <a:avLst/>
                          </a:prstGeom>
                          <a:solidFill>
                            <a:prstClr val="white"/>
                          </a:solidFill>
                          <a:ln>
                            <a:noFill/>
                          </a:ln>
                        </wps:spPr>
                        <wps:txbx>
                          <w:txbxContent>
                            <w:p w:rsidR="000814BF" w:rsidRPr="00EB0BE4" w:rsidRDefault="000814BF" w:rsidP="00D7139F">
                              <w:pPr>
                                <w:pStyle w:val="Legenda"/>
                                <w:rPr>
                                  <w:b/>
                                  <w:noProof/>
                                </w:rPr>
                              </w:pPr>
                              <w:r>
                                <w:t xml:space="preserve">Figura </w:t>
                              </w:r>
                              <w:bookmarkStart w:id="22" w:name="_Ref437171350"/>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4</w:t>
                                </w:r>
                              </w:fldSimple>
                              <w:bookmarkEnd w:id="22"/>
                              <w:r>
                                <w:t xml:space="preserve"> Simulação com fontes de pressão. a) Histograma dos quatro tipos simulações de fonte de pressão, b) Erro relativo das pressões registradas pelos sensores ao longo do tempo (escala logarítmica), c) Pressão registrada prelos sensores ao longo do tempo (escala logarítmica). b) e c) foram simulados com fontes aditivas e diferentes entre 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A494C3" id="Agrupar 39" o:spid="_x0000_s1044" style="position:absolute;left:0;text-align:left;margin-left:0;margin-top:.8pt;width:441.65pt;height:205.1pt;z-index:-251712512;mso-position-horizontal:center;mso-position-horizontal-relative:margin;mso-position-vertical-relative:text" coordsize="56092,260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">
                <v:group id="Agrupar 37" o:spid="_x0000_s1045" style="position:absolute;width:56092;height:21556" coordsize="56092,21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Imagem 35" o:spid="_x0000_s1046" type="#_x0000_t75" style="position:absolute;left:27295;top:68;width:28797;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">
                    <v:imagedata r:id="rId31" o:title=""/>
                    <v:path arrowok="t"/>
                  </v:shape>
                  <v:shape id="Imagem 36" o:spid="_x0000_s1047" type="#_x0000_t75" style="position:absolute;width:28797;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">
                    <v:imagedata r:id="rId32" o:title=""/>
                    <v:path arrowok="t"/>
                  </v:shape>
                </v:group>
                <v:shape id="Caixa de Texto 38" o:spid="_x0000_s1048" type="#_x0000_t202" style="position:absolute;top:22104;width:56080;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0814BF" w:rsidRPr="00EB0BE4" w:rsidRDefault="000814BF" w:rsidP="00D7139F">
                        <w:pPr>
                          <w:pStyle w:val="Legenda"/>
                          <w:rPr>
                            <w:b/>
                            <w:noProof/>
                          </w:rPr>
                        </w:pPr>
                        <w:r>
                          <w:t xml:space="preserve">Figura </w:t>
                        </w:r>
                        <w:bookmarkStart w:id="23" w:name="_Ref437171350"/>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4</w:t>
                          </w:r>
                        </w:fldSimple>
                        <w:bookmarkEnd w:id="23"/>
                        <w:r>
                          <w:t xml:space="preserve"> Simulação com fontes de pressão. a) Histograma dos quatro tipos simulações de fonte de pressão, b) Erro relativo das pressões registradas pelos sensores ao longo do tempo (escala logarítmica), c) Pressão registrada prelos sensores ao longo do tempo (escala logarítmica). b) e c) foram simulados com fontes aditivas e diferentes entre si.</w:t>
                        </w:r>
                      </w:p>
                    </w:txbxContent>
                  </v:textbox>
                </v:shape>
                <w10:wrap anchorx="margin"/>
              </v:group>
            </w:pict>
          </mc:Fallback>
        </mc:AlternateContent>
      </w: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r w:rsidRPr="007E4262">
        <w:rPr>
          <w:rFonts w:cs="Times New Roman"/>
          <w:noProof/>
          <w:lang w:eastAsia="pt-BR"/>
        </w:rPr>
        <mc:AlternateContent>
          <mc:Choice Requires="wps">
            <w:drawing>
              <wp:anchor distT="0" distB="0" distL="114300" distR="114300" simplePos="0" relativeHeight="251612160" behindDoc="1" locked="0" layoutInCell="1" allowOverlap="1" wp14:anchorId="67D631FF" wp14:editId="1F48EC2A">
                <wp:simplePos x="0" y="0"/>
                <wp:positionH relativeFrom="column">
                  <wp:posOffset>18415</wp:posOffset>
                </wp:positionH>
                <wp:positionV relativeFrom="paragraph">
                  <wp:posOffset>2269490</wp:posOffset>
                </wp:positionV>
                <wp:extent cx="5608955" cy="635"/>
                <wp:effectExtent l="0" t="0" r="0" b="0"/>
                <wp:wrapNone/>
                <wp:docPr id="43" name="Caixa de Texto 43"/>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rsidR="000814BF" w:rsidRDefault="000814BF" w:rsidP="00D7139F">
                            <w:pPr>
                              <w:pStyle w:val="Legenda"/>
                              <w:rPr>
                                <w:noProof/>
                              </w:rPr>
                            </w:pPr>
                            <w:r>
                              <w:t xml:space="preserve">Figura </w:t>
                            </w:r>
                            <w:bookmarkStart w:id="24" w:name="_Ref437171362"/>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5</w:t>
                              </w:r>
                            </w:fldSimple>
                            <w:bookmarkEnd w:id="24"/>
                            <w:r>
                              <w:t xml:space="preserve"> Simulação com fontes de velocidade de partícula. a) Histograma dos quatro tipos simulações de fonte de velocidade de partícula, b) Erro relativo das pressões registradas pelos sensores ao longo do tempo (escala logarítmica), c) Pressão registrada prelos sensores ao longo do tempo (escala logarítmica). b) e c) foram simulados com fontes aditivas e diferentes entre 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631FF" id="Caixa de Texto 43" o:spid="_x0000_s1049" type="#_x0000_t202" style="position:absolute;left:0;text-align:left;margin-left:1.45pt;margin-top:178.7pt;width:441.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" stroked="f">
                <v:textbox style="mso-fit-shape-to-text:t" inset="0,0,0,0">
                  <w:txbxContent>
                    <w:p w:rsidR="000814BF" w:rsidRDefault="000814BF" w:rsidP="00D7139F">
                      <w:pPr>
                        <w:pStyle w:val="Legenda"/>
                        <w:rPr>
                          <w:noProof/>
                        </w:rPr>
                      </w:pPr>
                      <w:r>
                        <w:t xml:space="preserve">Figura </w:t>
                      </w:r>
                      <w:bookmarkStart w:id="25" w:name="_Ref437171362"/>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5</w:t>
                        </w:r>
                      </w:fldSimple>
                      <w:bookmarkEnd w:id="25"/>
                      <w:r>
                        <w:t xml:space="preserve"> Simulação com fontes de velocidade de partícula. a) Histograma dos quatro tipos simulações de fonte de velocidade de partícula, b) Erro relativo das pressões registradas pelos sensores ao longo do tempo (escala logarítmica), c) Pressão registrada prelos sensores ao longo do tempo (escala logarítmica). b) e c) foram simulados com fontes aditivas e diferentes entre si.</w:t>
                      </w:r>
                    </w:p>
                  </w:txbxContent>
                </v:textbox>
              </v:shape>
            </w:pict>
          </mc:Fallback>
        </mc:AlternateContent>
      </w:r>
      <w:r w:rsidRPr="007E4262">
        <w:rPr>
          <w:rFonts w:eastAsiaTheme="minorEastAsia" w:cs="Times New Roman"/>
          <w:noProof/>
          <w:lang w:eastAsia="pt-BR"/>
        </w:rPr>
        <mc:AlternateContent>
          <mc:Choice Requires="wpg">
            <w:drawing>
              <wp:anchor distT="0" distB="0" distL="114300" distR="114300" simplePos="0" relativeHeight="251608064" behindDoc="1" locked="0" layoutInCell="1" allowOverlap="1" wp14:anchorId="4B98C9A5" wp14:editId="3F7C963C">
                <wp:simplePos x="0" y="0"/>
                <wp:positionH relativeFrom="column">
                  <wp:posOffset>18510</wp:posOffset>
                </wp:positionH>
                <wp:positionV relativeFrom="paragraph">
                  <wp:posOffset>6559</wp:posOffset>
                </wp:positionV>
                <wp:extent cx="5609277" cy="2206444"/>
                <wp:effectExtent l="0" t="0" r="0" b="3810"/>
                <wp:wrapNone/>
                <wp:docPr id="42" name="Agrupar 42"/>
                <wp:cNvGraphicFramePr/>
                <a:graphic xmlns:a="http://schemas.openxmlformats.org/drawingml/2006/main">
                  <a:graphicData uri="http://schemas.microsoft.com/office/word/2010/wordprocessingGroup">
                    <wpg:wgp>
                      <wpg:cNvGrpSpPr/>
                      <wpg:grpSpPr>
                        <a:xfrm>
                          <a:off x="0" y="0"/>
                          <a:ext cx="5609277" cy="2206444"/>
                          <a:chOff x="0" y="0"/>
                          <a:chExt cx="5609277" cy="2206444"/>
                        </a:xfrm>
                      </wpg:grpSpPr>
                      <pic:pic xmlns:pic="http://schemas.openxmlformats.org/drawingml/2006/picture">
                        <pic:nvPicPr>
                          <pic:cNvPr id="40" name="Imagem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729552" y="61414"/>
                            <a:ext cx="2879725" cy="2145030"/>
                          </a:xfrm>
                          <a:prstGeom prst="rect">
                            <a:avLst/>
                          </a:prstGeom>
                        </pic:spPr>
                      </pic:pic>
                      <pic:pic xmlns:pic="http://schemas.openxmlformats.org/drawingml/2006/picture">
                        <pic:nvPicPr>
                          <pic:cNvPr id="41" name="Imagem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79725" cy="2145030"/>
                          </a:xfrm>
                          <a:prstGeom prst="rect">
                            <a:avLst/>
                          </a:prstGeom>
                        </pic:spPr>
                      </pic:pic>
                    </wpg:wgp>
                  </a:graphicData>
                </a:graphic>
              </wp:anchor>
            </w:drawing>
          </mc:Choice>
          <mc:Fallback>
            <w:pict>
              <v:group w14:anchorId="42C2DA76" id="Agrupar 42" o:spid="_x0000_s1026" style="position:absolute;margin-left:1.45pt;margin-top:.5pt;width:441.7pt;height:173.75pt;z-index:-251708416" coordsize="56092,2206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">
                <v:shape id="Imagem 40" o:spid="_x0000_s1027" type="#_x0000_t75" style="position:absolute;left:27295;top:614;width:28797;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">
                  <v:imagedata r:id="rId35" o:title=""/>
                  <v:path arrowok="t"/>
                </v:shape>
                <v:shape id="Imagem 41" o:spid="_x0000_s1028" type="#_x0000_t75" style="position:absolute;width:28797;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">
                  <v:imagedata r:id="rId36" o:title=""/>
                  <v:path arrowok="t"/>
                </v:shape>
              </v:group>
            </w:pict>
          </mc:Fallback>
        </mc:AlternateContent>
      </w: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ind w:left="360"/>
        <w:rPr>
          <w:rFonts w:eastAsiaTheme="minorEastAsia" w:cs="Times New Roman"/>
        </w:rPr>
      </w:pP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lastRenderedPageBreak/>
        <w:tab/>
        <w:t xml:space="preserve">As figuras </w:t>
      </w:r>
      <w:r w:rsidRPr="007E4262">
        <w:rPr>
          <w:rFonts w:eastAsiaTheme="minorEastAsia" w:cs="Times New Roman"/>
        </w:rPr>
        <w:fldChar w:fldCharType="begin"/>
      </w:r>
      <w:r w:rsidRPr="007E4262">
        <w:rPr>
          <w:rFonts w:eastAsiaTheme="minorEastAsia" w:cs="Times New Roman"/>
        </w:rPr>
        <w:instrText xml:space="preserve"> REF _Ref437171350 \h  \* MERGEFORMAT </w:instrText>
      </w:r>
      <w:r w:rsidRPr="007E4262">
        <w:rPr>
          <w:rFonts w:eastAsiaTheme="minorEastAsia" w:cs="Times New Roman"/>
        </w:rPr>
      </w:r>
      <w:r w:rsidRPr="007E4262">
        <w:rPr>
          <w:rFonts w:eastAsiaTheme="minorEastAsia" w:cs="Times New Roman"/>
        </w:rPr>
        <w:fldChar w:fldCharType="separate"/>
      </w:r>
      <w:r w:rsidR="007E162B" w:rsidRPr="007E4262">
        <w:rPr>
          <w:rFonts w:cs="Times New Roman"/>
          <w:noProof/>
        </w:rPr>
        <w:t>4.4</w:t>
      </w:r>
      <w:r w:rsidRPr="007E4262">
        <w:rPr>
          <w:rFonts w:eastAsiaTheme="minorEastAsia" w:cs="Times New Roman"/>
        </w:rPr>
        <w:fldChar w:fldCharType="end"/>
      </w:r>
      <w:r w:rsidRPr="007E4262">
        <w:rPr>
          <w:rFonts w:eastAsiaTheme="minorEastAsia" w:cs="Times New Roman"/>
        </w:rPr>
        <w:t xml:space="preserve"> e </w:t>
      </w:r>
      <w:r w:rsidRPr="007E4262">
        <w:rPr>
          <w:rFonts w:eastAsiaTheme="minorEastAsia" w:cs="Times New Roman"/>
        </w:rPr>
        <w:fldChar w:fldCharType="begin"/>
      </w:r>
      <w:r w:rsidRPr="007E4262">
        <w:rPr>
          <w:rFonts w:eastAsiaTheme="minorEastAsia" w:cs="Times New Roman"/>
        </w:rPr>
        <w:instrText xml:space="preserve"> REF _Ref437171362 \h  \* MERGEFORMAT </w:instrText>
      </w:r>
      <w:r w:rsidRPr="007E4262">
        <w:rPr>
          <w:rFonts w:eastAsiaTheme="minorEastAsia" w:cs="Times New Roman"/>
        </w:rPr>
      </w:r>
      <w:r w:rsidRPr="007E4262">
        <w:rPr>
          <w:rFonts w:eastAsiaTheme="minorEastAsia" w:cs="Times New Roman"/>
        </w:rPr>
        <w:fldChar w:fldCharType="separate"/>
      </w:r>
      <w:r w:rsidR="007E162B" w:rsidRPr="007E4262">
        <w:rPr>
          <w:rFonts w:cs="Times New Roman"/>
          <w:noProof/>
        </w:rPr>
        <w:t>4.5</w:t>
      </w:r>
      <w:r w:rsidRPr="007E4262">
        <w:rPr>
          <w:rFonts w:eastAsiaTheme="minorEastAsia" w:cs="Times New Roman"/>
        </w:rPr>
        <w:fldChar w:fldCharType="end"/>
      </w:r>
      <w:r w:rsidRPr="007E4262">
        <w:rPr>
          <w:rFonts w:eastAsiaTheme="minorEastAsia" w:cs="Times New Roman"/>
        </w:rPr>
        <w:t xml:space="preserve"> são muito semelhantes entre si, o que é esperado, pois mudança na pressão causa mudança na velocidade da partícula e vice</w:t>
      </w:r>
      <w:r w:rsidR="0029409A">
        <w:rPr>
          <w:rFonts w:eastAsiaTheme="minorEastAsia" w:cs="Times New Roman"/>
        </w:rPr>
        <w:t>-</w:t>
      </w:r>
      <w:r w:rsidRPr="007E4262">
        <w:rPr>
          <w:rFonts w:eastAsiaTheme="minorEastAsia" w:cs="Times New Roman"/>
        </w:rPr>
        <w:t xml:space="preserve">versa. Os histogramas dos quatro casos (tanto com fonte de pressão como com fonte de velocidade) têm uma grande concentração do erro relativo para valores baixos, no entanto existem muitos pontos que possuem um erro elevado de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-5</m:t>
            </m:r>
          </m:sup>
        </m:sSup>
      </m:oMath>
      <w:r w:rsidRPr="007E4262">
        <w:rPr>
          <w:rFonts w:eastAsiaTheme="minorEastAsia" w:cs="Times New Roman"/>
        </w:rPr>
        <w:t xml:space="preserve"> ou mais. Esses erros relativos elevados são justificados</w:t>
      </w:r>
      <w:r w:rsidR="0029409A">
        <w:rPr>
          <w:rFonts w:eastAsiaTheme="minorEastAsia" w:cs="Times New Roman"/>
        </w:rPr>
        <w:t xml:space="preserve">, </w:t>
      </w:r>
      <w:r w:rsidRPr="007E4262">
        <w:rPr>
          <w:rFonts w:eastAsiaTheme="minorEastAsia" w:cs="Times New Roman"/>
        </w:rPr>
        <w:t xml:space="preserve">pois ocorrem quando o valor da pressão é extremamente pequeno,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-15</m:t>
            </m:r>
          </m:sup>
        </m:sSup>
      </m:oMath>
      <w:r w:rsidRPr="007E4262">
        <w:rPr>
          <w:rFonts w:eastAsiaTheme="minorEastAsia" w:cs="Times New Roman"/>
        </w:rPr>
        <w:t>, assim</w:t>
      </w:r>
      <w:r w:rsidR="0029409A">
        <w:rPr>
          <w:rFonts w:eastAsiaTheme="minorEastAsia" w:cs="Times New Roman"/>
        </w:rPr>
        <w:t>,</w:t>
      </w:r>
      <w:r w:rsidRPr="007E4262">
        <w:rPr>
          <w:rFonts w:eastAsiaTheme="minorEastAsia" w:cs="Times New Roman"/>
        </w:rPr>
        <w:t xml:space="preserve"> as variáveis, que são pontos flutuantes, perdem a consistência numérica</w:t>
      </w:r>
      <w:r w:rsidR="0029409A">
        <w:rPr>
          <w:rFonts w:eastAsiaTheme="minorEastAsia" w:cs="Times New Roman"/>
        </w:rPr>
        <w:t>,</w:t>
      </w:r>
      <w:r w:rsidRPr="007E4262">
        <w:rPr>
          <w:rFonts w:eastAsiaTheme="minorEastAsia" w:cs="Times New Roman"/>
        </w:rPr>
        <w:t xml:space="preserve"> e o erro tende a aumentar.</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Embora a segunda bateria de testes não tenha atingido a meta de erros menores que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29409A">
        <w:rPr>
          <w:rFonts w:eastAsiaTheme="minorEastAsia" w:cs="Times New Roman"/>
        </w:rPr>
        <w:t>,</w:t>
      </w:r>
      <w:r w:rsidRPr="007E4262">
        <w:rPr>
          <w:rFonts w:eastAsiaTheme="minorEastAsia" w:cs="Times New Roman"/>
        </w:rPr>
        <w:t xml:space="preserve"> em todas as medidas, os resultados confirmam o bom funcionamento do código, pois as discrepâncias são justificadas por imprecisão numérica dos pontos flutuantes (</w:t>
      </w:r>
      <w:r w:rsidRPr="0029409A">
        <w:rPr>
          <w:rFonts w:eastAsiaTheme="minorEastAsia" w:cs="Times New Roman"/>
          <w:i/>
        </w:rPr>
        <w:t>float</w:t>
      </w:r>
      <w:r w:rsidRPr="007E4262">
        <w:rPr>
          <w:rFonts w:eastAsiaTheme="minorEastAsia" w:cs="Times New Roman"/>
        </w:rPr>
        <w:t>).</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A terceira bateria de teste é responsável por verificar o bom funcionamento dos modelos. Os modelos são baseados em 6 parâmetros: </w:t>
      </w:r>
      <w:r w:rsidR="0029409A">
        <w:rPr>
          <w:rFonts w:eastAsiaTheme="minorEastAsia" w:cs="Times New Roman"/>
        </w:rPr>
        <w:t>l</w:t>
      </w:r>
      <w:r w:rsidRPr="007E4262">
        <w:rPr>
          <w:rFonts w:eastAsiaTheme="minorEastAsia" w:cs="Times New Roman"/>
        </w:rPr>
        <w:t xml:space="preserve">inearidade e não linearidade, com absorção ou sem absorção, heterogeneidade em densidade </w:t>
      </w:r>
      <m:oMath>
        <m:r>
          <w:rPr>
            <w:rFonts w:ascii="Cambria Math" w:eastAsiaTheme="minorEastAsia" w:hAnsi="Cambria Math" w:cs="Times New Roman"/>
          </w:rPr>
          <m:t>ρ</m:t>
        </m:r>
      </m:oMath>
      <w:r w:rsidRPr="007E4262">
        <w:rPr>
          <w:rFonts w:eastAsiaTheme="minorEastAsia" w:cs="Times New Roman"/>
        </w:rPr>
        <w:t>, heterogeneidade em velocidade (</w:t>
      </w:r>
      <m:oMath>
        <m:r>
          <w:rPr>
            <w:rFonts w:ascii="Cambria Math" w:eastAsiaTheme="minorEastAsia" w:hAnsi="Cambria Math" w:cs="Times New Roman"/>
          </w:rPr>
          <m:t>c</m:t>
        </m:r>
      </m:oMath>
      <w:r w:rsidRPr="007E4262">
        <w:rPr>
          <w:rFonts w:eastAsiaTheme="minorEastAsia" w:cs="Times New Roman"/>
        </w:rPr>
        <w:t>), heterogeneidade nos coeficientes de absorção (</w:t>
      </w:r>
      <m:oMath>
        <m:r>
          <w:rPr>
            <w:rFonts w:ascii="Cambria Math" w:eastAsiaTheme="minorEastAsia" w:hAnsi="Cambria Math" w:cs="Times New Roman"/>
          </w:rPr>
          <m:t>α</m:t>
        </m:r>
      </m:oMath>
      <w:r w:rsidRPr="007E4262">
        <w:rPr>
          <w:rFonts w:eastAsiaTheme="minorEastAsia" w:cs="Times New Roman"/>
        </w:rPr>
        <w:t>) e heterogeneidade no coeficiente de não linearidade</w:t>
      </w:r>
      <w:r w:rsidR="002C1D25">
        <w:rPr>
          <w:rFonts w:eastAsiaTheme="minorEastAsia" w:cs="Times New Roman"/>
        </w:rPr>
        <w:t xml:space="preserve"> </w:t>
      </w:r>
      <w:r w:rsidRPr="007E4262">
        <w:rPr>
          <w:rFonts w:eastAsiaTheme="minorEastAsia" w:cs="Times New Roman"/>
        </w:rPr>
        <w:t xml:space="preserve">(BonA). Portanto, 36 simulações são necessárias para testar todas as funções do </w:t>
      </w:r>
      <w:r w:rsidRPr="002C1D25">
        <w:rPr>
          <w:rFonts w:eastAsiaTheme="minorEastAsia" w:cs="Times New Roman"/>
          <w:i/>
        </w:rPr>
        <w:t>k</w:t>
      </w:r>
      <w:r w:rsidR="002C1D25" w:rsidRPr="002C1D25">
        <w:rPr>
          <w:rFonts w:eastAsiaTheme="minorEastAsia" w:cs="Times New Roman"/>
          <w:i/>
        </w:rPr>
        <w:t>-</w:t>
      </w:r>
      <w:r w:rsidRPr="002C1D25">
        <w:rPr>
          <w:rFonts w:eastAsiaTheme="minorEastAsia" w:cs="Times New Roman"/>
          <w:i/>
        </w:rPr>
        <w:t>wave</w:t>
      </w:r>
      <w:r w:rsidRPr="007E4262">
        <w:rPr>
          <w:rFonts w:eastAsiaTheme="minorEastAsia" w:cs="Times New Roman"/>
        </w:rPr>
        <w:t>.</w:t>
      </w:r>
    </w:p>
    <w:p w:rsidR="00D7139F" w:rsidRPr="007E4262" w:rsidRDefault="00D7139F" w:rsidP="00ED6D0B">
      <w:pPr>
        <w:spacing w:after="120" w:line="360" w:lineRule="auto"/>
        <w:jc w:val="both"/>
        <w:rPr>
          <w:rFonts w:eastAsiaTheme="minorEastAsia" w:cs="Times New Roman"/>
        </w:rPr>
      </w:pPr>
      <w:r w:rsidRPr="007E4262">
        <w:rPr>
          <w:rFonts w:eastAsiaTheme="minorEastAsia" w:cs="Times New Roman"/>
        </w:rPr>
        <w:tab/>
        <w:t xml:space="preserve">O cenário que testa os modelos é composto de um </w:t>
      </w:r>
      <w:r w:rsidRPr="002C1D25">
        <w:rPr>
          <w:rFonts w:eastAsiaTheme="minorEastAsia" w:cs="Times New Roman"/>
          <w:i/>
        </w:rPr>
        <w:t>array</w:t>
      </w:r>
      <w:r w:rsidRPr="007E4262">
        <w:rPr>
          <w:rFonts w:eastAsiaTheme="minorEastAsia" w:cs="Times New Roman"/>
        </w:rPr>
        <w:t xml:space="preserve"> de sensores colineares que cruza todo o domínio</w:t>
      </w:r>
      <w:r w:rsidR="002C1D25">
        <w:rPr>
          <w:rFonts w:eastAsiaTheme="minorEastAsia" w:cs="Times New Roman"/>
        </w:rPr>
        <w:t>,</w:t>
      </w:r>
      <w:r w:rsidRPr="007E4262">
        <w:rPr>
          <w:rFonts w:eastAsiaTheme="minorEastAsia" w:cs="Times New Roman"/>
        </w:rPr>
        <w:t xml:space="preserve"> como indica a figura </w:t>
      </w:r>
      <w:r w:rsidRPr="007E4262">
        <w:rPr>
          <w:rFonts w:eastAsiaTheme="minorEastAsia" w:cs="Times New Roman"/>
        </w:rPr>
        <w:fldChar w:fldCharType="begin"/>
      </w:r>
      <w:r w:rsidRPr="007E4262">
        <w:rPr>
          <w:rFonts w:eastAsiaTheme="minorEastAsia" w:cs="Times New Roman"/>
        </w:rPr>
        <w:instrText xml:space="preserve"> REF _Ref437181487 \h </w:instrText>
      </w:r>
      <w:r w:rsidR="007E4262" w:rsidRPr="007E4262">
        <w:rPr>
          <w:rFonts w:eastAsiaTheme="minorEastAsia" w:cs="Times New Roman"/>
        </w:rPr>
        <w:instrText xml:space="preserve"> \* MERGEFORMAT </w:instrText>
      </w:r>
      <w:r w:rsidRPr="007E4262">
        <w:rPr>
          <w:rFonts w:eastAsiaTheme="minorEastAsia" w:cs="Times New Roman"/>
        </w:rPr>
      </w:r>
      <w:r w:rsidRPr="007E4262">
        <w:rPr>
          <w:rFonts w:eastAsiaTheme="minorEastAsia" w:cs="Times New Roman"/>
        </w:rPr>
        <w:fldChar w:fldCharType="separate"/>
      </w:r>
      <w:r w:rsidR="007E162B" w:rsidRPr="007E4262">
        <w:rPr>
          <w:rFonts w:cs="Times New Roman"/>
          <w:noProof/>
        </w:rPr>
        <w:t>4</w:t>
      </w:r>
      <w:r w:rsidR="007E162B" w:rsidRPr="007E4262">
        <w:rPr>
          <w:rFonts w:cs="Times New Roman"/>
        </w:rPr>
        <w:t>.</w:t>
      </w:r>
      <w:r w:rsidR="007E162B" w:rsidRPr="007E4262">
        <w:rPr>
          <w:rFonts w:cs="Times New Roman"/>
          <w:noProof/>
        </w:rPr>
        <w:t>6</w:t>
      </w:r>
      <w:r w:rsidRPr="007E4262">
        <w:rPr>
          <w:rFonts w:eastAsiaTheme="minorEastAsia" w:cs="Times New Roman"/>
        </w:rPr>
        <w:fldChar w:fldCharType="end"/>
      </w:r>
      <w:r w:rsidR="002C1D25">
        <w:rPr>
          <w:rFonts w:eastAsiaTheme="minorEastAsia" w:cs="Times New Roman"/>
        </w:rPr>
        <w:t>,</w:t>
      </w:r>
      <w:r w:rsidRPr="007E4262">
        <w:rPr>
          <w:rFonts w:eastAsiaTheme="minorEastAsia" w:cs="Times New Roman"/>
        </w:rPr>
        <w:t xml:space="preserve"> e </w:t>
      </w:r>
      <w:r w:rsidR="002C1D25">
        <w:rPr>
          <w:rFonts w:eastAsiaTheme="minorEastAsia" w:cs="Times New Roman"/>
        </w:rPr>
        <w:t xml:space="preserve">de </w:t>
      </w:r>
      <w:r w:rsidRPr="007E4262">
        <w:rPr>
          <w:rFonts w:eastAsiaTheme="minorEastAsia" w:cs="Times New Roman"/>
        </w:rPr>
        <w:t>uma fonte de pressão inicial pontual</w:t>
      </w:r>
      <w:r w:rsidR="002C1D25">
        <w:rPr>
          <w:rFonts w:eastAsiaTheme="minorEastAsia" w:cs="Times New Roman"/>
        </w:rPr>
        <w:t>,</w:t>
      </w:r>
      <w:r w:rsidRPr="007E4262">
        <w:rPr>
          <w:rFonts w:eastAsiaTheme="minorEastAsia" w:cs="Times New Roman"/>
        </w:rPr>
        <w:t xml:space="preserve"> localizada no centro do domínio</w:t>
      </w:r>
      <w:r w:rsidR="002C1D25">
        <w:rPr>
          <w:rFonts w:eastAsiaTheme="minorEastAsia" w:cs="Times New Roman"/>
        </w:rPr>
        <w:t>,</w:t>
      </w:r>
      <w:r w:rsidRPr="007E4262">
        <w:rPr>
          <w:rFonts w:eastAsiaTheme="minorEastAsia" w:cs="Times New Roman"/>
        </w:rPr>
        <w:t xml:space="preserve"> que excita o sistema com um pulso. A figura </w:t>
      </w:r>
      <w:r w:rsidRPr="007E4262">
        <w:rPr>
          <w:rFonts w:eastAsiaTheme="minorEastAsia" w:cs="Times New Roman"/>
        </w:rPr>
        <w:fldChar w:fldCharType="begin"/>
      </w:r>
      <w:r w:rsidRPr="007E4262">
        <w:rPr>
          <w:rFonts w:eastAsiaTheme="minorEastAsia" w:cs="Times New Roman"/>
        </w:rPr>
        <w:instrText xml:space="preserve"> REF _Ref437181772 \h </w:instrText>
      </w:r>
      <w:r w:rsidR="007E4262" w:rsidRPr="007E4262">
        <w:rPr>
          <w:rFonts w:eastAsiaTheme="minorEastAsia" w:cs="Times New Roman"/>
        </w:rPr>
        <w:instrText xml:space="preserve"> \* MERGEFORMAT </w:instrText>
      </w:r>
      <w:r w:rsidRPr="007E4262">
        <w:rPr>
          <w:rFonts w:eastAsiaTheme="minorEastAsia" w:cs="Times New Roman"/>
        </w:rPr>
      </w:r>
      <w:r w:rsidRPr="007E4262">
        <w:rPr>
          <w:rFonts w:eastAsiaTheme="minorEastAsia" w:cs="Times New Roman"/>
        </w:rPr>
        <w:fldChar w:fldCharType="separate"/>
      </w:r>
      <w:r w:rsidR="007E162B" w:rsidRPr="007E4262">
        <w:rPr>
          <w:rFonts w:cs="Times New Roman"/>
          <w:noProof/>
        </w:rPr>
        <w:t>4</w:t>
      </w:r>
      <w:r w:rsidR="007E162B" w:rsidRPr="007E4262">
        <w:rPr>
          <w:rFonts w:cs="Times New Roman"/>
        </w:rPr>
        <w:t>.</w:t>
      </w:r>
      <w:r w:rsidR="007E162B" w:rsidRPr="007E4262">
        <w:rPr>
          <w:rFonts w:cs="Times New Roman"/>
          <w:noProof/>
        </w:rPr>
        <w:t>7</w:t>
      </w:r>
      <w:r w:rsidRPr="007E4262">
        <w:rPr>
          <w:rFonts w:eastAsiaTheme="minorEastAsia" w:cs="Times New Roman"/>
        </w:rPr>
        <w:fldChar w:fldCharType="end"/>
      </w:r>
      <w:r w:rsidRPr="007E4262">
        <w:rPr>
          <w:rFonts w:eastAsiaTheme="minorEastAsia" w:cs="Times New Roman"/>
        </w:rPr>
        <w:t xml:space="preserve"> mostra um exemplo </w:t>
      </w:r>
      <w:r w:rsidR="00910396" w:rsidRPr="007E4262">
        <w:rPr>
          <w:rFonts w:eastAsiaTheme="minorEastAsia" w:cs="Times New Roman"/>
        </w:rPr>
        <w:t>dos</w:t>
      </w:r>
      <w:r w:rsidRPr="007E4262">
        <w:rPr>
          <w:rFonts w:eastAsiaTheme="minorEastAsia" w:cs="Times New Roman"/>
        </w:rPr>
        <w:t xml:space="preserve"> sina</w:t>
      </w:r>
      <w:r w:rsidR="00910396" w:rsidRPr="007E4262">
        <w:rPr>
          <w:rFonts w:eastAsiaTheme="minorEastAsia" w:cs="Times New Roman"/>
        </w:rPr>
        <w:t>is</w:t>
      </w:r>
      <w:r w:rsidRPr="007E4262">
        <w:rPr>
          <w:rFonts w:eastAsiaTheme="minorEastAsia" w:cs="Times New Roman"/>
        </w:rPr>
        <w:t xml:space="preserve"> recebido pelos sensores em uma simulação</w:t>
      </w:r>
      <w:r w:rsidR="00567F05">
        <w:rPr>
          <w:rFonts w:eastAsiaTheme="minorEastAsia" w:cs="Times New Roman"/>
        </w:rPr>
        <w:t>,</w:t>
      </w:r>
      <w:r w:rsidRPr="007E4262">
        <w:rPr>
          <w:rFonts w:eastAsiaTheme="minorEastAsia" w:cs="Times New Roman"/>
        </w:rPr>
        <w:t xml:space="preserve"> que usa um modelo não linear sem absorção com heterogeneidade em densidade.</w:t>
      </w:r>
    </w:p>
    <w:p w:rsidR="00D7139F" w:rsidRPr="007E4262" w:rsidRDefault="00D7139F" w:rsidP="00ED6D0B">
      <w:pPr>
        <w:keepNext/>
        <w:spacing w:after="120" w:line="360" w:lineRule="auto"/>
        <w:jc w:val="center"/>
        <w:rPr>
          <w:rFonts w:cs="Times New Roman"/>
        </w:rPr>
      </w:pPr>
      <w:r w:rsidRPr="007E4262">
        <w:rPr>
          <w:rFonts w:eastAsiaTheme="minorEastAsia" w:cs="Times New Roman"/>
          <w:noProof/>
          <w:lang w:eastAsia="pt-BR"/>
        </w:rPr>
        <w:drawing>
          <wp:inline distT="0" distB="0" distL="0" distR="0" wp14:anchorId="299C46BA" wp14:editId="6B52199F">
            <wp:extent cx="2417197" cy="1802067"/>
            <wp:effectExtent l="0" t="0" r="2540" b="825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nsor.jpg"/>
                    <pic:cNvPicPr/>
                  </pic:nvPicPr>
                  <pic:blipFill>
                    <a:blip r:embed="rId37">
                      <a:extLst>
                        <a:ext uri="{28A0092B-C50C-407E-A947-70E740481C1C}">
                          <a14:useLocalDpi xmlns:a14="http://schemas.microsoft.com/office/drawing/2010/main" val="0"/>
                        </a:ext>
                      </a:extLst>
                    </a:blip>
                    <a:stretch>
                      <a:fillRect/>
                    </a:stretch>
                  </pic:blipFill>
                  <pic:spPr>
                    <a:xfrm>
                      <a:off x="0" y="0"/>
                      <a:ext cx="2426917" cy="1809313"/>
                    </a:xfrm>
                    <a:prstGeom prst="rect">
                      <a:avLst/>
                    </a:prstGeom>
                  </pic:spPr>
                </pic:pic>
              </a:graphicData>
            </a:graphic>
          </wp:inline>
        </w:drawing>
      </w:r>
    </w:p>
    <w:p w:rsidR="00D7139F" w:rsidRPr="007E4262" w:rsidRDefault="00D7139F" w:rsidP="00ED6D0B">
      <w:pPr>
        <w:pStyle w:val="Legenda"/>
        <w:spacing w:after="120" w:line="360" w:lineRule="auto"/>
        <w:ind w:left="2832"/>
        <w:rPr>
          <w:rFonts w:cs="Times New Roman"/>
        </w:rPr>
      </w:pPr>
      <w:r w:rsidRPr="007E4262">
        <w:rPr>
          <w:rFonts w:cs="Times New Roman"/>
        </w:rPr>
        <w:t xml:space="preserve">Figura </w:t>
      </w:r>
      <w:bookmarkStart w:id="26" w:name="_Ref437181487"/>
      <w:r w:rsidR="006D5C75">
        <w:rPr>
          <w:rFonts w:cs="Times New Roman"/>
        </w:rPr>
        <w:fldChar w:fldCharType="begin"/>
      </w:r>
      <w:r w:rsidR="006D5C75">
        <w:rPr>
          <w:rFonts w:cs="Times New Roman"/>
        </w:rPr>
        <w:instrText xml:space="preserve"> STYLEREF 1 \s </w:instrText>
      </w:r>
      <w:r w:rsidR="006D5C75">
        <w:rPr>
          <w:rFonts w:cs="Times New Roman"/>
        </w:rPr>
        <w:fldChar w:fldCharType="separate"/>
      </w:r>
      <w:r w:rsidR="006D5C75">
        <w:rPr>
          <w:rFonts w:cs="Times New Roman"/>
          <w:noProof/>
        </w:rPr>
        <w:t>4</w:t>
      </w:r>
      <w:r w:rsidR="006D5C75">
        <w:rPr>
          <w:rFonts w:cs="Times New Roman"/>
        </w:rPr>
        <w:fldChar w:fldCharType="end"/>
      </w:r>
      <w:r w:rsidR="006D5C75">
        <w:rPr>
          <w:rFonts w:cs="Times New Roman"/>
        </w:rPr>
        <w:t>.</w:t>
      </w:r>
      <w:r w:rsidR="006D5C75">
        <w:rPr>
          <w:rFonts w:cs="Times New Roman"/>
        </w:rPr>
        <w:fldChar w:fldCharType="begin"/>
      </w:r>
      <w:r w:rsidR="006D5C75">
        <w:rPr>
          <w:rFonts w:cs="Times New Roman"/>
        </w:rPr>
        <w:instrText xml:space="preserve"> SEQ Figura \* ARABIC \s 1 </w:instrText>
      </w:r>
      <w:r w:rsidR="006D5C75">
        <w:rPr>
          <w:rFonts w:cs="Times New Roman"/>
        </w:rPr>
        <w:fldChar w:fldCharType="separate"/>
      </w:r>
      <w:r w:rsidR="006D5C75">
        <w:rPr>
          <w:rFonts w:cs="Times New Roman"/>
          <w:noProof/>
        </w:rPr>
        <w:t>6</w:t>
      </w:r>
      <w:r w:rsidR="006D5C75">
        <w:rPr>
          <w:rFonts w:cs="Times New Roman"/>
        </w:rPr>
        <w:fldChar w:fldCharType="end"/>
      </w:r>
      <w:bookmarkEnd w:id="26"/>
      <w:r w:rsidRPr="007E4262">
        <w:rPr>
          <w:rFonts w:cs="Times New Roman"/>
        </w:rPr>
        <w:t xml:space="preserve"> Array de </w:t>
      </w:r>
      <w:r w:rsidR="00567F05">
        <w:rPr>
          <w:rFonts w:cs="Times New Roman"/>
        </w:rPr>
        <w:t>s</w:t>
      </w:r>
      <w:r w:rsidRPr="007E4262">
        <w:rPr>
          <w:rFonts w:cs="Times New Roman"/>
        </w:rPr>
        <w:t>ensores</w:t>
      </w:r>
    </w:p>
    <w:p w:rsidR="00D7139F" w:rsidRPr="007E4262" w:rsidRDefault="00D7139F" w:rsidP="00ED6D0B">
      <w:pPr>
        <w:keepNext/>
        <w:spacing w:after="120" w:line="360" w:lineRule="auto"/>
        <w:jc w:val="center"/>
        <w:rPr>
          <w:rFonts w:cs="Times New Roman"/>
        </w:rPr>
      </w:pPr>
      <w:r w:rsidRPr="007E4262">
        <w:rPr>
          <w:rFonts w:cs="Times New Roman"/>
          <w:noProof/>
          <w:lang w:eastAsia="pt-BR"/>
        </w:rPr>
        <w:lastRenderedPageBreak/>
        <w:drawing>
          <wp:inline distT="0" distB="0" distL="0" distR="0" wp14:anchorId="47ADD09D" wp14:editId="7228E795">
            <wp:extent cx="2745851" cy="2059388"/>
            <wp:effectExtent l="0" t="0" r="0" b="0"/>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elSensor.jpg"/>
                    <pic:cNvPicPr/>
                  </pic:nvPicPr>
                  <pic:blipFill>
                    <a:blip r:embed="rId38">
                      <a:extLst>
                        <a:ext uri="{28A0092B-C50C-407E-A947-70E740481C1C}">
                          <a14:useLocalDpi xmlns:a14="http://schemas.microsoft.com/office/drawing/2010/main" val="0"/>
                        </a:ext>
                      </a:extLst>
                    </a:blip>
                    <a:stretch>
                      <a:fillRect/>
                    </a:stretch>
                  </pic:blipFill>
                  <pic:spPr>
                    <a:xfrm>
                      <a:off x="0" y="0"/>
                      <a:ext cx="2755031" cy="2066273"/>
                    </a:xfrm>
                    <a:prstGeom prst="rect">
                      <a:avLst/>
                    </a:prstGeom>
                  </pic:spPr>
                </pic:pic>
              </a:graphicData>
            </a:graphic>
          </wp:inline>
        </w:drawing>
      </w:r>
    </w:p>
    <w:p w:rsidR="00D7139F" w:rsidRPr="007E4262" w:rsidRDefault="00D7139F" w:rsidP="00ED6D0B">
      <w:pPr>
        <w:pStyle w:val="Legenda"/>
        <w:spacing w:after="120" w:line="360" w:lineRule="auto"/>
        <w:jc w:val="center"/>
        <w:rPr>
          <w:rFonts w:cs="Times New Roman"/>
        </w:rPr>
      </w:pPr>
      <w:r w:rsidRPr="007E4262">
        <w:rPr>
          <w:rFonts w:cs="Times New Roman"/>
        </w:rPr>
        <w:t xml:space="preserve">Figura </w:t>
      </w:r>
      <w:bookmarkStart w:id="27" w:name="_Ref437181772"/>
      <w:r w:rsidR="006D5C75">
        <w:rPr>
          <w:rFonts w:cs="Times New Roman"/>
        </w:rPr>
        <w:fldChar w:fldCharType="begin"/>
      </w:r>
      <w:r w:rsidR="006D5C75">
        <w:rPr>
          <w:rFonts w:cs="Times New Roman"/>
        </w:rPr>
        <w:instrText xml:space="preserve"> STYLEREF 1 \s </w:instrText>
      </w:r>
      <w:r w:rsidR="006D5C75">
        <w:rPr>
          <w:rFonts w:cs="Times New Roman"/>
        </w:rPr>
        <w:fldChar w:fldCharType="separate"/>
      </w:r>
      <w:r w:rsidR="006D5C75">
        <w:rPr>
          <w:rFonts w:cs="Times New Roman"/>
          <w:noProof/>
        </w:rPr>
        <w:t>4</w:t>
      </w:r>
      <w:r w:rsidR="006D5C75">
        <w:rPr>
          <w:rFonts w:cs="Times New Roman"/>
        </w:rPr>
        <w:fldChar w:fldCharType="end"/>
      </w:r>
      <w:r w:rsidR="006D5C75">
        <w:rPr>
          <w:rFonts w:cs="Times New Roman"/>
        </w:rPr>
        <w:t>.</w:t>
      </w:r>
      <w:r w:rsidR="006D5C75">
        <w:rPr>
          <w:rFonts w:cs="Times New Roman"/>
        </w:rPr>
        <w:fldChar w:fldCharType="begin"/>
      </w:r>
      <w:r w:rsidR="006D5C75">
        <w:rPr>
          <w:rFonts w:cs="Times New Roman"/>
        </w:rPr>
        <w:instrText xml:space="preserve"> SEQ Figura \* ARABIC \s 1 </w:instrText>
      </w:r>
      <w:r w:rsidR="006D5C75">
        <w:rPr>
          <w:rFonts w:cs="Times New Roman"/>
        </w:rPr>
        <w:fldChar w:fldCharType="separate"/>
      </w:r>
      <w:r w:rsidR="006D5C75">
        <w:rPr>
          <w:rFonts w:cs="Times New Roman"/>
          <w:noProof/>
        </w:rPr>
        <w:t>7</w:t>
      </w:r>
      <w:r w:rsidR="006D5C75">
        <w:rPr>
          <w:rFonts w:cs="Times New Roman"/>
        </w:rPr>
        <w:fldChar w:fldCharType="end"/>
      </w:r>
      <w:bookmarkEnd w:id="27"/>
      <w:r w:rsidRPr="007E4262">
        <w:rPr>
          <w:rFonts w:cs="Times New Roman"/>
        </w:rPr>
        <w:t xml:space="preserve"> Sinais de pressão recebidos </w:t>
      </w:r>
      <w:r w:rsidR="00BD542E" w:rsidRPr="007E4262">
        <w:rPr>
          <w:rFonts w:cs="Times New Roman"/>
        </w:rPr>
        <w:t>pelos sensores</w:t>
      </w:r>
      <w:r w:rsidRPr="007E4262">
        <w:rPr>
          <w:rFonts w:cs="Times New Roman"/>
        </w:rPr>
        <w:t xml:space="preserve"> (em escala logarítmica) em uma simulação com modelo não linear sem absorção com heterogeneidade na densidade (</w:t>
      </w:r>
      <m:oMath>
        <m:r>
          <w:rPr>
            <w:rFonts w:ascii="Cambria Math" w:hAnsi="Cambria Math" w:cs="Times New Roman"/>
          </w:rPr>
          <m:t>ρ</m:t>
        </m:r>
      </m:oMath>
      <w:r w:rsidRPr="007E4262">
        <w:rPr>
          <w:rFonts w:eastAsiaTheme="minorEastAsia" w:cs="Times New Roman"/>
        </w:rPr>
        <w:t>)</w:t>
      </w:r>
      <w:r w:rsidRPr="007E4262">
        <w:rPr>
          <w:rFonts w:cs="Times New Roman"/>
        </w:rPr>
        <w:t>.</w:t>
      </w:r>
    </w:p>
    <w:p w:rsidR="00D7139F" w:rsidRPr="007E4262" w:rsidRDefault="00D7139F" w:rsidP="00ED6D0B">
      <w:pPr>
        <w:spacing w:after="120" w:line="360" w:lineRule="auto"/>
        <w:jc w:val="both"/>
        <w:rPr>
          <w:rFonts w:eastAsiaTheme="minorEastAsia" w:cs="Times New Roman"/>
        </w:rPr>
      </w:pPr>
      <w:r w:rsidRPr="007E4262">
        <w:rPr>
          <w:rFonts w:cs="Times New Roman"/>
        </w:rPr>
        <w:tab/>
        <w:t>A relação entre as pressões</w:t>
      </w:r>
      <w:r w:rsidR="00567F05">
        <w:rPr>
          <w:rFonts w:cs="Times New Roman"/>
        </w:rPr>
        <w:t>,</w:t>
      </w:r>
      <w:r w:rsidRPr="007E4262">
        <w:rPr>
          <w:rFonts w:cs="Times New Roman"/>
        </w:rPr>
        <w:t xml:space="preserve"> calculad</w:t>
      </w:r>
      <w:r w:rsidR="00567F05">
        <w:rPr>
          <w:rFonts w:cs="Times New Roman"/>
        </w:rPr>
        <w:t>a</w:t>
      </w:r>
      <w:r w:rsidRPr="007E4262">
        <w:rPr>
          <w:rFonts w:cs="Times New Roman"/>
        </w:rPr>
        <w:t xml:space="preserve"> </w:t>
      </w:r>
      <w:r w:rsidR="00567F05">
        <w:rPr>
          <w:rFonts w:cs="Times New Roman"/>
        </w:rPr>
        <w:t xml:space="preserve">por meio </w:t>
      </w:r>
      <w:r w:rsidRPr="007E4262">
        <w:rPr>
          <w:rFonts w:cs="Times New Roman"/>
        </w:rPr>
        <w:t xml:space="preserve">do código </w:t>
      </w:r>
      <w:r w:rsidR="00567F05" w:rsidRPr="00FC772F">
        <w:rPr>
          <w:rFonts w:cs="Times New Roman"/>
        </w:rPr>
        <w:t>M</w:t>
      </w:r>
      <w:r w:rsidRPr="00FC772F">
        <w:rPr>
          <w:rFonts w:cs="Times New Roman"/>
        </w:rPr>
        <w:t>atlab</w:t>
      </w:r>
      <w:r w:rsidRPr="007E4262">
        <w:rPr>
          <w:rFonts w:cs="Times New Roman"/>
        </w:rPr>
        <w:t xml:space="preserve"> e do código </w:t>
      </w:r>
      <w:r w:rsidR="00E06CFA">
        <w:rPr>
          <w:rFonts w:cs="Times New Roman"/>
        </w:rPr>
        <w:t>CUDA</w:t>
      </w:r>
      <w:r w:rsidR="00382FE4">
        <w:rPr>
          <w:rFonts w:cs="Times New Roman"/>
        </w:rPr>
        <w:t>,</w:t>
      </w:r>
      <w:r w:rsidRPr="007E4262">
        <w:rPr>
          <w:rFonts w:cs="Times New Roman"/>
        </w:rPr>
        <w:t xml:space="preserve"> est</w:t>
      </w:r>
      <w:r w:rsidR="00382FE4">
        <w:rPr>
          <w:rFonts w:cs="Times New Roman"/>
        </w:rPr>
        <w:t>á</w:t>
      </w:r>
      <w:r w:rsidRPr="007E4262">
        <w:rPr>
          <w:rFonts w:cs="Times New Roman"/>
        </w:rPr>
        <w:t xml:space="preserve"> representada na figura </w:t>
      </w:r>
      <w:r w:rsidRPr="007E4262">
        <w:rPr>
          <w:rFonts w:cs="Times New Roman"/>
        </w:rPr>
        <w:fldChar w:fldCharType="begin"/>
      </w:r>
      <w:r w:rsidRPr="007E4262">
        <w:rPr>
          <w:rFonts w:cs="Times New Roman"/>
        </w:rPr>
        <w:instrText xml:space="preserve"> REF _Ref437211621 \h </w:instrText>
      </w:r>
      <w:r w:rsidR="007E4262" w:rsidRPr="007E4262">
        <w:rPr>
          <w:rFonts w:cs="Times New Roman"/>
        </w:rPr>
        <w:instrText xml:space="preserve"> \* MERGEFORMAT </w:instrText>
      </w:r>
      <w:r w:rsidRPr="007E4262">
        <w:rPr>
          <w:rFonts w:cs="Times New Roman"/>
        </w:rPr>
      </w:r>
      <w:r w:rsidRPr="007E4262">
        <w:rPr>
          <w:rFonts w:cs="Times New Roman"/>
        </w:rPr>
        <w:fldChar w:fldCharType="separate"/>
      </w:r>
      <w:r w:rsidR="00910396" w:rsidRPr="007E4262">
        <w:rPr>
          <w:rFonts w:cs="Times New Roman"/>
          <w:noProof/>
        </w:rPr>
        <w:t>4</w:t>
      </w:r>
      <w:r w:rsidR="00910396" w:rsidRPr="007E4262">
        <w:rPr>
          <w:rFonts w:cs="Times New Roman"/>
        </w:rPr>
        <w:t>.</w:t>
      </w:r>
      <w:r w:rsidR="00910396" w:rsidRPr="007E4262">
        <w:rPr>
          <w:rFonts w:cs="Times New Roman"/>
          <w:noProof/>
        </w:rPr>
        <w:t>8</w:t>
      </w:r>
      <w:r w:rsidRPr="007E4262">
        <w:rPr>
          <w:rFonts w:cs="Times New Roman"/>
        </w:rPr>
        <w:fldChar w:fldCharType="end"/>
      </w:r>
      <w:r w:rsidRPr="007E4262">
        <w:rPr>
          <w:rFonts w:cs="Times New Roman"/>
        </w:rPr>
        <w:t>. Os histogramas da esquerda mostram que, assim como nas simulações das fontes de pressões, o erro relativo é</w:t>
      </w:r>
      <w:r w:rsidR="00382FE4">
        <w:rPr>
          <w:rFonts w:cs="Times New Roman"/>
        </w:rPr>
        <w:t>,</w:t>
      </w:r>
      <w:r w:rsidRPr="007E4262">
        <w:rPr>
          <w:rFonts w:cs="Times New Roman"/>
        </w:rPr>
        <w:t xml:space="preserve"> em geral</w:t>
      </w:r>
      <w:r w:rsidR="00382FE4">
        <w:rPr>
          <w:rFonts w:cs="Times New Roman"/>
        </w:rPr>
        <w:t>,</w:t>
      </w:r>
      <w:r w:rsidRPr="007E4262">
        <w:rPr>
          <w:rFonts w:cs="Times New Roman"/>
        </w:rPr>
        <w:t xml:space="preserve"> baixo, isto é, a maioria dos erros é menor que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oMath>
      <w:r w:rsidRPr="007E4262">
        <w:rPr>
          <w:rFonts w:eastAsiaTheme="minorEastAsia" w:cs="Times New Roman"/>
        </w:rPr>
        <w:t xml:space="preserve">, no entanto, muitos são erros significativamente altos. Contudo, se </w:t>
      </w:r>
      <w:r w:rsidR="00382FE4">
        <w:rPr>
          <w:rFonts w:eastAsiaTheme="minorEastAsia" w:cs="Times New Roman"/>
        </w:rPr>
        <w:t xml:space="preserve">se </w:t>
      </w:r>
      <w:r w:rsidRPr="007E4262">
        <w:rPr>
          <w:rFonts w:eastAsiaTheme="minorEastAsia" w:cs="Times New Roman"/>
        </w:rPr>
        <w:t>filtrar os histogramas</w:t>
      </w:r>
      <w:r w:rsidR="00382FE4">
        <w:rPr>
          <w:rFonts w:eastAsiaTheme="minorEastAsia" w:cs="Times New Roman"/>
        </w:rPr>
        <w:t>,</w:t>
      </w:r>
      <w:r w:rsidRPr="007E4262">
        <w:rPr>
          <w:rFonts w:eastAsiaTheme="minorEastAsia" w:cs="Times New Roman"/>
        </w:rPr>
        <w:t xml:space="preserve"> calculando o erro relativo apenas dos sinais que tenham uma amplitude minimamente significativa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7E4262">
        <w:rPr>
          <w:rFonts w:eastAsiaTheme="minorEastAsia" w:cs="Times New Roman"/>
        </w:rPr>
        <w:t xml:space="preserve">), os histogramas computados apresentam ótimos resultados, com todos os erros relativos menores que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-4</m:t>
            </m:r>
          </m:sup>
        </m:sSup>
        <m:r>
          <w:rPr>
            <w:rFonts w:ascii="Cambria Math" w:eastAsiaTheme="minorEastAsia" w:hAnsi="Cambria Math" w:cs="Times New Roman"/>
          </w:rPr>
          <m:t xml:space="preserve"> </m:t>
        </m:r>
      </m:oMath>
      <w:r w:rsidRPr="007E4262">
        <w:rPr>
          <w:rFonts w:eastAsiaTheme="minorEastAsia" w:cs="Times New Roman"/>
        </w:rPr>
        <w:t xml:space="preserve"> e concentrados entre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7E4262">
        <w:rPr>
          <w:rFonts w:eastAsiaTheme="minorEastAsia" w:cs="Times New Roman"/>
        </w:rPr>
        <w:t xml:space="preserve"> 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Pr="007E4262">
        <w:rPr>
          <w:rFonts w:eastAsiaTheme="minorEastAsia" w:cs="Times New Roman"/>
        </w:rPr>
        <w:t>.</w:t>
      </w:r>
    </w:p>
    <w:p w:rsidR="00D7139F" w:rsidRPr="007E4262" w:rsidRDefault="000A3EBE" w:rsidP="00ED6D0B">
      <w:pPr>
        <w:spacing w:after="120" w:line="360" w:lineRule="auto"/>
        <w:rPr>
          <w:rFonts w:cs="Times New Roman"/>
        </w:rPr>
      </w:pPr>
      <w:r w:rsidRPr="007E4262">
        <w:rPr>
          <w:rFonts w:cs="Times New Roman"/>
          <w:noProof/>
          <w:lang w:eastAsia="pt-BR"/>
        </w:rPr>
        <mc:AlternateContent>
          <mc:Choice Requires="wpg">
            <w:drawing>
              <wp:anchor distT="0" distB="0" distL="114300" distR="114300" simplePos="0" relativeHeight="251616256" behindDoc="0" locked="0" layoutInCell="1" allowOverlap="1" wp14:anchorId="26492316" wp14:editId="5ED3C274">
                <wp:simplePos x="0" y="0"/>
                <wp:positionH relativeFrom="margin">
                  <wp:align>center</wp:align>
                </wp:positionH>
                <wp:positionV relativeFrom="paragraph">
                  <wp:posOffset>102451</wp:posOffset>
                </wp:positionV>
                <wp:extent cx="5987332" cy="3006090"/>
                <wp:effectExtent l="0" t="0" r="0" b="3810"/>
                <wp:wrapNone/>
                <wp:docPr id="44" name="Agrupar 44"/>
                <wp:cNvGraphicFramePr/>
                <a:graphic xmlns:a="http://schemas.openxmlformats.org/drawingml/2006/main">
                  <a:graphicData uri="http://schemas.microsoft.com/office/word/2010/wordprocessingGroup">
                    <wpg:wgp>
                      <wpg:cNvGrpSpPr/>
                      <wpg:grpSpPr>
                        <a:xfrm>
                          <a:off x="0" y="0"/>
                          <a:ext cx="5987332" cy="3006090"/>
                          <a:chOff x="0" y="0"/>
                          <a:chExt cx="5987332" cy="3006090"/>
                        </a:xfrm>
                      </wpg:grpSpPr>
                      <wpg:grpSp>
                        <wpg:cNvPr id="34" name="Agrupar 34"/>
                        <wpg:cNvGrpSpPr/>
                        <wpg:grpSpPr>
                          <a:xfrm>
                            <a:off x="0" y="0"/>
                            <a:ext cx="5987332" cy="2735249"/>
                            <a:chOff x="0" y="0"/>
                            <a:chExt cx="5635405" cy="2400300"/>
                          </a:xfrm>
                        </wpg:grpSpPr>
                        <pic:pic xmlns:pic="http://schemas.openxmlformats.org/drawingml/2006/picture">
                          <pic:nvPicPr>
                            <pic:cNvPr id="22" name="Imagem 2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981740" y="0"/>
                              <a:ext cx="2653665" cy="2400300"/>
                            </a:xfrm>
                            <a:prstGeom prst="rect">
                              <a:avLst/>
                            </a:prstGeom>
                          </pic:spPr>
                        </pic:pic>
                        <pic:pic xmlns:pic="http://schemas.openxmlformats.org/drawingml/2006/picture">
                          <pic:nvPicPr>
                            <pic:cNvPr id="27" name="Imagem 27"/>
                            <pic:cNvPicPr>
                              <a:picLocks noChangeAspect="1"/>
                            </pic:cNvPicPr>
                          </pic:nvPicPr>
                          <pic:blipFill rotWithShape="1">
                            <a:blip r:embed="rId40" cstate="print">
                              <a:extLst>
                                <a:ext uri="{28A0092B-C50C-407E-A947-70E740481C1C}">
                                  <a14:useLocalDpi xmlns:a14="http://schemas.microsoft.com/office/drawing/2010/main" val="0"/>
                                </a:ext>
                              </a:extLst>
                            </a:blip>
                            <a:srcRect l="8568" r="17297" b="-594"/>
                            <a:stretch/>
                          </pic:blipFill>
                          <pic:spPr bwMode="auto">
                            <a:xfrm>
                              <a:off x="0" y="15902"/>
                              <a:ext cx="3116580" cy="2337435"/>
                            </a:xfrm>
                            <a:prstGeom prst="rect">
                              <a:avLst/>
                            </a:prstGeom>
                            <a:ln>
                              <a:noFill/>
                            </a:ln>
                            <a:extLst>
                              <a:ext uri="{53640926-AAD7-44D8-BBD7-CCE9431645EC}">
                                <a14:shadowObscured xmlns:a14="http://schemas.microsoft.com/office/drawing/2010/main"/>
                              </a:ext>
                            </a:extLst>
                          </pic:spPr>
                        </pic:pic>
                      </wpg:grpSp>
                      <wps:wsp>
                        <wps:cNvPr id="32" name="Caixa de Texto 32"/>
                        <wps:cNvSpPr txBox="1"/>
                        <wps:spPr>
                          <a:xfrm>
                            <a:off x="23848" y="2743200"/>
                            <a:ext cx="5507355" cy="262890"/>
                          </a:xfrm>
                          <a:prstGeom prst="rect">
                            <a:avLst/>
                          </a:prstGeom>
                          <a:solidFill>
                            <a:prstClr val="white"/>
                          </a:solidFill>
                          <a:ln>
                            <a:noFill/>
                          </a:ln>
                        </wps:spPr>
                        <wps:txbx>
                          <w:txbxContent>
                            <w:p w:rsidR="000814BF" w:rsidRPr="007A7E2D" w:rsidRDefault="000814BF" w:rsidP="00D7139F">
                              <w:pPr>
                                <w:pStyle w:val="Legenda"/>
                                <w:jc w:val="center"/>
                                <w:rPr>
                                  <w:noProof/>
                                </w:rPr>
                              </w:pPr>
                              <w:r>
                                <w:t xml:space="preserve">Figura </w:t>
                              </w:r>
                              <w:bookmarkStart w:id="28" w:name="_Ref437211621"/>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8</w:t>
                                </w:r>
                              </w:fldSimple>
                              <w:bookmarkEnd w:id="28"/>
                              <w:r>
                                <w:t xml:space="preserve"> Histogramas do erro relativo de pressão dos 36 modelos sobrepostos. a) Todos os valores de pressões adquiridos pelos sensores estão sendo usados. b) Apenas os valores com amplitude significativa são computados.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492316" id="Agrupar 44" o:spid="_x0000_s1050" style="position:absolute;margin-left:0;margin-top:8.05pt;width:471.45pt;height:236.7pt;z-index:251616256;mso-position-horizontal:center;mso-position-horizontal-relative:margin;mso-position-vertical-relative:text" coordsize="59873,300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yLrXHtPEFjpcmnziO8Zkju96bCwjZyMZ3dFPUDmgDXorCfxBM2v3GlWumP&#10;Obfy/Ml89EA3DPAJycD0qTU9dltNR+wWOnSX90sH2mVEkVNkeSByerEhsD/ZOSKANmiudbxWlyLb&#10;+x7GXUWms1viquse2JuF69WJBAX/AGTkitnT7+31TTba/tW3W9zEssZIwdrDIz70AW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Ynj&#10;L/kRvEH/AGDbn/0U1bdYnjL/AJEbxB/2Dbn/ANFNQBt0UUUAFFFFABRRRQAUUUUAFFFFABRRRQAU&#10;UUUAFFFFABRRRQAUUUUAFFFFABRRRQAUUUUAFFFFABRRRQAUUUUAFFFFABRRRQAUUUUAFfPvjdWP&#10;xF8R4mnT/SIeI5nQf8esPYEV9BV8/eNf+SieI/8Ar4h/9JYaDty/+MYW1/8An5u//AqT/wCKrr/h&#10;YCPiHzLM/wDxKrj/AFkrPj97b9Mk4rk6674W/wDJQ/8AuFXH/o23p2R6eOS9hL5fme20UUUj58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J4y/&#10;5EbxB/2Dbn/0U1bdYnjL/kRvEH/YNuf/AEU1AG3RRRQAUUUUAFFFFABRRRQAUUUUAFFFFABRRRQA&#10;UUUUAFFFFABRRRQAUUUUAFFFFABRRRQAUUUUAFFFFABRRRQAUUUUAFFFFABXzXqH/Ie1r/sK3v8A&#10;6USV9KV816h/yHta/wCwre/+lElNHoZb/Ffp+qIKyI/+P/UP+u6/+ikrXrIj/wCP/UP+u6/+ikqo&#10;7nr1Onr+jJq7b4R/8lDb/sFXH/o2CuJrtvhH/wAlDb/sFXH/AKNgqpbHLjP4Evl+Z7tRRRWR4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&#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Y8eg+X4il1g6neu8sQha3YReUYwWKrxHuwC5P3&#10;s+pI4rYooAx9L8OW2lzwyJc3MwtoDbWscxUrBESCVXCgn7qDLEnCj3zs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">
                <v:group id="Agrupar 34" o:spid="_x0000_s1051" style="position:absolute;width:59873;height:27352" coordsize="56354,2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m 22" o:spid="_x0000_s1052" type="#_x0000_t75" style="position:absolute;left:29817;width:26537;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">
                    <v:imagedata r:id="rId41" o:title=""/>
                    <v:path arrowok="t"/>
                  </v:shape>
                  <v:shape id="Imagem 27" o:spid="_x0000_s1053" type="#_x0000_t75" style="position:absolute;top:159;width:31165;height:23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">
                    <v:imagedata r:id="rId42" o:title="" cropbottom="-389f" cropleft="5615f" cropright="11336f"/>
                    <v:path arrowok="t"/>
                  </v:shape>
                </v:group>
                <v:shape id="Caixa de Texto 32" o:spid="_x0000_s1054" type="#_x0000_t202" style="position:absolute;left:238;top:27432;width:55074;height:2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rsidR="000814BF" w:rsidRPr="007A7E2D" w:rsidRDefault="000814BF" w:rsidP="00D7139F">
                        <w:pPr>
                          <w:pStyle w:val="Legenda"/>
                          <w:jc w:val="center"/>
                          <w:rPr>
                            <w:noProof/>
                          </w:rPr>
                        </w:pPr>
                        <w:r>
                          <w:t xml:space="preserve">Figura </w:t>
                        </w:r>
                        <w:bookmarkStart w:id="29" w:name="_Ref437211621"/>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8</w:t>
                          </w:r>
                        </w:fldSimple>
                        <w:bookmarkEnd w:id="29"/>
                        <w:r>
                          <w:t xml:space="preserve"> Histogramas do erro relativo de pressão dos 36 modelos sobrepostos. a) Todos os valores de pressões adquiridos pelos sensores estão sendo usados. b) Apenas os valores com amplitude significativa são computados.</w:t>
                        </w:r>
                      </w:p>
                    </w:txbxContent>
                  </v:textbox>
                </v:shape>
                <w10:wrap anchorx="margin"/>
              </v:group>
            </w:pict>
          </mc:Fallback>
        </mc:AlternateContent>
      </w: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Default="00D7139F" w:rsidP="00ED6D0B">
      <w:pPr>
        <w:spacing w:after="120" w:line="360" w:lineRule="auto"/>
        <w:rPr>
          <w:rFonts w:cs="Times New Roman"/>
        </w:rPr>
      </w:pPr>
    </w:p>
    <w:p w:rsidR="00BD542E" w:rsidRPr="007E4262" w:rsidRDefault="00BD542E" w:rsidP="00ED6D0B">
      <w:pPr>
        <w:spacing w:after="120" w:line="360" w:lineRule="auto"/>
        <w:rPr>
          <w:rFonts w:cs="Times New Roman"/>
        </w:rPr>
      </w:pPr>
    </w:p>
    <w:p w:rsidR="00D7139F" w:rsidRPr="007E4262" w:rsidRDefault="00D7139F" w:rsidP="00ED6D0B">
      <w:pPr>
        <w:spacing w:after="120" w:line="360" w:lineRule="auto"/>
        <w:jc w:val="both"/>
        <w:rPr>
          <w:rFonts w:cs="Times New Roman"/>
        </w:rPr>
      </w:pPr>
      <w:r w:rsidRPr="007E4262">
        <w:rPr>
          <w:rFonts w:cs="Times New Roman"/>
        </w:rPr>
        <w:lastRenderedPageBreak/>
        <w:tab/>
        <w:t>Após essas três baterias de testes, t</w:t>
      </w:r>
      <w:r w:rsidR="00382FE4">
        <w:rPr>
          <w:rFonts w:cs="Times New Roman"/>
        </w:rPr>
        <w:t>êm-se</w:t>
      </w:r>
      <w:r w:rsidRPr="007E4262">
        <w:rPr>
          <w:rFonts w:cs="Times New Roman"/>
        </w:rPr>
        <w:t xml:space="preserve"> informações suficientes para afirmar que o algoritmo desenvolvido está correto, ou seja, os resultados das simulações são iguais ao algoritmo desenvolvido pelo </w:t>
      </w:r>
      <w:r w:rsidRPr="00382FE4">
        <w:rPr>
          <w:rFonts w:cs="Times New Roman"/>
          <w:i/>
        </w:rPr>
        <w:t>k-wave</w:t>
      </w:r>
      <w:r w:rsidRPr="007E4262">
        <w:rPr>
          <w:rFonts w:cs="Times New Roman"/>
        </w:rPr>
        <w:t>. Des</w:t>
      </w:r>
      <w:r w:rsidR="00382FE4">
        <w:rPr>
          <w:rFonts w:cs="Times New Roman"/>
        </w:rPr>
        <w:t>s</w:t>
      </w:r>
      <w:r w:rsidRPr="007E4262">
        <w:rPr>
          <w:rFonts w:cs="Times New Roman"/>
        </w:rPr>
        <w:t>a forma, pode</w:t>
      </w:r>
      <w:r w:rsidR="00382FE4">
        <w:rPr>
          <w:rFonts w:cs="Times New Roman"/>
        </w:rPr>
        <w:t>-se</w:t>
      </w:r>
      <w:r w:rsidRPr="007E4262">
        <w:rPr>
          <w:rFonts w:cs="Times New Roman"/>
        </w:rPr>
        <w:t xml:space="preserve"> passar para o teste de desempenho do algoritmo e verificar se houve melhora no desempenho.</w:t>
      </w:r>
    </w:p>
    <w:p w:rsidR="00D7139F" w:rsidRPr="007E4262" w:rsidRDefault="00D7139F" w:rsidP="00ED6D0B">
      <w:pPr>
        <w:spacing w:after="120" w:line="360" w:lineRule="auto"/>
        <w:jc w:val="both"/>
        <w:rPr>
          <w:rFonts w:cs="Times New Roman"/>
        </w:rPr>
      </w:pPr>
      <w:r w:rsidRPr="007E4262">
        <w:rPr>
          <w:rFonts w:cs="Times New Roman"/>
        </w:rPr>
        <w:tab/>
        <w:t>Todos os testes</w:t>
      </w:r>
      <w:r w:rsidR="00FC772F">
        <w:rPr>
          <w:rFonts w:cs="Times New Roman"/>
        </w:rPr>
        <w:t>,</w:t>
      </w:r>
      <w:r w:rsidRPr="007E4262">
        <w:rPr>
          <w:rFonts w:cs="Times New Roman"/>
        </w:rPr>
        <w:t xml:space="preserve"> realizados nes</w:t>
      </w:r>
      <w:r w:rsidR="00B22C49">
        <w:rPr>
          <w:rFonts w:cs="Times New Roman"/>
        </w:rPr>
        <w:t>t</w:t>
      </w:r>
      <w:r w:rsidRPr="007E4262">
        <w:rPr>
          <w:rFonts w:cs="Times New Roman"/>
        </w:rPr>
        <w:t xml:space="preserve">a fase, analisaram as pressões coletados nos sensores. Como os outros parâmetros (velocidade da partícula e densidade) dependem da pressão e a pressão depende desses parâmetros, verificando-se a </w:t>
      </w:r>
      <w:r w:rsidR="00910396" w:rsidRPr="007E4262">
        <w:rPr>
          <w:rFonts w:cs="Times New Roman"/>
        </w:rPr>
        <w:t>assertividade</w:t>
      </w:r>
      <w:r w:rsidRPr="007E4262">
        <w:rPr>
          <w:rFonts w:cs="Times New Roman"/>
        </w:rPr>
        <w:t xml:space="preserve"> de um, garante-se a </w:t>
      </w:r>
      <w:r w:rsidR="00910396" w:rsidRPr="007E4262">
        <w:rPr>
          <w:rFonts w:cs="Times New Roman"/>
        </w:rPr>
        <w:t xml:space="preserve">assertividade </w:t>
      </w:r>
      <w:r w:rsidRPr="007E4262">
        <w:rPr>
          <w:rFonts w:cs="Times New Roman"/>
        </w:rPr>
        <w:t>do outro.</w:t>
      </w:r>
    </w:p>
    <w:p w:rsidR="00D7139F" w:rsidRPr="007E4262" w:rsidRDefault="00D7139F" w:rsidP="00ED6D0B">
      <w:pPr>
        <w:spacing w:after="120" w:line="360" w:lineRule="auto"/>
        <w:jc w:val="both"/>
        <w:rPr>
          <w:rFonts w:eastAsiaTheme="minorEastAsia" w:cs="Times New Roman"/>
        </w:rPr>
      </w:pPr>
      <w:r w:rsidRPr="007E4262">
        <w:rPr>
          <w:rFonts w:cs="Times New Roman"/>
        </w:rPr>
        <w:tab/>
        <w:t xml:space="preserve">Em todo momento que </w:t>
      </w:r>
      <w:r w:rsidR="000940C9">
        <w:rPr>
          <w:rFonts w:cs="Times New Roman"/>
        </w:rPr>
        <w:t>se trata</w:t>
      </w:r>
      <w:r w:rsidRPr="007E4262">
        <w:rPr>
          <w:rFonts w:cs="Times New Roman"/>
        </w:rPr>
        <w:t xml:space="preserve"> de erro relativo, est</w:t>
      </w:r>
      <w:r w:rsidR="000940C9">
        <w:rPr>
          <w:rFonts w:cs="Times New Roman"/>
        </w:rPr>
        <w:t>á-se</w:t>
      </w:r>
      <w:r w:rsidRPr="007E4262">
        <w:rPr>
          <w:rFonts w:cs="Times New Roman"/>
        </w:rPr>
        <w:t xml:space="preserve"> falando dessas grandezas em m</w:t>
      </w:r>
      <w:r w:rsidR="000940C9">
        <w:rPr>
          <w:rFonts w:cs="Times New Roman"/>
        </w:rPr>
        <w:t>ó</w:t>
      </w:r>
      <w:r w:rsidRPr="007E4262">
        <w:rPr>
          <w:rFonts w:cs="Times New Roman"/>
        </w:rPr>
        <w:t>dulo e elevadas ao quadrado. Logo</w:t>
      </w:r>
      <w:r w:rsidR="000940C9">
        <w:rPr>
          <w:rFonts w:cs="Times New Roman"/>
        </w:rPr>
        <w:t>,</w:t>
      </w:r>
      <w:r w:rsidRPr="007E4262">
        <w:rPr>
          <w:rFonts w:cs="Times New Roman"/>
        </w:rPr>
        <w:t xml:space="preserve"> quando </w:t>
      </w:r>
      <w:r w:rsidR="000940C9">
        <w:rPr>
          <w:rFonts w:cs="Times New Roman"/>
        </w:rPr>
        <w:t xml:space="preserve">se </w:t>
      </w:r>
      <w:r w:rsidRPr="007E4262">
        <w:rPr>
          <w:rFonts w:cs="Times New Roman"/>
        </w:rPr>
        <w:t xml:space="preserve">diz que o erro relativo é de </w:t>
      </w:r>
      <m:oMath>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-6</m:t>
            </m:r>
          </m:sup>
        </m:sSup>
      </m:oMath>
      <w:r w:rsidRPr="007E4262">
        <w:rPr>
          <w:rFonts w:eastAsiaTheme="minorEastAsia" w:cs="Times New Roman"/>
        </w:rPr>
        <w:t>, o erro é</w:t>
      </w:r>
      <w:r w:rsidR="000940C9">
        <w:rPr>
          <w:rFonts w:eastAsiaTheme="minorEastAsia" w:cs="Times New Roman"/>
        </w:rPr>
        <w:t>,</w:t>
      </w:r>
      <w:r w:rsidRPr="007E4262">
        <w:rPr>
          <w:rFonts w:eastAsiaTheme="minorEastAsia" w:cs="Times New Roman"/>
        </w:rPr>
        <w:t xml:space="preserve"> na realidade</w:t>
      </w:r>
      <w:r w:rsidR="000940C9">
        <w:rPr>
          <w:rFonts w:eastAsiaTheme="minorEastAsia" w:cs="Times New Roman"/>
        </w:rPr>
        <w:t>,</w:t>
      </w:r>
      <w:r w:rsidRPr="007E4262">
        <w:rPr>
          <w:rFonts w:eastAsiaTheme="minorEastAsia" w:cs="Times New Roman"/>
        </w:rPr>
        <w:t xml:space="preserve"> </w:t>
      </w:r>
      <m:oMath>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-3</m:t>
            </m:r>
          </m:sup>
        </m:sSup>
      </m:oMath>
      <w:r w:rsidRPr="007E4262">
        <w:rPr>
          <w:rFonts w:eastAsiaTheme="minorEastAsia" w:cs="Times New Roman"/>
        </w:rPr>
        <w:t xml:space="preserve">. O mesmo </w:t>
      </w:r>
      <w:r w:rsidR="000940C9">
        <w:rPr>
          <w:rFonts w:eastAsiaTheme="minorEastAsia" w:cs="Times New Roman"/>
        </w:rPr>
        <w:t xml:space="preserve">raciocínio </w:t>
      </w:r>
      <w:r w:rsidRPr="007E4262">
        <w:rPr>
          <w:rFonts w:eastAsiaTheme="minorEastAsia" w:cs="Times New Roman"/>
        </w:rPr>
        <w:t>aplica</w:t>
      </w:r>
      <w:r w:rsidR="000940C9">
        <w:rPr>
          <w:rFonts w:eastAsiaTheme="minorEastAsia" w:cs="Times New Roman"/>
        </w:rPr>
        <w:t>-se</w:t>
      </w:r>
      <w:r w:rsidRPr="007E4262">
        <w:rPr>
          <w:rFonts w:eastAsiaTheme="minorEastAsia" w:cs="Times New Roman"/>
        </w:rPr>
        <w:t xml:space="preserve"> para os valores de pressões, </w:t>
      </w:r>
      <w:r w:rsidR="000940C9">
        <w:rPr>
          <w:rFonts w:eastAsiaTheme="minorEastAsia" w:cs="Times New Roman"/>
        </w:rPr>
        <w:t xml:space="preserve">pois </w:t>
      </w:r>
      <w:r w:rsidRPr="007E4262">
        <w:rPr>
          <w:rFonts w:eastAsiaTheme="minorEastAsia" w:cs="Times New Roman"/>
        </w:rPr>
        <w:t>eles estão em m</w:t>
      </w:r>
      <w:r w:rsidR="000940C9">
        <w:rPr>
          <w:rFonts w:eastAsiaTheme="minorEastAsia" w:cs="Times New Roman"/>
        </w:rPr>
        <w:t>ó</w:t>
      </w:r>
      <w:r w:rsidRPr="007E4262">
        <w:rPr>
          <w:rFonts w:eastAsiaTheme="minorEastAsia" w:cs="Times New Roman"/>
        </w:rPr>
        <w:t>dulo e elevado</w:t>
      </w:r>
      <w:r w:rsidR="000940C9">
        <w:rPr>
          <w:rFonts w:eastAsiaTheme="minorEastAsia" w:cs="Times New Roman"/>
        </w:rPr>
        <w:t>s</w:t>
      </w:r>
      <w:r w:rsidRPr="007E4262">
        <w:rPr>
          <w:rFonts w:eastAsiaTheme="minorEastAsia" w:cs="Times New Roman"/>
        </w:rPr>
        <w:t xml:space="preserve"> ao quadrado.</w:t>
      </w:r>
    </w:p>
    <w:p w:rsidR="00D7139F" w:rsidRPr="007E4262" w:rsidRDefault="00D7139F" w:rsidP="00ED6D0B">
      <w:pPr>
        <w:spacing w:after="120" w:line="360" w:lineRule="auto"/>
        <w:jc w:val="both"/>
        <w:rPr>
          <w:rFonts w:eastAsiaTheme="minorEastAsia" w:cs="Times New Roman"/>
        </w:rPr>
      </w:pPr>
    </w:p>
    <w:p w:rsidR="00D7139F" w:rsidRPr="007E4262" w:rsidRDefault="008915A7" w:rsidP="00ED6D0B">
      <w:pPr>
        <w:pStyle w:val="Ttulo3"/>
        <w:spacing w:after="120" w:line="360" w:lineRule="auto"/>
        <w:rPr>
          <w:rFonts w:eastAsiaTheme="minorEastAsia" w:cs="Times New Roman"/>
        </w:rPr>
      </w:pPr>
      <w:bookmarkStart w:id="30" w:name="_Toc451717439"/>
      <w:r w:rsidRPr="007E4262">
        <w:rPr>
          <w:rFonts w:eastAsiaTheme="minorEastAsia" w:cs="Times New Roman"/>
        </w:rPr>
        <w:t>Aná</w:t>
      </w:r>
      <w:r w:rsidR="00D7139F" w:rsidRPr="007E4262">
        <w:rPr>
          <w:rFonts w:eastAsiaTheme="minorEastAsia" w:cs="Times New Roman"/>
        </w:rPr>
        <w:t xml:space="preserve">lise de </w:t>
      </w:r>
      <w:r w:rsidR="000940C9">
        <w:rPr>
          <w:rFonts w:eastAsiaTheme="minorEastAsia" w:cs="Times New Roman"/>
        </w:rPr>
        <w:t>d</w:t>
      </w:r>
      <w:r w:rsidR="00D7139F" w:rsidRPr="007E4262">
        <w:rPr>
          <w:rFonts w:eastAsiaTheme="minorEastAsia" w:cs="Times New Roman"/>
        </w:rPr>
        <w:t>esempenho</w:t>
      </w:r>
      <w:bookmarkEnd w:id="30"/>
    </w:p>
    <w:p w:rsidR="00D7139F" w:rsidRPr="007E4262" w:rsidRDefault="00D7139F" w:rsidP="00ED6D0B">
      <w:pPr>
        <w:spacing w:after="120" w:line="360" w:lineRule="auto"/>
        <w:jc w:val="both"/>
        <w:rPr>
          <w:rFonts w:cs="Times New Roman"/>
        </w:rPr>
      </w:pPr>
      <w:r w:rsidRPr="007E4262">
        <w:rPr>
          <w:rFonts w:cs="Times New Roman"/>
        </w:rPr>
        <w:tab/>
        <w:t>A análise de desempenho consiste em verificar qual é a parte do algoritmo mais custosa e como ela pode ser modificada para acelerar o processamento. Para tal</w:t>
      </w:r>
      <w:r w:rsidR="00222C26">
        <w:rPr>
          <w:rFonts w:cs="Times New Roman"/>
        </w:rPr>
        <w:t>,</w:t>
      </w:r>
      <w:r w:rsidRPr="007E4262">
        <w:rPr>
          <w:rFonts w:cs="Times New Roman"/>
        </w:rPr>
        <w:t xml:space="preserve"> usa-se a ferramenta </w:t>
      </w:r>
      <w:r w:rsidRPr="00222C26">
        <w:rPr>
          <w:rFonts w:cs="Times New Roman"/>
          <w:i/>
        </w:rPr>
        <w:t>Nvidia Visual Profiler</w:t>
      </w:r>
      <w:r w:rsidRPr="007E4262">
        <w:rPr>
          <w:rFonts w:cs="Times New Roman"/>
        </w:rPr>
        <w:t xml:space="preserve"> que analisa todos os </w:t>
      </w:r>
      <w:r w:rsidRPr="00222C26">
        <w:rPr>
          <w:rFonts w:cs="Times New Roman"/>
          <w:i/>
        </w:rPr>
        <w:t>kerne</w:t>
      </w:r>
      <w:r w:rsidR="008C6200" w:rsidRPr="00222C26">
        <w:rPr>
          <w:rFonts w:cs="Times New Roman"/>
          <w:i/>
        </w:rPr>
        <w:t>l’</w:t>
      </w:r>
      <w:r w:rsidRPr="00222C26">
        <w:rPr>
          <w:rFonts w:cs="Times New Roman"/>
          <w:i/>
        </w:rPr>
        <w:t>s</w:t>
      </w:r>
      <w:r w:rsidR="00222C26">
        <w:rPr>
          <w:rFonts w:cs="Times New Roman"/>
        </w:rPr>
        <w:t>,</w:t>
      </w:r>
      <w:r w:rsidRPr="007E4262">
        <w:rPr>
          <w:rFonts w:cs="Times New Roman"/>
        </w:rPr>
        <w:t xml:space="preserve"> identificando quais são os mais custosos e os seus respectivos pontos fracos.</w:t>
      </w:r>
    </w:p>
    <w:p w:rsidR="00D7139F" w:rsidRPr="007E4262" w:rsidRDefault="00D7139F" w:rsidP="00ED6D0B">
      <w:pPr>
        <w:spacing w:after="120" w:line="360" w:lineRule="auto"/>
        <w:jc w:val="both"/>
        <w:rPr>
          <w:rFonts w:eastAsiaTheme="minorEastAsia" w:cs="Times New Roman"/>
        </w:rPr>
      </w:pPr>
      <w:r w:rsidRPr="007E4262">
        <w:rPr>
          <w:rFonts w:cs="Times New Roman"/>
        </w:rPr>
        <w:tab/>
        <w:t xml:space="preserve">A figura </w:t>
      </w:r>
      <w:r w:rsidRPr="007E4262">
        <w:rPr>
          <w:rFonts w:cs="Times New Roman"/>
        </w:rPr>
        <w:fldChar w:fldCharType="begin"/>
      </w:r>
      <w:r w:rsidRPr="007E4262">
        <w:rPr>
          <w:rFonts w:cs="Times New Roman"/>
        </w:rPr>
        <w:instrText xml:space="preserve"> REF _Ref437198685 \h </w:instrText>
      </w:r>
      <w:r w:rsidR="007E4262" w:rsidRPr="007E4262">
        <w:rPr>
          <w:rFonts w:cs="Times New Roman"/>
        </w:rPr>
        <w:instrText xml:space="preserve"> \* MERGEFORMAT </w:instrText>
      </w:r>
      <w:r w:rsidRPr="007E4262">
        <w:rPr>
          <w:rFonts w:cs="Times New Roman"/>
        </w:rPr>
      </w:r>
      <w:r w:rsidRPr="007E4262">
        <w:rPr>
          <w:rFonts w:cs="Times New Roman"/>
        </w:rPr>
        <w:fldChar w:fldCharType="separate"/>
      </w:r>
      <w:r w:rsidR="008C6200" w:rsidRPr="007E4262">
        <w:rPr>
          <w:rFonts w:cs="Times New Roman"/>
          <w:noProof/>
        </w:rPr>
        <w:t>4</w:t>
      </w:r>
      <w:r w:rsidR="008C6200" w:rsidRPr="007E4262">
        <w:rPr>
          <w:rFonts w:cs="Times New Roman"/>
        </w:rPr>
        <w:t>.</w:t>
      </w:r>
      <w:r w:rsidR="008C6200" w:rsidRPr="007E4262">
        <w:rPr>
          <w:rFonts w:cs="Times New Roman"/>
          <w:noProof/>
        </w:rPr>
        <w:t>9</w:t>
      </w:r>
      <w:r w:rsidRPr="007E4262">
        <w:rPr>
          <w:rFonts w:cs="Times New Roman"/>
        </w:rPr>
        <w:fldChar w:fldCharType="end"/>
      </w:r>
      <w:r w:rsidRPr="007E4262">
        <w:rPr>
          <w:rFonts w:cs="Times New Roman"/>
        </w:rPr>
        <w:t xml:space="preserve"> mostra que o tempo de execução do algoritmo </w:t>
      </w:r>
      <w:r w:rsidR="00E06CFA">
        <w:rPr>
          <w:rFonts w:cs="Times New Roman"/>
        </w:rPr>
        <w:t>CUDA</w:t>
      </w:r>
      <w:r w:rsidRPr="007E4262">
        <w:rPr>
          <w:rFonts w:cs="Times New Roman"/>
        </w:rPr>
        <w:t xml:space="preserve"> desenvolvid</w:t>
      </w:r>
      <w:r w:rsidR="00222C26">
        <w:rPr>
          <w:rFonts w:cs="Times New Roman"/>
        </w:rPr>
        <w:t>o</w:t>
      </w:r>
      <w:r w:rsidRPr="007E4262">
        <w:rPr>
          <w:rFonts w:cs="Times New Roman"/>
        </w:rPr>
        <w:t xml:space="preserve"> depende fortemente da transformada de Fourier, </w:t>
      </w:r>
      <w:r w:rsidR="00222C26">
        <w:rPr>
          <w:rFonts w:cs="Times New Roman"/>
        </w:rPr>
        <w:t xml:space="preserve">tanto que </w:t>
      </w:r>
      <w:r w:rsidRPr="007E4262">
        <w:rPr>
          <w:rFonts w:cs="Times New Roman"/>
        </w:rPr>
        <w:t>o retângulo negro</w:t>
      </w:r>
      <w:r w:rsidR="00222C26">
        <w:rPr>
          <w:rFonts w:cs="Times New Roman"/>
        </w:rPr>
        <w:t xml:space="preserve"> </w:t>
      </w:r>
      <w:r w:rsidRPr="007E4262">
        <w:rPr>
          <w:rFonts w:cs="Times New Roman"/>
        </w:rPr>
        <w:t xml:space="preserve">na figura seleciona quais são os </w:t>
      </w:r>
      <w:r w:rsidR="00916CF5">
        <w:rPr>
          <w:rFonts w:cs="Times New Roman"/>
          <w:i/>
        </w:rPr>
        <w:t xml:space="preserve">kernels </w:t>
      </w:r>
      <w:r w:rsidRPr="007E4262">
        <w:rPr>
          <w:rFonts w:cs="Times New Roman"/>
        </w:rPr>
        <w:t xml:space="preserve">responsáveis por executar a FFT e a IFFT. Logo, </w:t>
      </w:r>
      <m:oMath>
        <m:r>
          <w:rPr>
            <w:rFonts w:ascii="Cambria Math" w:hAnsi="Cambria Math" w:cs="Times New Roman"/>
          </w:rPr>
          <m:t>65,9%</m:t>
        </m:r>
      </m:oMath>
      <w:r w:rsidRPr="007E4262">
        <w:rPr>
          <w:rFonts w:eastAsiaTheme="minorEastAsia" w:cs="Times New Roman"/>
        </w:rPr>
        <w:t xml:space="preserve"> do código está otimizada ao “máximo”</w:t>
      </w:r>
      <w:r w:rsidR="00222C26">
        <w:rPr>
          <w:rFonts w:eastAsiaTheme="minorEastAsia" w:cs="Times New Roman"/>
        </w:rPr>
        <w:t>,</w:t>
      </w:r>
      <w:r w:rsidRPr="007E4262">
        <w:rPr>
          <w:rFonts w:eastAsiaTheme="minorEastAsia" w:cs="Times New Roman"/>
        </w:rPr>
        <w:t xml:space="preserve"> já que a biblioteca CuFFT é o que </w:t>
      </w:r>
      <w:r w:rsidR="00222C26">
        <w:rPr>
          <w:rFonts w:eastAsiaTheme="minorEastAsia" w:cs="Times New Roman"/>
        </w:rPr>
        <w:t xml:space="preserve">se </w:t>
      </w:r>
      <w:r w:rsidRPr="007E4262">
        <w:rPr>
          <w:rFonts w:eastAsiaTheme="minorEastAsia" w:cs="Times New Roman"/>
        </w:rPr>
        <w:t>tem de mais veloz em termos de transformada de Fourier em dispositivos gráficos.</w:t>
      </w:r>
    </w:p>
    <w:p w:rsidR="00D7139F" w:rsidRPr="007E4262" w:rsidRDefault="00D7139F" w:rsidP="00ED6D0B">
      <w:pPr>
        <w:spacing w:after="120" w:line="360" w:lineRule="auto"/>
        <w:jc w:val="both"/>
        <w:rPr>
          <w:rFonts w:cs="Times New Roman"/>
        </w:rPr>
      </w:pPr>
      <w:r w:rsidRPr="007E4262">
        <w:rPr>
          <w:rFonts w:eastAsiaTheme="minorEastAsia" w:cs="Times New Roman"/>
        </w:rPr>
        <w:tab/>
        <w:t xml:space="preserve">Portanto, mesmo que o restante do código tenha alguma falha de desempenho, o </w:t>
      </w:r>
      <w:r w:rsidRPr="00222C26">
        <w:rPr>
          <w:rFonts w:eastAsiaTheme="minorEastAsia" w:cs="Times New Roman"/>
          <w:i/>
        </w:rPr>
        <w:t>speed up</w:t>
      </w:r>
      <w:r w:rsidRPr="007E4262">
        <w:rPr>
          <w:rFonts w:eastAsiaTheme="minorEastAsia" w:cs="Times New Roman"/>
        </w:rPr>
        <w:t xml:space="preserve"> do código está limitado </w:t>
      </w:r>
      <w:r w:rsidR="00222C26" w:rsidRPr="007E4262">
        <w:rPr>
          <w:rFonts w:eastAsiaTheme="minorEastAsia" w:cs="Times New Roman"/>
        </w:rPr>
        <w:t>à</w:t>
      </w:r>
      <w:r w:rsidRPr="007E4262">
        <w:rPr>
          <w:rFonts w:eastAsiaTheme="minorEastAsia" w:cs="Times New Roman"/>
        </w:rPr>
        <w:t xml:space="preserve"> velocidade da transformada de Fourier.</w:t>
      </w: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D7139F" w:rsidP="00ED6D0B">
      <w:pPr>
        <w:spacing w:after="120" w:line="360" w:lineRule="auto"/>
        <w:rPr>
          <w:rFonts w:cs="Times New Roman"/>
        </w:rPr>
      </w:pPr>
    </w:p>
    <w:p w:rsidR="00D7139F" w:rsidRPr="007E4262" w:rsidRDefault="00222C26" w:rsidP="004A515F">
      <w:pPr>
        <w:spacing w:after="120" w:line="360" w:lineRule="auto"/>
        <w:jc w:val="center"/>
        <w:rPr>
          <w:rFonts w:cs="Times New Roman"/>
        </w:rPr>
      </w:pPr>
      <w:r>
        <w:rPr>
          <w:rFonts w:cs="Times New Roman"/>
          <w:noProof/>
          <w:lang w:eastAsia="pt-BR"/>
        </w:rPr>
        <w:lastRenderedPageBreak/>
        <w:drawing>
          <wp:inline distT="0" distB="0" distL="0" distR="0" wp14:anchorId="318E18F6">
            <wp:extent cx="3866830" cy="3268106"/>
            <wp:effectExtent l="0" t="0" r="635" b="889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7484" cy="3268659"/>
                    </a:xfrm>
                    <a:prstGeom prst="rect">
                      <a:avLst/>
                    </a:prstGeom>
                    <a:noFill/>
                  </pic:spPr>
                </pic:pic>
              </a:graphicData>
            </a:graphic>
          </wp:inline>
        </w:drawing>
      </w:r>
    </w:p>
    <w:p w:rsidR="00D7139F" w:rsidRDefault="00D7139F" w:rsidP="00ED6D0B">
      <w:pPr>
        <w:spacing w:after="120" w:line="360" w:lineRule="auto"/>
        <w:rPr>
          <w:rFonts w:cs="Times New Roman"/>
        </w:rPr>
      </w:pPr>
      <w:r w:rsidRPr="007E4262">
        <w:rPr>
          <w:rFonts w:cs="Times New Roman"/>
          <w:noProof/>
          <w:lang w:eastAsia="pt-BR"/>
        </w:rPr>
        <mc:AlternateContent>
          <mc:Choice Requires="wps">
            <w:drawing>
              <wp:anchor distT="0" distB="0" distL="114300" distR="114300" simplePos="0" relativeHeight="251620352" behindDoc="0" locked="0" layoutInCell="1" allowOverlap="1" wp14:anchorId="4D1F1CE4" wp14:editId="3DA42CC5">
                <wp:simplePos x="0" y="0"/>
                <wp:positionH relativeFrom="column">
                  <wp:posOffset>912633</wp:posOffset>
                </wp:positionH>
                <wp:positionV relativeFrom="paragraph">
                  <wp:posOffset>61927</wp:posOffset>
                </wp:positionV>
                <wp:extent cx="4094480" cy="635"/>
                <wp:effectExtent l="0" t="0" r="0" b="0"/>
                <wp:wrapNone/>
                <wp:docPr id="48" name="Caixa de Texto 48"/>
                <wp:cNvGraphicFramePr/>
                <a:graphic xmlns:a="http://schemas.openxmlformats.org/drawingml/2006/main">
                  <a:graphicData uri="http://schemas.microsoft.com/office/word/2010/wordprocessingShape">
                    <wps:wsp>
                      <wps:cNvSpPr txBox="1"/>
                      <wps:spPr>
                        <a:xfrm>
                          <a:off x="0" y="0"/>
                          <a:ext cx="4094480" cy="635"/>
                        </a:xfrm>
                        <a:prstGeom prst="rect">
                          <a:avLst/>
                        </a:prstGeom>
                        <a:solidFill>
                          <a:prstClr val="white"/>
                        </a:solidFill>
                        <a:ln>
                          <a:noFill/>
                        </a:ln>
                      </wps:spPr>
                      <wps:txbx>
                        <w:txbxContent>
                          <w:p w:rsidR="000814BF" w:rsidRPr="00765C92" w:rsidRDefault="000814BF" w:rsidP="00D7139F">
                            <w:pPr>
                              <w:pStyle w:val="Legenda"/>
                              <w:rPr>
                                <w:noProof/>
                              </w:rPr>
                            </w:pPr>
                            <w:r>
                              <w:t xml:space="preserve">Figura </w:t>
                            </w:r>
                            <w:bookmarkStart w:id="31" w:name="_Ref437198685"/>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9</w:t>
                              </w:r>
                            </w:fldSimple>
                            <w:bookmarkEnd w:id="31"/>
                            <w:r>
                              <w:t xml:space="preserve"> Nvidia Visual Profiler – Kernel time Analysis. Os kerneis selecionados pelo retângulo negro realizam as operações da FFT e IFFT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F1CE4" id="Caixa de Texto 48" o:spid="_x0000_s1055" type="#_x0000_t202" style="position:absolute;margin-left:71.85pt;margin-top:4.9pt;width:322.4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" stroked="f">
                <v:textbox style="mso-fit-shape-to-text:t" inset="0,0,0,0">
                  <w:txbxContent>
                    <w:p w:rsidR="000814BF" w:rsidRPr="00765C92" w:rsidRDefault="000814BF" w:rsidP="00D7139F">
                      <w:pPr>
                        <w:pStyle w:val="Legenda"/>
                        <w:rPr>
                          <w:noProof/>
                        </w:rPr>
                      </w:pPr>
                      <w:r>
                        <w:t xml:space="preserve">Figura </w:t>
                      </w:r>
                      <w:bookmarkStart w:id="32" w:name="_Ref437198685"/>
                      <w:r w:rsidR="006D5C75">
                        <w:fldChar w:fldCharType="begin"/>
                      </w:r>
                      <w:r w:rsidR="006D5C75">
                        <w:instrText xml:space="preserve"> STYLEREF 1 \s </w:instrText>
                      </w:r>
                      <w:r w:rsidR="006D5C75">
                        <w:fldChar w:fldCharType="separate"/>
                      </w:r>
                      <w:r w:rsidR="006D5C75">
                        <w:rPr>
                          <w:noProof/>
                        </w:rPr>
                        <w:t>4</w:t>
                      </w:r>
                      <w:r w:rsidR="006D5C75">
                        <w:fldChar w:fldCharType="end"/>
                      </w:r>
                      <w:r w:rsidR="006D5C75">
                        <w:t>.</w:t>
                      </w:r>
                      <w:fldSimple w:instr=" SEQ Figura \* ARABIC \s 1 ">
                        <w:r w:rsidR="006D5C75">
                          <w:rPr>
                            <w:noProof/>
                          </w:rPr>
                          <w:t>9</w:t>
                        </w:r>
                      </w:fldSimple>
                      <w:bookmarkEnd w:id="32"/>
                      <w:r>
                        <w:t xml:space="preserve"> Nvidia Visual Profiler – Kernel time Analysis. Os kerneis selecionados pelo retângulo negro realizam as operações da FFT e IFFT</w:t>
                      </w:r>
                    </w:p>
                  </w:txbxContent>
                </v:textbox>
              </v:shape>
            </w:pict>
          </mc:Fallback>
        </mc:AlternateContent>
      </w:r>
    </w:p>
    <w:p w:rsidR="000A3EBE" w:rsidRPr="007E4262" w:rsidRDefault="000A3EBE" w:rsidP="00ED6D0B">
      <w:pPr>
        <w:spacing w:after="120" w:line="360" w:lineRule="auto"/>
        <w:rPr>
          <w:rFonts w:cs="Times New Roman"/>
        </w:rPr>
      </w:pPr>
    </w:p>
    <w:p w:rsidR="00D7139F" w:rsidRPr="007E4262" w:rsidRDefault="00D7139F" w:rsidP="00ED6D0B">
      <w:pPr>
        <w:spacing w:after="120" w:line="360" w:lineRule="auto"/>
        <w:jc w:val="both"/>
        <w:rPr>
          <w:rFonts w:cs="Times New Roman"/>
          <w:i/>
        </w:rPr>
      </w:pPr>
      <w:r w:rsidRPr="007E4262">
        <w:rPr>
          <w:rFonts w:cs="Times New Roman"/>
        </w:rPr>
        <w:tab/>
        <w:t xml:space="preserve">Dos </w:t>
      </w:r>
      <w:r w:rsidR="00916CF5">
        <w:rPr>
          <w:rFonts w:cs="Times New Roman"/>
          <w:i/>
        </w:rPr>
        <w:t xml:space="preserve">kernels </w:t>
      </w:r>
      <w:r w:rsidRPr="007E4262">
        <w:rPr>
          <w:rFonts w:cs="Times New Roman"/>
        </w:rPr>
        <w:t>desenvolvidos nes</w:t>
      </w:r>
      <w:r w:rsidR="00D368C2">
        <w:rPr>
          <w:rFonts w:cs="Times New Roman"/>
        </w:rPr>
        <w:t>t</w:t>
      </w:r>
      <w:r w:rsidRPr="007E4262">
        <w:rPr>
          <w:rFonts w:cs="Times New Roman"/>
        </w:rPr>
        <w:t xml:space="preserve">e TCC, apenas dois deles apresentam problemas relevantes de desempenho. Todos os outros </w:t>
      </w:r>
      <w:r w:rsidR="00916CF5">
        <w:rPr>
          <w:rFonts w:cs="Times New Roman"/>
          <w:i/>
        </w:rPr>
        <w:t xml:space="preserve">kernels </w:t>
      </w:r>
      <w:r w:rsidRPr="007E4262">
        <w:rPr>
          <w:rFonts w:cs="Times New Roman"/>
        </w:rPr>
        <w:t>cumprem todos os requisitos bás</w:t>
      </w:r>
      <w:r w:rsidR="008C6200" w:rsidRPr="007E4262">
        <w:rPr>
          <w:rFonts w:cs="Times New Roman"/>
        </w:rPr>
        <w:t>icos para o funcionamento ótimo</w:t>
      </w:r>
      <w:r w:rsidRPr="007E4262">
        <w:rPr>
          <w:rFonts w:cs="Times New Roman"/>
        </w:rPr>
        <w:t xml:space="preserve">: </w:t>
      </w:r>
      <w:r w:rsidR="00D368C2">
        <w:rPr>
          <w:rFonts w:cs="Times New Roman"/>
        </w:rPr>
        <w:t>n</w:t>
      </w:r>
      <w:r w:rsidRPr="007E4262">
        <w:rPr>
          <w:rFonts w:cs="Times New Roman"/>
        </w:rPr>
        <w:t>ão estão limitados por registradores ou por memória compartilhada, não geram conflitos de banco e o acesso à memória global é feito de modo coalescente</w:t>
      </w:r>
      <w:r w:rsidRPr="007E4262">
        <w:rPr>
          <w:rFonts w:cs="Times New Roman"/>
          <w:i/>
        </w:rPr>
        <w:t>.</w:t>
      </w:r>
    </w:p>
    <w:p w:rsidR="00D7139F" w:rsidRPr="007E4262" w:rsidRDefault="00D7139F" w:rsidP="00ED6D0B">
      <w:pPr>
        <w:spacing w:after="120" w:line="360" w:lineRule="auto"/>
        <w:jc w:val="both"/>
        <w:rPr>
          <w:rFonts w:cs="Times New Roman"/>
        </w:rPr>
      </w:pPr>
      <w:r w:rsidRPr="007E4262">
        <w:rPr>
          <w:rFonts w:cs="Times New Roman"/>
        </w:rPr>
        <w:tab/>
        <w:t xml:space="preserve">Os </w:t>
      </w:r>
      <w:r w:rsidR="00916CF5">
        <w:rPr>
          <w:rFonts w:cs="Times New Roman"/>
          <w:i/>
        </w:rPr>
        <w:t xml:space="preserve">kernels </w:t>
      </w:r>
      <w:r w:rsidRPr="007E4262">
        <w:rPr>
          <w:rFonts w:cs="Times New Roman"/>
        </w:rPr>
        <w:t xml:space="preserve">que apresentam problemas são </w:t>
      </w:r>
      <w:r w:rsidRPr="00D368C2">
        <w:rPr>
          <w:rFonts w:cs="Times New Roman"/>
          <w:i/>
        </w:rPr>
        <w:t>Compute_duxy</w:t>
      </w:r>
      <w:r w:rsidRPr="007E4262">
        <w:rPr>
          <w:rFonts w:cs="Times New Roman"/>
        </w:rPr>
        <w:t xml:space="preserve"> e </w:t>
      </w:r>
      <w:r w:rsidRPr="00D368C2">
        <w:rPr>
          <w:rFonts w:cs="Times New Roman"/>
          <w:i/>
        </w:rPr>
        <w:t>Compute ddx_kappa_fft_p</w:t>
      </w:r>
      <w:r w:rsidRPr="007E4262">
        <w:rPr>
          <w:rFonts w:cs="Times New Roman"/>
        </w:rPr>
        <w:t xml:space="preserve">. Ambos possuem problemas de registradores e de acesso coalescente à memória global. Reduzir o número de registradores é difícil e pode não trazer os benefícios desejados, pois </w:t>
      </w:r>
      <w:r w:rsidR="00D368C2">
        <w:rPr>
          <w:rFonts w:cs="Times New Roman"/>
        </w:rPr>
        <w:t>ele</w:t>
      </w:r>
      <w:r w:rsidRPr="007E4262">
        <w:rPr>
          <w:rFonts w:cs="Times New Roman"/>
        </w:rPr>
        <w:t xml:space="preserve"> está apenas limitando </w:t>
      </w:r>
      <w:r w:rsidR="00D368C2">
        <w:rPr>
          <w:rFonts w:cs="Times New Roman"/>
        </w:rPr>
        <w:t>à</w:t>
      </w:r>
      <w:r w:rsidRPr="007E4262">
        <w:rPr>
          <w:rFonts w:cs="Times New Roman"/>
        </w:rPr>
        <w:t xml:space="preserve"> ocupacidade do dispositivo, o que não quer dizer que o dispositivo não opere na sua capacidade de </w:t>
      </w:r>
      <w:r w:rsidRPr="00D368C2">
        <w:rPr>
          <w:rFonts w:cs="Times New Roman"/>
          <w:i/>
        </w:rPr>
        <w:t>hardware</w:t>
      </w:r>
      <w:r w:rsidRPr="007E4262">
        <w:rPr>
          <w:rFonts w:cs="Times New Roman"/>
        </w:rPr>
        <w:t xml:space="preserve"> máxima.</w:t>
      </w:r>
    </w:p>
    <w:p w:rsidR="00D7139F" w:rsidRPr="007E4262" w:rsidRDefault="00D7139F" w:rsidP="00ED6D0B">
      <w:pPr>
        <w:spacing w:after="120" w:line="360" w:lineRule="auto"/>
        <w:jc w:val="both"/>
        <w:rPr>
          <w:rFonts w:cs="Times New Roman"/>
        </w:rPr>
      </w:pPr>
      <w:r w:rsidRPr="007E4262">
        <w:rPr>
          <w:rFonts w:cs="Times New Roman"/>
        </w:rPr>
        <w:tab/>
        <w:t xml:space="preserve">Já o acesso coalescente à memória global é um problema mais relevante. O problema ocorre, pois esses dois </w:t>
      </w:r>
      <w:r w:rsidR="00916CF5">
        <w:rPr>
          <w:rFonts w:cs="Times New Roman"/>
          <w:i/>
        </w:rPr>
        <w:t xml:space="preserve">kernels </w:t>
      </w:r>
      <w:r w:rsidRPr="007E4262">
        <w:rPr>
          <w:rFonts w:cs="Times New Roman"/>
        </w:rPr>
        <w:t xml:space="preserve">operam no domínio da frequência. Nesse domínio, a coordenada </w:t>
      </w:r>
      <m:oMath>
        <m:r>
          <w:rPr>
            <w:rFonts w:ascii="Cambria Math" w:hAnsi="Cambria Math" w:cs="Times New Roman"/>
          </w:rPr>
          <m:t>x</m:t>
        </m:r>
      </m:oMath>
      <w:r w:rsidRPr="007E4262">
        <w:rPr>
          <w:rFonts w:cs="Times New Roman"/>
        </w:rPr>
        <w:t xml:space="preserve">, a coordenada de mudança mais rápida, possui um número ímpar de elementos </w:t>
      </w:r>
      <m:oMath>
        <m:r>
          <w:rPr>
            <w:rFonts w:ascii="Cambria Math" w:hAnsi="Cambria Math" w:cs="Times New Roman"/>
          </w:rPr>
          <m:t>(2N+1)</m:t>
        </m:r>
      </m:oMath>
      <w:r w:rsidRPr="007E4262">
        <w:rPr>
          <w:rFonts w:cs="Times New Roman"/>
        </w:rPr>
        <w:t xml:space="preserve">, o que gera um desalinhamento quando </w:t>
      </w:r>
      <w:r w:rsidR="00D368C2">
        <w:rPr>
          <w:rFonts w:cs="Times New Roman"/>
        </w:rPr>
        <w:t xml:space="preserve">se </w:t>
      </w:r>
      <w:r w:rsidRPr="007E4262">
        <w:rPr>
          <w:rFonts w:cs="Times New Roman"/>
        </w:rPr>
        <w:t xml:space="preserve">carrega e </w:t>
      </w:r>
      <w:r w:rsidR="00D368C2">
        <w:rPr>
          <w:rFonts w:cs="Times New Roman"/>
        </w:rPr>
        <w:t xml:space="preserve">se </w:t>
      </w:r>
      <w:r w:rsidRPr="007E4262">
        <w:rPr>
          <w:rFonts w:cs="Times New Roman"/>
        </w:rPr>
        <w:t>armazena dados na memória global.</w:t>
      </w:r>
    </w:p>
    <w:p w:rsidR="00D7139F" w:rsidRPr="007E4262" w:rsidRDefault="00D7139F" w:rsidP="00ED6D0B">
      <w:pPr>
        <w:spacing w:after="120" w:line="360" w:lineRule="auto"/>
        <w:jc w:val="both"/>
        <w:rPr>
          <w:rFonts w:cs="Times New Roman"/>
        </w:rPr>
      </w:pPr>
      <w:r w:rsidRPr="007E4262">
        <w:rPr>
          <w:rFonts w:cs="Times New Roman"/>
        </w:rPr>
        <w:tab/>
        <w:t>Além do desalinhamento causado pela disparidade do domínio</w:t>
      </w:r>
      <w:r w:rsidR="00D368C2">
        <w:rPr>
          <w:rFonts w:cs="Times New Roman"/>
        </w:rPr>
        <w:t xml:space="preserve">, a </w:t>
      </w:r>
      <w:r w:rsidRPr="007E4262">
        <w:rPr>
          <w:rFonts w:cs="Times New Roman"/>
        </w:rPr>
        <w:t>leitura das variáveis complexas não está sendo feita de modo eficiente, pois</w:t>
      </w:r>
      <w:r w:rsidR="00D368C2">
        <w:rPr>
          <w:rFonts w:cs="Times New Roman"/>
        </w:rPr>
        <w:t>,</w:t>
      </w:r>
      <w:r w:rsidRPr="007E4262">
        <w:rPr>
          <w:rFonts w:cs="Times New Roman"/>
        </w:rPr>
        <w:t xml:space="preserve"> para cada variável complexa, duas leituras estão sendo executadas, uma para a parte real e outra para a parte complexa. Se </w:t>
      </w:r>
      <w:r w:rsidR="00D368C2">
        <w:rPr>
          <w:rFonts w:cs="Times New Roman"/>
        </w:rPr>
        <w:t xml:space="preserve">se </w:t>
      </w:r>
      <w:r w:rsidRPr="007E4262">
        <w:rPr>
          <w:rFonts w:cs="Times New Roman"/>
        </w:rPr>
        <w:lastRenderedPageBreak/>
        <w:t xml:space="preserve">usar a memória compartilhada como </w:t>
      </w:r>
      <w:r w:rsidRPr="00D368C2">
        <w:rPr>
          <w:rFonts w:cs="Times New Roman"/>
          <w:i/>
        </w:rPr>
        <w:t>buffer</w:t>
      </w:r>
      <w:r w:rsidRPr="007E4262">
        <w:rPr>
          <w:rFonts w:cs="Times New Roman"/>
        </w:rPr>
        <w:t xml:space="preserve">, apenas uma leitura </w:t>
      </w:r>
      <w:r w:rsidR="008C6200" w:rsidRPr="007E4262">
        <w:rPr>
          <w:rFonts w:cs="Times New Roman"/>
        </w:rPr>
        <w:t>seria</w:t>
      </w:r>
      <w:r w:rsidRPr="007E4262">
        <w:rPr>
          <w:rFonts w:cs="Times New Roman"/>
        </w:rPr>
        <w:t xml:space="preserve"> necessária para acessar cada variável complexa.</w:t>
      </w:r>
    </w:p>
    <w:p w:rsidR="00D7139F" w:rsidRPr="007E4262" w:rsidRDefault="00D7139F" w:rsidP="00ED6D0B">
      <w:pPr>
        <w:spacing w:after="120" w:line="360" w:lineRule="auto"/>
        <w:jc w:val="both"/>
        <w:rPr>
          <w:rFonts w:cs="Times New Roman"/>
        </w:rPr>
      </w:pPr>
      <w:r w:rsidRPr="007E4262">
        <w:rPr>
          <w:rFonts w:cs="Times New Roman"/>
        </w:rPr>
        <w:tab/>
        <w:t xml:space="preserve">Fisicamente, o desempenho do </w:t>
      </w:r>
      <w:r w:rsidRPr="00D368C2">
        <w:rPr>
          <w:rFonts w:cs="Times New Roman"/>
          <w:i/>
        </w:rPr>
        <w:t>hardware</w:t>
      </w:r>
      <w:r w:rsidRPr="007E4262">
        <w:rPr>
          <w:rFonts w:cs="Times New Roman"/>
        </w:rPr>
        <w:t xml:space="preserve"> está sendo limitado pela taxa de transferência da memória global (</w:t>
      </w:r>
      <w:r w:rsidRPr="007E4262">
        <w:rPr>
          <w:rFonts w:cs="Times New Roman"/>
        </w:rPr>
        <w:fldChar w:fldCharType="begin"/>
      </w:r>
      <w:r w:rsidRPr="007E4262">
        <w:rPr>
          <w:rFonts w:cs="Times New Roman"/>
        </w:rPr>
        <w:instrText xml:space="preserve"> REF _Ref437202820 \h  \* MERGEFORMAT </w:instrText>
      </w:r>
      <w:r w:rsidRPr="007E4262">
        <w:rPr>
          <w:rFonts w:cs="Times New Roman"/>
        </w:rPr>
      </w:r>
      <w:r w:rsidRPr="007E4262">
        <w:rPr>
          <w:rFonts w:cs="Times New Roman"/>
        </w:rPr>
        <w:fldChar w:fldCharType="separate"/>
      </w:r>
      <w:r w:rsidR="008C6200" w:rsidRPr="007E4262">
        <w:rPr>
          <w:rFonts w:cs="Times New Roman"/>
        </w:rPr>
        <w:t xml:space="preserve">Figura </w:t>
      </w:r>
      <w:r w:rsidR="008C6200" w:rsidRPr="007E4262">
        <w:rPr>
          <w:rFonts w:cs="Times New Roman"/>
          <w:noProof/>
        </w:rPr>
        <w:t>4.10</w:t>
      </w:r>
      <w:r w:rsidRPr="007E4262">
        <w:rPr>
          <w:rFonts w:cs="Times New Roman"/>
        </w:rPr>
        <w:fldChar w:fldCharType="end"/>
      </w:r>
      <w:r w:rsidRPr="007E4262">
        <w:rPr>
          <w:rFonts w:cs="Times New Roman"/>
        </w:rPr>
        <w:t xml:space="preserve">). </w:t>
      </w:r>
      <w:r w:rsidR="009D3649" w:rsidRPr="007E4262">
        <w:rPr>
          <w:rFonts w:cs="Times New Roman"/>
        </w:rPr>
        <w:t>Não</w:t>
      </w:r>
      <w:r w:rsidR="008C6200" w:rsidRPr="007E4262">
        <w:rPr>
          <w:rFonts w:cs="Times New Roman"/>
        </w:rPr>
        <w:t xml:space="preserve"> existe uma solução algorítmica para es</w:t>
      </w:r>
      <w:r w:rsidR="0089419C">
        <w:rPr>
          <w:rFonts w:cs="Times New Roman"/>
        </w:rPr>
        <w:t>s</w:t>
      </w:r>
      <w:r w:rsidR="008C6200" w:rsidRPr="007E4262">
        <w:rPr>
          <w:rFonts w:cs="Times New Roman"/>
        </w:rPr>
        <w:t xml:space="preserve">e problema, </w:t>
      </w:r>
      <w:r w:rsidR="0089419C">
        <w:rPr>
          <w:rFonts w:cs="Times New Roman"/>
        </w:rPr>
        <w:t xml:space="preserve">mas </w:t>
      </w:r>
      <w:r w:rsidR="008C6200" w:rsidRPr="007E4262">
        <w:rPr>
          <w:rFonts w:cs="Times New Roman"/>
        </w:rPr>
        <w:t xml:space="preserve">o que </w:t>
      </w:r>
      <w:r w:rsidR="0089419C">
        <w:rPr>
          <w:rFonts w:cs="Times New Roman"/>
        </w:rPr>
        <w:t xml:space="preserve">se </w:t>
      </w:r>
      <w:r w:rsidR="008C6200" w:rsidRPr="007E4262">
        <w:rPr>
          <w:rFonts w:cs="Times New Roman"/>
        </w:rPr>
        <w:t>pode fazer para solucion</w:t>
      </w:r>
      <w:r w:rsidR="0089419C">
        <w:rPr>
          <w:rFonts w:cs="Times New Roman"/>
        </w:rPr>
        <w:t>á</w:t>
      </w:r>
      <w:r w:rsidR="008C6200" w:rsidRPr="007E4262">
        <w:rPr>
          <w:rFonts w:cs="Times New Roman"/>
        </w:rPr>
        <w:t xml:space="preserve">-lo é usar um </w:t>
      </w:r>
      <w:r w:rsidRPr="0089419C">
        <w:rPr>
          <w:rFonts w:cs="Times New Roman"/>
          <w:i/>
        </w:rPr>
        <w:t>hardware</w:t>
      </w:r>
      <w:r w:rsidRPr="007E4262">
        <w:rPr>
          <w:rFonts w:cs="Times New Roman"/>
        </w:rPr>
        <w:t xml:space="preserve"> mais potente.</w:t>
      </w:r>
    </w:p>
    <w:p w:rsidR="00D7139F" w:rsidRPr="007E4262" w:rsidRDefault="00D7139F" w:rsidP="00ED6D0B">
      <w:pPr>
        <w:spacing w:after="120" w:line="360" w:lineRule="auto"/>
        <w:jc w:val="both"/>
        <w:rPr>
          <w:rFonts w:cs="Times New Roman"/>
        </w:rPr>
      </w:pPr>
      <w:r w:rsidRPr="007E4262">
        <w:rPr>
          <w:rFonts w:cs="Times New Roman"/>
        </w:rPr>
        <w:tab/>
        <w:t xml:space="preserve">Porém, já que alguns dos </w:t>
      </w:r>
      <w:r w:rsidR="00916CF5">
        <w:rPr>
          <w:rFonts w:cs="Times New Roman"/>
          <w:i/>
        </w:rPr>
        <w:t xml:space="preserve">kernels </w:t>
      </w:r>
      <w:r w:rsidRPr="007E4262">
        <w:rPr>
          <w:rFonts w:cs="Times New Roman"/>
        </w:rPr>
        <w:t xml:space="preserve">carregam dados da memória global apenas para a leitura, existe uma pequena alteração que pode reduzir levemente o gargalo no acesso </w:t>
      </w:r>
      <w:r w:rsidR="001315F1">
        <w:rPr>
          <w:rFonts w:cs="Times New Roman"/>
        </w:rPr>
        <w:t>à</w:t>
      </w:r>
      <w:r w:rsidRPr="007E4262">
        <w:rPr>
          <w:rFonts w:cs="Times New Roman"/>
        </w:rPr>
        <w:t xml:space="preserve"> memória global. </w:t>
      </w:r>
      <w:r w:rsidR="001315F1">
        <w:rPr>
          <w:rFonts w:cs="Times New Roman"/>
        </w:rPr>
        <w:t>Por meio de</w:t>
      </w:r>
      <w:r w:rsidRPr="007E4262">
        <w:rPr>
          <w:rFonts w:cs="Times New Roman"/>
        </w:rPr>
        <w:t xml:space="preserve"> um recurso chamado de textura</w:t>
      </w:r>
      <w:r w:rsidR="001315F1">
        <w:rPr>
          <w:rFonts w:cs="Times New Roman"/>
        </w:rPr>
        <w:t>,</w:t>
      </w:r>
      <w:r w:rsidRPr="007E4262">
        <w:rPr>
          <w:rFonts w:cs="Times New Roman"/>
        </w:rPr>
        <w:t xml:space="preserve"> que usufrui das capacidades do hardware de modo diverso, pode-se alocar as variáveis usadas somente para leitura em “memoria global texturizada” ao i</w:t>
      </w:r>
      <w:r w:rsidR="009D3649" w:rsidRPr="007E4262">
        <w:rPr>
          <w:rFonts w:cs="Times New Roman"/>
        </w:rPr>
        <w:t>nvés da memória global simples.</w:t>
      </w:r>
    </w:p>
    <w:p w:rsidR="00D7139F" w:rsidRPr="007E4262" w:rsidRDefault="00D7139F" w:rsidP="00ED6D0B">
      <w:pPr>
        <w:keepNext/>
        <w:spacing w:after="120" w:line="360" w:lineRule="auto"/>
        <w:jc w:val="center"/>
        <w:rPr>
          <w:rFonts w:cs="Times New Roman"/>
        </w:rPr>
      </w:pPr>
      <w:r w:rsidRPr="007E4262">
        <w:rPr>
          <w:rFonts w:cs="Times New Roman"/>
          <w:noProof/>
          <w:lang w:eastAsia="pt-BR"/>
        </w:rPr>
        <w:drawing>
          <wp:inline distT="0" distB="0" distL="0" distR="0" wp14:anchorId="5E566884" wp14:editId="33F47FD2">
            <wp:extent cx="5390985" cy="1836752"/>
            <wp:effectExtent l="0" t="0" r="635" b="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from 2015-12-06 22^%03^%00.png"/>
                    <pic:cNvPicPr/>
                  </pic:nvPicPr>
                  <pic:blipFill rotWithShape="1">
                    <a:blip r:embed="rId44">
                      <a:extLst>
                        <a:ext uri="{28A0092B-C50C-407E-A947-70E740481C1C}">
                          <a14:useLocalDpi xmlns:a14="http://schemas.microsoft.com/office/drawing/2010/main" val="0"/>
                        </a:ext>
                      </a:extLst>
                    </a:blip>
                    <a:srcRect l="33572" t="50286" r="11554" b="16460"/>
                    <a:stretch/>
                  </pic:blipFill>
                  <pic:spPr bwMode="auto">
                    <a:xfrm>
                      <a:off x="0" y="0"/>
                      <a:ext cx="5403191" cy="1840911"/>
                    </a:xfrm>
                    <a:prstGeom prst="rect">
                      <a:avLst/>
                    </a:prstGeom>
                    <a:ln>
                      <a:noFill/>
                    </a:ln>
                    <a:extLst>
                      <a:ext uri="{53640926-AAD7-44D8-BBD7-CCE9431645EC}">
                        <a14:shadowObscured xmlns:a14="http://schemas.microsoft.com/office/drawing/2010/main"/>
                      </a:ext>
                    </a:extLst>
                  </pic:spPr>
                </pic:pic>
              </a:graphicData>
            </a:graphic>
          </wp:inline>
        </w:drawing>
      </w:r>
    </w:p>
    <w:p w:rsidR="00D7139F" w:rsidRPr="007E4262" w:rsidRDefault="00D7139F" w:rsidP="00ED6D0B">
      <w:pPr>
        <w:pStyle w:val="Legenda"/>
        <w:spacing w:after="120" w:line="360" w:lineRule="auto"/>
        <w:jc w:val="center"/>
        <w:rPr>
          <w:rFonts w:cs="Times New Roman"/>
        </w:rPr>
      </w:pPr>
      <w:bookmarkStart w:id="33" w:name="_Ref437202820"/>
      <w:r w:rsidRPr="007E4262">
        <w:rPr>
          <w:rFonts w:cs="Times New Roman"/>
        </w:rPr>
        <w:t xml:space="preserve">Figura </w:t>
      </w:r>
      <w:r w:rsidR="006D5C75">
        <w:rPr>
          <w:rFonts w:cs="Times New Roman"/>
        </w:rPr>
        <w:fldChar w:fldCharType="begin"/>
      </w:r>
      <w:r w:rsidR="006D5C75">
        <w:rPr>
          <w:rFonts w:cs="Times New Roman"/>
        </w:rPr>
        <w:instrText xml:space="preserve"> STYLEREF 1 \s </w:instrText>
      </w:r>
      <w:r w:rsidR="006D5C75">
        <w:rPr>
          <w:rFonts w:cs="Times New Roman"/>
        </w:rPr>
        <w:fldChar w:fldCharType="separate"/>
      </w:r>
      <w:r w:rsidR="006D5C75">
        <w:rPr>
          <w:rFonts w:cs="Times New Roman"/>
          <w:noProof/>
        </w:rPr>
        <w:t>4</w:t>
      </w:r>
      <w:r w:rsidR="006D5C75">
        <w:rPr>
          <w:rFonts w:cs="Times New Roman"/>
        </w:rPr>
        <w:fldChar w:fldCharType="end"/>
      </w:r>
      <w:r w:rsidR="006D5C75">
        <w:rPr>
          <w:rFonts w:cs="Times New Roman"/>
        </w:rPr>
        <w:t>.</w:t>
      </w:r>
      <w:r w:rsidR="006D5C75">
        <w:rPr>
          <w:rFonts w:cs="Times New Roman"/>
        </w:rPr>
        <w:fldChar w:fldCharType="begin"/>
      </w:r>
      <w:r w:rsidR="006D5C75">
        <w:rPr>
          <w:rFonts w:cs="Times New Roman"/>
        </w:rPr>
        <w:instrText xml:space="preserve"> SEQ Figura \* ARABIC \s 1 </w:instrText>
      </w:r>
      <w:r w:rsidR="006D5C75">
        <w:rPr>
          <w:rFonts w:cs="Times New Roman"/>
        </w:rPr>
        <w:fldChar w:fldCharType="separate"/>
      </w:r>
      <w:r w:rsidR="006D5C75">
        <w:rPr>
          <w:rFonts w:cs="Times New Roman"/>
          <w:noProof/>
        </w:rPr>
        <w:t>10</w:t>
      </w:r>
      <w:r w:rsidR="006D5C75">
        <w:rPr>
          <w:rFonts w:cs="Times New Roman"/>
        </w:rPr>
        <w:fldChar w:fldCharType="end"/>
      </w:r>
      <w:bookmarkEnd w:id="33"/>
      <w:r w:rsidRPr="007E4262">
        <w:rPr>
          <w:rFonts w:cs="Times New Roman"/>
        </w:rPr>
        <w:t xml:space="preserve"> Utilização dos recursos computacionais do dispositivo gráfico</w:t>
      </w:r>
    </w:p>
    <w:p w:rsidR="00D7139F" w:rsidRPr="007E4262" w:rsidRDefault="00D7139F" w:rsidP="00ED6D0B">
      <w:pPr>
        <w:spacing w:after="120" w:line="360" w:lineRule="auto"/>
        <w:jc w:val="both"/>
        <w:rPr>
          <w:rFonts w:cs="Times New Roman"/>
        </w:rPr>
      </w:pPr>
    </w:p>
    <w:p w:rsidR="00D7139F" w:rsidRPr="007E4262" w:rsidRDefault="00D7139F" w:rsidP="00ED6D0B">
      <w:pPr>
        <w:pStyle w:val="Ttulo3"/>
        <w:spacing w:after="120" w:line="360" w:lineRule="auto"/>
        <w:rPr>
          <w:rFonts w:eastAsiaTheme="minorEastAsia" w:cs="Times New Roman"/>
        </w:rPr>
      </w:pPr>
      <w:bookmarkStart w:id="34" w:name="_Toc451717440"/>
      <w:r w:rsidRPr="007E4262">
        <w:rPr>
          <w:rFonts w:eastAsiaTheme="minorEastAsia" w:cs="Times New Roman"/>
        </w:rPr>
        <w:t>Confronto do tempo de execução</w:t>
      </w:r>
      <w:bookmarkEnd w:id="34"/>
    </w:p>
    <w:p w:rsidR="00D7139F" w:rsidRPr="007E4262" w:rsidRDefault="00D7139F" w:rsidP="00ED6D0B">
      <w:pPr>
        <w:spacing w:after="120" w:line="360" w:lineRule="auto"/>
        <w:jc w:val="both"/>
        <w:rPr>
          <w:rFonts w:cs="Times New Roman"/>
        </w:rPr>
      </w:pPr>
      <w:r w:rsidRPr="007E4262">
        <w:rPr>
          <w:rFonts w:cs="Times New Roman"/>
        </w:rPr>
        <w:tab/>
        <w:t xml:space="preserve">O confronto do tempo de execução consiste em rodar as diferentes versões do modelo de simulação mais custoso com diferentes tamanhos de </w:t>
      </w:r>
      <w:r w:rsidRPr="00013A11">
        <w:rPr>
          <w:rFonts w:cs="Times New Roman"/>
          <w:i/>
        </w:rPr>
        <w:t>grid</w:t>
      </w:r>
      <w:r w:rsidRPr="007E4262">
        <w:rPr>
          <w:rFonts w:cs="Times New Roman"/>
        </w:rPr>
        <w:t xml:space="preserve"> e identificar qual plataforma é mais adequada para cada dimensão de </w:t>
      </w:r>
      <w:r w:rsidRPr="00013A11">
        <w:rPr>
          <w:rFonts w:cs="Times New Roman"/>
          <w:i/>
        </w:rPr>
        <w:t>grid</w:t>
      </w:r>
      <w:r w:rsidRPr="007E4262">
        <w:rPr>
          <w:rFonts w:cs="Times New Roman"/>
        </w:rPr>
        <w:t xml:space="preserve">. O </w:t>
      </w:r>
      <w:r w:rsidRPr="00013A11">
        <w:rPr>
          <w:rFonts w:cs="Times New Roman"/>
          <w:i/>
        </w:rPr>
        <w:t>hardware</w:t>
      </w:r>
      <w:r w:rsidRPr="007E4262">
        <w:rPr>
          <w:rFonts w:cs="Times New Roman"/>
        </w:rPr>
        <w:t xml:space="preserve"> usado para a simulação é um </w:t>
      </w:r>
      <w:r w:rsidRPr="00013A11">
        <w:rPr>
          <w:rFonts w:cs="Times New Roman"/>
          <w:i/>
        </w:rPr>
        <w:t>notebook</w:t>
      </w:r>
      <w:r w:rsidRPr="007E4262">
        <w:rPr>
          <w:rFonts w:cs="Times New Roman"/>
        </w:rPr>
        <w:t xml:space="preserve"> Asus equipado com processador Intel i7-3537U 2.00 Ghz</w:t>
      </w:r>
      <w:r w:rsidR="00013A11">
        <w:rPr>
          <w:rFonts w:cs="Times New Roman"/>
        </w:rPr>
        <w:t>,</w:t>
      </w:r>
      <w:r w:rsidRPr="007E4262">
        <w:rPr>
          <w:rFonts w:cs="Times New Roman"/>
        </w:rPr>
        <w:t xml:space="preserve"> 3ª geração</w:t>
      </w:r>
      <w:r w:rsidR="00013A11">
        <w:rPr>
          <w:rFonts w:cs="Times New Roman"/>
        </w:rPr>
        <w:t>,</w:t>
      </w:r>
      <w:r w:rsidRPr="007E4262">
        <w:rPr>
          <w:rFonts w:cs="Times New Roman"/>
        </w:rPr>
        <w:t xml:space="preserve"> com 8Gb de memória RAM e placa de vídeo Nvidia Geforce 720M 2Gb DDR3.</w:t>
      </w:r>
    </w:p>
    <w:p w:rsidR="00D7139F" w:rsidRDefault="00D7139F" w:rsidP="00ED6D0B">
      <w:pPr>
        <w:spacing w:after="120" w:line="360" w:lineRule="auto"/>
        <w:rPr>
          <w:rFonts w:cs="Times New Roman"/>
        </w:rPr>
      </w:pPr>
      <w:r w:rsidRPr="007E4262">
        <w:rPr>
          <w:rFonts w:cs="Times New Roman"/>
        </w:rPr>
        <w:tab/>
        <w:t xml:space="preserve">As dimensões de </w:t>
      </w:r>
      <w:r w:rsidRPr="00013A11">
        <w:rPr>
          <w:rFonts w:cs="Times New Roman"/>
          <w:i/>
        </w:rPr>
        <w:t>grid</w:t>
      </w:r>
      <w:r w:rsidRPr="007E4262">
        <w:rPr>
          <w:rFonts w:cs="Times New Roman"/>
        </w:rPr>
        <w:t xml:space="preserve"> e seus respectivos tempo</w:t>
      </w:r>
      <w:r w:rsidR="00013A11">
        <w:rPr>
          <w:rFonts w:cs="Times New Roman"/>
        </w:rPr>
        <w:t>s</w:t>
      </w:r>
      <w:r w:rsidRPr="007E4262">
        <w:rPr>
          <w:rFonts w:cs="Times New Roman"/>
        </w:rPr>
        <w:t xml:space="preserve"> de execução são</w:t>
      </w:r>
      <w:r w:rsidR="00013A11">
        <w:rPr>
          <w:rFonts w:cs="Times New Roman"/>
        </w:rPr>
        <w:t xml:space="preserve"> as seguintes</w:t>
      </w:r>
      <w:r w:rsidRPr="007E4262">
        <w:rPr>
          <w:rFonts w:cs="Times New Roman"/>
        </w:rPr>
        <w:t>:</w:t>
      </w:r>
    </w:p>
    <w:p w:rsidR="000A3EBE" w:rsidRDefault="000A3EBE" w:rsidP="00ED6D0B">
      <w:pPr>
        <w:spacing w:after="120" w:line="360" w:lineRule="auto"/>
        <w:rPr>
          <w:rFonts w:cs="Times New Roman"/>
        </w:rPr>
      </w:pPr>
    </w:p>
    <w:p w:rsidR="00013A11" w:rsidRDefault="00013A11" w:rsidP="00ED6D0B">
      <w:pPr>
        <w:spacing w:after="120" w:line="360" w:lineRule="auto"/>
        <w:rPr>
          <w:rFonts w:cs="Times New Roman"/>
        </w:rPr>
      </w:pPr>
    </w:p>
    <w:p w:rsidR="000A3EBE" w:rsidRPr="007E4262" w:rsidRDefault="000A3EBE" w:rsidP="00ED6D0B">
      <w:pPr>
        <w:spacing w:after="120" w:line="360" w:lineRule="auto"/>
        <w:rPr>
          <w:rFonts w:cs="Times New Roman"/>
        </w:rPr>
      </w:pPr>
    </w:p>
    <w:tbl>
      <w:tblPr>
        <w:tblStyle w:val="Tabelacomgrade"/>
        <w:tblW w:w="0" w:type="auto"/>
        <w:tblLook w:val="04A0" w:firstRow="1" w:lastRow="0" w:firstColumn="1" w:lastColumn="0" w:noHBand="0" w:noVBand="1"/>
      </w:tblPr>
      <w:tblGrid>
        <w:gridCol w:w="2123"/>
        <w:gridCol w:w="2123"/>
        <w:gridCol w:w="2412"/>
        <w:gridCol w:w="1836"/>
      </w:tblGrid>
      <w:tr w:rsidR="00D7139F" w:rsidRPr="007E4262" w:rsidTr="000A3EBE">
        <w:trPr>
          <w:trHeight w:val="416"/>
        </w:trPr>
        <w:tc>
          <w:tcPr>
            <w:tcW w:w="2123" w:type="dxa"/>
          </w:tcPr>
          <w:p w:rsidR="00D7139F" w:rsidRPr="00013A11" w:rsidRDefault="00D7139F" w:rsidP="00ED6D0B">
            <w:pPr>
              <w:spacing w:after="120" w:line="360" w:lineRule="auto"/>
              <w:jc w:val="center"/>
              <w:rPr>
                <w:rFonts w:cs="Times New Roman"/>
                <w:i/>
              </w:rPr>
            </w:pPr>
            <w:r w:rsidRPr="00013A11">
              <w:rPr>
                <w:rFonts w:cs="Times New Roman"/>
                <w:i/>
              </w:rPr>
              <w:lastRenderedPageBreak/>
              <w:t>Grid</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Tempo Matlab (s)</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Tempo C++ OMP (s)</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 xml:space="preserve">Tempo </w:t>
            </w:r>
            <w:r w:rsidR="00E06CFA">
              <w:rPr>
                <w:rFonts w:cs="Times New Roman"/>
              </w:rPr>
              <w:t>CUDA</w:t>
            </w:r>
            <w:r w:rsidRPr="007E4262">
              <w:rPr>
                <w:rFonts w:cs="Times New Roman"/>
              </w:rPr>
              <w:t xml:space="preserve"> (s)</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32 x 32 x 32</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4,13</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2,7</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2,8</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64 x 32 x 32</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6,01</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2,4</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2,6</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64 x 64 x 64</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26,8</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5,2</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6,7</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128 x 64 x 64</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55,2</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10,3</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11,8</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256 x 256 x 64</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519,6</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65,7</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85,03</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512 x 512 x 512</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285,5</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329,</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1024 x 1024 x 32</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137,4</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181,1</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32 x 1024 x 1024</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155,9</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220,8</w:t>
            </w:r>
          </w:p>
        </w:tc>
      </w:tr>
      <w:tr w:rsidR="00D7139F" w:rsidRPr="007E4262" w:rsidTr="000A3EBE">
        <w:tc>
          <w:tcPr>
            <w:tcW w:w="2123" w:type="dxa"/>
          </w:tcPr>
          <w:p w:rsidR="00D7139F" w:rsidRPr="007E4262" w:rsidRDefault="00D7139F" w:rsidP="00ED6D0B">
            <w:pPr>
              <w:spacing w:after="120" w:line="360" w:lineRule="auto"/>
              <w:jc w:val="center"/>
              <w:rPr>
                <w:rFonts w:cs="Times New Roman"/>
              </w:rPr>
            </w:pPr>
            <w:r w:rsidRPr="007E4262">
              <w:rPr>
                <w:rFonts w:cs="Times New Roman"/>
              </w:rPr>
              <w:t>1024 x 32 x 1024</w:t>
            </w:r>
          </w:p>
        </w:tc>
        <w:tc>
          <w:tcPr>
            <w:tcW w:w="2123" w:type="dxa"/>
          </w:tcPr>
          <w:p w:rsidR="00D7139F" w:rsidRPr="007E4262" w:rsidRDefault="00D7139F" w:rsidP="00ED6D0B">
            <w:pPr>
              <w:spacing w:after="120" w:line="360" w:lineRule="auto"/>
              <w:jc w:val="center"/>
              <w:rPr>
                <w:rFonts w:cs="Times New Roman"/>
              </w:rPr>
            </w:pPr>
            <w:r w:rsidRPr="007E4262">
              <w:rPr>
                <w:rFonts w:cs="Times New Roman"/>
              </w:rPr>
              <w:t>-</w:t>
            </w:r>
          </w:p>
        </w:tc>
        <w:tc>
          <w:tcPr>
            <w:tcW w:w="2412" w:type="dxa"/>
          </w:tcPr>
          <w:p w:rsidR="00D7139F" w:rsidRPr="007E4262" w:rsidRDefault="00D7139F" w:rsidP="00ED6D0B">
            <w:pPr>
              <w:spacing w:after="120" w:line="360" w:lineRule="auto"/>
              <w:jc w:val="center"/>
              <w:rPr>
                <w:rFonts w:cs="Times New Roman"/>
              </w:rPr>
            </w:pPr>
            <w:r w:rsidRPr="007E4262">
              <w:rPr>
                <w:rFonts w:cs="Times New Roman"/>
              </w:rPr>
              <w:t>157,4</w:t>
            </w:r>
          </w:p>
        </w:tc>
        <w:tc>
          <w:tcPr>
            <w:tcW w:w="1836" w:type="dxa"/>
          </w:tcPr>
          <w:p w:rsidR="00D7139F" w:rsidRPr="007E4262" w:rsidRDefault="00D7139F" w:rsidP="00ED6D0B">
            <w:pPr>
              <w:spacing w:after="120" w:line="360" w:lineRule="auto"/>
              <w:jc w:val="center"/>
              <w:rPr>
                <w:rFonts w:cs="Times New Roman"/>
              </w:rPr>
            </w:pPr>
            <w:r w:rsidRPr="007E4262">
              <w:rPr>
                <w:rFonts w:cs="Times New Roman"/>
              </w:rPr>
              <w:t>180,8</w:t>
            </w:r>
          </w:p>
        </w:tc>
      </w:tr>
    </w:tbl>
    <w:p w:rsidR="000A3EBE" w:rsidRDefault="000A3EBE" w:rsidP="00ED6D0B">
      <w:pPr>
        <w:spacing w:after="120" w:line="360" w:lineRule="auto"/>
        <w:jc w:val="both"/>
        <w:rPr>
          <w:rFonts w:cs="Times New Roman"/>
        </w:rPr>
      </w:pPr>
    </w:p>
    <w:p w:rsidR="00D7139F" w:rsidRPr="007E4262" w:rsidRDefault="000A3EBE" w:rsidP="000A3EBE">
      <w:pPr>
        <w:spacing w:after="120" w:line="360" w:lineRule="auto"/>
        <w:jc w:val="both"/>
        <w:rPr>
          <w:rFonts w:cs="Times New Roman"/>
        </w:rPr>
      </w:pPr>
      <w:r>
        <w:rPr>
          <w:rFonts w:cs="Times New Roman"/>
        </w:rPr>
        <w:tab/>
      </w:r>
      <w:r w:rsidR="00D7139F" w:rsidRPr="007E4262">
        <w:rPr>
          <w:rFonts w:cs="Times New Roman"/>
        </w:rPr>
        <w:t>A tabela mostra que</w:t>
      </w:r>
      <w:r w:rsidR="00212DC4">
        <w:rPr>
          <w:rFonts w:cs="Times New Roman"/>
        </w:rPr>
        <w:t>,</w:t>
      </w:r>
      <w:r w:rsidR="00D7139F" w:rsidRPr="007E4262">
        <w:rPr>
          <w:rFonts w:cs="Times New Roman"/>
        </w:rPr>
        <w:t xml:space="preserve"> embora a versão desenvolvida em </w:t>
      </w:r>
      <w:r w:rsidR="00E06CFA">
        <w:rPr>
          <w:rFonts w:cs="Times New Roman"/>
        </w:rPr>
        <w:t>CUDA</w:t>
      </w:r>
      <w:r w:rsidR="00D7139F" w:rsidRPr="007E4262">
        <w:rPr>
          <w:rFonts w:cs="Times New Roman"/>
        </w:rPr>
        <w:t xml:space="preserve"> seja mais veloz que a verão Matlab, seu desempenho não consegue superar o tempo de execução do </w:t>
      </w:r>
      <w:r w:rsidR="00D7139F" w:rsidRPr="00212DC4">
        <w:rPr>
          <w:rFonts w:cs="Times New Roman"/>
          <w:i/>
        </w:rPr>
        <w:t>k-wave</w:t>
      </w:r>
      <w:r w:rsidR="00212DC4">
        <w:rPr>
          <w:rFonts w:cs="Times New Roman"/>
        </w:rPr>
        <w:t>,</w:t>
      </w:r>
      <w:r w:rsidR="00D7139F" w:rsidRPr="007E4262">
        <w:rPr>
          <w:rFonts w:cs="Times New Roman"/>
        </w:rPr>
        <w:t xml:space="preserve"> codificado em C++ e otimizad</w:t>
      </w:r>
      <w:r w:rsidR="00212DC4">
        <w:rPr>
          <w:rFonts w:cs="Times New Roman"/>
        </w:rPr>
        <w:t>o</w:t>
      </w:r>
      <w:r w:rsidR="00D7139F" w:rsidRPr="007E4262">
        <w:rPr>
          <w:rFonts w:cs="Times New Roman"/>
        </w:rPr>
        <w:t xml:space="preserve"> com OMP.</w:t>
      </w:r>
    </w:p>
    <w:p w:rsidR="00D7139F" w:rsidRPr="007E4262" w:rsidRDefault="00D7139F" w:rsidP="00ED6D0B">
      <w:pPr>
        <w:spacing w:after="120" w:line="360" w:lineRule="auto"/>
        <w:jc w:val="both"/>
        <w:rPr>
          <w:rFonts w:cs="Times New Roman"/>
        </w:rPr>
      </w:pPr>
      <w:r w:rsidRPr="007E4262">
        <w:rPr>
          <w:rFonts w:cs="Times New Roman"/>
        </w:rPr>
        <w:tab/>
        <w:t>Contudo</w:t>
      </w:r>
      <w:r w:rsidR="00212DC4">
        <w:rPr>
          <w:rFonts w:cs="Times New Roman"/>
        </w:rPr>
        <w:t>,</w:t>
      </w:r>
      <w:r w:rsidRPr="007E4262">
        <w:rPr>
          <w:rFonts w:cs="Times New Roman"/>
        </w:rPr>
        <w:t xml:space="preserve"> o confronto realizado não é justo, pois a placa de vídeo utilizada para o teste tem um desempenho muito aquém do que se espera, pois as placas GeForce foram criadas especificamente para gráficos e</w:t>
      </w:r>
      <w:r w:rsidR="00212DC4">
        <w:rPr>
          <w:rFonts w:cs="Times New Roman"/>
        </w:rPr>
        <w:t>,</w:t>
      </w:r>
      <w:r w:rsidRPr="007E4262">
        <w:rPr>
          <w:rFonts w:cs="Times New Roman"/>
        </w:rPr>
        <w:t xml:space="preserve"> embora permitam a realização de cálculos científicos, </w:t>
      </w:r>
      <w:r w:rsidR="00212DC4">
        <w:rPr>
          <w:rFonts w:cs="Times New Roman"/>
        </w:rPr>
        <w:t>elas</w:t>
      </w:r>
      <w:r w:rsidRPr="007E4262">
        <w:rPr>
          <w:rFonts w:cs="Times New Roman"/>
        </w:rPr>
        <w:t xml:space="preserve"> não apresentam bons resultados para tal fi</w:t>
      </w:r>
      <w:r w:rsidR="00212DC4">
        <w:rPr>
          <w:rFonts w:cs="Times New Roman"/>
        </w:rPr>
        <w:t>nalidade</w:t>
      </w:r>
      <w:r w:rsidRPr="007E4262">
        <w:rPr>
          <w:rFonts w:cs="Times New Roman"/>
        </w:rPr>
        <w:t xml:space="preserve">. Além disso, a </w:t>
      </w:r>
      <w:r w:rsidR="000E3A8E" w:rsidRPr="007E4262">
        <w:rPr>
          <w:rFonts w:cs="Times New Roman"/>
        </w:rPr>
        <w:t>desempenho</w:t>
      </w:r>
      <w:r w:rsidRPr="007E4262">
        <w:rPr>
          <w:rFonts w:cs="Times New Roman"/>
        </w:rPr>
        <w:t xml:space="preserve"> da placa </w:t>
      </w:r>
      <w:r w:rsidR="000E3A8E" w:rsidRPr="007E4262">
        <w:rPr>
          <w:rFonts w:cs="Times New Roman"/>
        </w:rPr>
        <w:t xml:space="preserve">de vídeo 720M </w:t>
      </w:r>
      <w:r w:rsidRPr="007E4262">
        <w:rPr>
          <w:rFonts w:cs="Times New Roman"/>
        </w:rPr>
        <w:t xml:space="preserve">é baixa se comparada com </w:t>
      </w:r>
      <w:r w:rsidR="000E3A8E" w:rsidRPr="007E4262">
        <w:rPr>
          <w:rFonts w:cs="Times New Roman"/>
        </w:rPr>
        <w:t>outros modelos GeForce</w:t>
      </w:r>
      <w:r w:rsidR="00212DC4">
        <w:rPr>
          <w:rFonts w:cs="Times New Roman"/>
        </w:rPr>
        <w:t xml:space="preserve"> o</w:t>
      </w:r>
      <w:r w:rsidRPr="007E4262">
        <w:rPr>
          <w:rFonts w:cs="Times New Roman"/>
        </w:rPr>
        <w:t xml:space="preserve"> que não ocorre com o processador, que possui ótimas especificações para o seu custo.</w:t>
      </w:r>
    </w:p>
    <w:p w:rsidR="004924D9" w:rsidRPr="007E4262" w:rsidRDefault="00D7139F" w:rsidP="00B9417C">
      <w:pPr>
        <w:spacing w:after="120" w:line="360" w:lineRule="auto"/>
        <w:ind w:firstLine="709"/>
        <w:jc w:val="both"/>
        <w:rPr>
          <w:rFonts w:cs="Times New Roman"/>
        </w:rPr>
      </w:pPr>
      <w:r w:rsidRPr="007E4262">
        <w:rPr>
          <w:rFonts w:cs="Times New Roman"/>
        </w:rPr>
        <w:t>Portanto</w:t>
      </w:r>
      <w:r w:rsidR="00212DC4">
        <w:rPr>
          <w:rFonts w:cs="Times New Roman"/>
        </w:rPr>
        <w:t>,</w:t>
      </w:r>
      <w:r w:rsidRPr="007E4262">
        <w:rPr>
          <w:rFonts w:cs="Times New Roman"/>
        </w:rPr>
        <w:t xml:space="preserve"> para uma comparação mais justa</w:t>
      </w:r>
      <w:r w:rsidR="00212DC4">
        <w:rPr>
          <w:rFonts w:cs="Times New Roman"/>
        </w:rPr>
        <w:t>,</w:t>
      </w:r>
      <w:r w:rsidRPr="007E4262">
        <w:rPr>
          <w:rFonts w:cs="Times New Roman"/>
        </w:rPr>
        <w:t xml:space="preserve"> devem</w:t>
      </w:r>
      <w:r w:rsidR="00212DC4">
        <w:rPr>
          <w:rFonts w:cs="Times New Roman"/>
        </w:rPr>
        <w:t>-se</w:t>
      </w:r>
      <w:r w:rsidRPr="007E4262">
        <w:rPr>
          <w:rFonts w:cs="Times New Roman"/>
        </w:rPr>
        <w:t xml:space="preserve"> usar dispositivos gráficos da linha Tesla, específicos para cálculo cient</w:t>
      </w:r>
      <w:r w:rsidR="00102012">
        <w:rPr>
          <w:rFonts w:cs="Times New Roman"/>
        </w:rPr>
        <w:t>í</w:t>
      </w:r>
      <w:r w:rsidRPr="007E4262">
        <w:rPr>
          <w:rFonts w:cs="Times New Roman"/>
        </w:rPr>
        <w:t>fico.</w:t>
      </w:r>
    </w:p>
    <w:p w:rsidR="005C46FC" w:rsidRPr="007E4262" w:rsidRDefault="007949EF" w:rsidP="00ED6D0B">
      <w:pPr>
        <w:pStyle w:val="Ttulo1"/>
        <w:spacing w:after="120" w:line="360" w:lineRule="auto"/>
        <w:rPr>
          <w:rFonts w:cs="Times New Roman"/>
        </w:rPr>
      </w:pPr>
      <w:r w:rsidRPr="007E4262">
        <w:rPr>
          <w:rFonts w:eastAsiaTheme="minorEastAsia" w:cs="Times New Roman"/>
        </w:rPr>
        <w:br w:type="page"/>
      </w:r>
      <w:bookmarkStart w:id="35" w:name="_Toc451717441"/>
      <w:r w:rsidR="007F40DF" w:rsidRPr="007E4262">
        <w:rPr>
          <w:rFonts w:cs="Times New Roman"/>
        </w:rPr>
        <w:lastRenderedPageBreak/>
        <w:t xml:space="preserve">ALGORTIMO </w:t>
      </w:r>
      <w:r w:rsidR="00D21EC7" w:rsidRPr="007E4262">
        <w:rPr>
          <w:rFonts w:cs="Times New Roman"/>
        </w:rPr>
        <w:t>TOMOGRá</w:t>
      </w:r>
      <w:r w:rsidR="005C46FC" w:rsidRPr="007E4262">
        <w:rPr>
          <w:rFonts w:cs="Times New Roman"/>
        </w:rPr>
        <w:t>FICO</w:t>
      </w:r>
      <w:bookmarkEnd w:id="35"/>
    </w:p>
    <w:p w:rsidR="005C46FC" w:rsidRPr="000A3EBE" w:rsidRDefault="005C46FC" w:rsidP="00B9417C">
      <w:pPr>
        <w:spacing w:after="120" w:line="360" w:lineRule="auto"/>
        <w:ind w:firstLine="709"/>
        <w:jc w:val="both"/>
        <w:rPr>
          <w:rFonts w:eastAsiaTheme="minorEastAsia" w:cs="Times New Roman"/>
          <w:szCs w:val="24"/>
        </w:rPr>
      </w:pPr>
      <w:r w:rsidRPr="000A3EBE">
        <w:rPr>
          <w:rFonts w:eastAsiaTheme="minorEastAsia" w:cs="Times New Roman"/>
          <w:szCs w:val="24"/>
        </w:rPr>
        <w:t xml:space="preserve">O </w:t>
      </w:r>
      <w:r w:rsidR="009A0592" w:rsidRPr="000A3EBE">
        <w:rPr>
          <w:rFonts w:eastAsiaTheme="minorEastAsia" w:cs="Times New Roman"/>
          <w:szCs w:val="24"/>
        </w:rPr>
        <w:t>a</w:t>
      </w:r>
      <w:r w:rsidRPr="000A3EBE">
        <w:rPr>
          <w:rFonts w:eastAsiaTheme="minorEastAsia" w:cs="Times New Roman"/>
          <w:szCs w:val="24"/>
        </w:rPr>
        <w:t xml:space="preserve">lgoritmo </w:t>
      </w:r>
      <w:r w:rsidR="009A0592" w:rsidRPr="000A3EBE">
        <w:rPr>
          <w:rFonts w:eastAsiaTheme="minorEastAsia" w:cs="Times New Roman"/>
          <w:szCs w:val="24"/>
        </w:rPr>
        <w:t xml:space="preserve">tomográfico </w:t>
      </w:r>
      <w:r w:rsidRPr="000A3EBE">
        <w:rPr>
          <w:rFonts w:eastAsiaTheme="minorEastAsia" w:cs="Times New Roman"/>
          <w:szCs w:val="24"/>
        </w:rPr>
        <w:t xml:space="preserve">desenvolvido é um algoritmo iterativo muito semelhante ao </w:t>
      </w:r>
      <w:r w:rsidRPr="00102012">
        <w:rPr>
          <w:rFonts w:eastAsiaTheme="minorEastAsia" w:cs="Times New Roman"/>
          <w:color w:val="FF0000"/>
          <w:szCs w:val="24"/>
        </w:rPr>
        <w:t>[#4]</w:t>
      </w:r>
      <w:r w:rsidRPr="000A3EBE">
        <w:rPr>
          <w:rFonts w:eastAsiaTheme="minorEastAsia" w:cs="Times New Roman"/>
          <w:szCs w:val="24"/>
        </w:rPr>
        <w:t>. A grande diferença é que es</w:t>
      </w:r>
      <w:r w:rsidR="00102012">
        <w:rPr>
          <w:rFonts w:eastAsiaTheme="minorEastAsia" w:cs="Times New Roman"/>
          <w:szCs w:val="24"/>
        </w:rPr>
        <w:t>s</w:t>
      </w:r>
      <w:r w:rsidRPr="000A3EBE">
        <w:rPr>
          <w:rFonts w:eastAsiaTheme="minorEastAsia" w:cs="Times New Roman"/>
          <w:szCs w:val="24"/>
        </w:rPr>
        <w:t>e algoritmo</w:t>
      </w:r>
      <w:r w:rsidR="00F74617" w:rsidRPr="000A3EBE">
        <w:rPr>
          <w:rFonts w:eastAsiaTheme="minorEastAsia" w:cs="Times New Roman"/>
          <w:szCs w:val="24"/>
        </w:rPr>
        <w:t xml:space="preserve"> usa</w:t>
      </w:r>
      <w:r w:rsidRPr="000A3EBE">
        <w:rPr>
          <w:rFonts w:eastAsiaTheme="minorEastAsia" w:cs="Times New Roman"/>
          <w:szCs w:val="24"/>
        </w:rPr>
        <w:t xml:space="preserve"> o </w:t>
      </w:r>
      <w:r w:rsidRPr="00102012">
        <w:rPr>
          <w:rFonts w:eastAsiaTheme="minorEastAsia" w:cs="Times New Roman"/>
          <w:i/>
          <w:szCs w:val="24"/>
        </w:rPr>
        <w:t>k-wave</w:t>
      </w:r>
      <w:r w:rsidRPr="000A3EBE">
        <w:rPr>
          <w:rFonts w:eastAsiaTheme="minorEastAsia" w:cs="Times New Roman"/>
          <w:szCs w:val="24"/>
        </w:rPr>
        <w:t xml:space="preserve"> para simular a propagação e a retropropagação</w:t>
      </w:r>
      <w:r w:rsidR="00F74617" w:rsidRPr="000A3EBE">
        <w:rPr>
          <w:rFonts w:eastAsiaTheme="minorEastAsia" w:cs="Times New Roman"/>
          <w:szCs w:val="24"/>
        </w:rPr>
        <w:t xml:space="preserve"> das ondas</w:t>
      </w:r>
      <w:r w:rsidRPr="000A3EBE">
        <w:rPr>
          <w:rFonts w:eastAsiaTheme="minorEastAsia" w:cs="Times New Roman"/>
          <w:szCs w:val="24"/>
        </w:rPr>
        <w:t>.</w:t>
      </w:r>
      <w:r w:rsidR="00522F9E" w:rsidRPr="000A3EBE">
        <w:rPr>
          <w:rFonts w:eastAsiaTheme="minorEastAsia" w:cs="Times New Roman"/>
          <w:szCs w:val="24"/>
        </w:rPr>
        <w:t xml:space="preserve"> Então, em um primeiro momento, assim como em </w:t>
      </w:r>
      <w:r w:rsidR="00522F9E" w:rsidRPr="00102012">
        <w:rPr>
          <w:rFonts w:eastAsiaTheme="minorEastAsia" w:cs="Times New Roman"/>
          <w:color w:val="FF0000"/>
          <w:szCs w:val="24"/>
        </w:rPr>
        <w:t>[#4]</w:t>
      </w:r>
      <w:r w:rsidR="00522F9E" w:rsidRPr="000A3EBE">
        <w:rPr>
          <w:rFonts w:eastAsiaTheme="minorEastAsia" w:cs="Times New Roman"/>
          <w:szCs w:val="24"/>
        </w:rPr>
        <w:t>, o algoritmo funciona apenas para modelos lineares,</w:t>
      </w:r>
      <w:r w:rsidR="00522F9E" w:rsidRPr="000A3EBE">
        <w:rPr>
          <w:rFonts w:cs="Times New Roman"/>
          <w:szCs w:val="24"/>
        </w:rPr>
        <w:t xml:space="preserve"> sem absorção, semi-heterogêneo em velocidade </w:t>
      </w:r>
      <m:oMath>
        <m:r>
          <w:rPr>
            <w:rFonts w:ascii="Cambria Math" w:hAnsi="Cambria Math" w:cs="Times New Roman"/>
            <w:szCs w:val="24"/>
          </w:rPr>
          <m:t>(c)</m:t>
        </m:r>
      </m:oMath>
      <w:r w:rsidR="00522F9E" w:rsidRPr="000A3EBE">
        <w:rPr>
          <w:rFonts w:cs="Times New Roman"/>
          <w:szCs w:val="24"/>
        </w:rPr>
        <w:t xml:space="preserve"> e homog</w:t>
      </w:r>
      <w:r w:rsidR="00102012">
        <w:rPr>
          <w:rFonts w:cs="Times New Roman"/>
          <w:szCs w:val="24"/>
        </w:rPr>
        <w:t>ê</w:t>
      </w:r>
      <w:r w:rsidR="00522F9E" w:rsidRPr="000A3EBE">
        <w:rPr>
          <w:rFonts w:cs="Times New Roman"/>
          <w:szCs w:val="24"/>
        </w:rPr>
        <w:t>n</w:t>
      </w:r>
      <w:r w:rsidR="00102012">
        <w:rPr>
          <w:rFonts w:cs="Times New Roman"/>
          <w:szCs w:val="24"/>
        </w:rPr>
        <w:t>e</w:t>
      </w:r>
      <w:r w:rsidR="00522F9E" w:rsidRPr="000A3EBE">
        <w:rPr>
          <w:rFonts w:cs="Times New Roman"/>
          <w:szCs w:val="24"/>
        </w:rPr>
        <w:t xml:space="preserve">o em densidade </w:t>
      </w:r>
      <m:oMath>
        <m:r>
          <w:rPr>
            <w:rFonts w:ascii="Cambria Math" w:hAnsi="Cambria Math" w:cs="Times New Roman"/>
            <w:szCs w:val="24"/>
          </w:rPr>
          <m:t>(ρ )</m:t>
        </m:r>
      </m:oMath>
      <w:r w:rsidR="00522F9E" w:rsidRPr="000A3EBE">
        <w:rPr>
          <w:rFonts w:cs="Times New Roman"/>
          <w:szCs w:val="24"/>
        </w:rPr>
        <w:t>.</w:t>
      </w:r>
    </w:p>
    <w:p w:rsidR="00F74617" w:rsidRPr="000A3EBE" w:rsidRDefault="00F74617" w:rsidP="00B9417C">
      <w:pPr>
        <w:pStyle w:val="TextosemFormatao"/>
        <w:spacing w:after="120" w:line="360" w:lineRule="auto"/>
        <w:ind w:firstLine="709"/>
        <w:jc w:val="both"/>
        <w:rPr>
          <w:rFonts w:ascii="Times New Roman" w:eastAsiaTheme="minorEastAsia" w:hAnsi="Times New Roman" w:cs="Times New Roman"/>
          <w:kern w:val="0"/>
          <w:sz w:val="24"/>
          <w:lang w:val="pt-BR" w:eastAsia="en-US"/>
        </w:rPr>
      </w:pPr>
      <w:r w:rsidRPr="000A3EBE">
        <w:rPr>
          <w:rFonts w:ascii="Times New Roman" w:eastAsiaTheme="minorEastAsia" w:hAnsi="Times New Roman" w:cs="Times New Roman"/>
          <w:kern w:val="0"/>
          <w:sz w:val="24"/>
          <w:lang w:val="pt-BR" w:eastAsia="en-US"/>
        </w:rPr>
        <w:t>Lembr</w:t>
      </w:r>
      <w:r w:rsidR="00102012">
        <w:rPr>
          <w:rFonts w:ascii="Times New Roman" w:eastAsiaTheme="minorEastAsia" w:hAnsi="Times New Roman" w:cs="Times New Roman"/>
          <w:kern w:val="0"/>
          <w:sz w:val="24"/>
          <w:lang w:val="pt-BR" w:eastAsia="en-US"/>
        </w:rPr>
        <w:t>a-se</w:t>
      </w:r>
      <w:r w:rsidRPr="000A3EBE">
        <w:rPr>
          <w:rFonts w:ascii="Times New Roman" w:eastAsiaTheme="minorEastAsia" w:hAnsi="Times New Roman" w:cs="Times New Roman"/>
          <w:kern w:val="0"/>
          <w:sz w:val="24"/>
          <w:lang w:val="pt-BR" w:eastAsia="en-US"/>
        </w:rPr>
        <w:t xml:space="preserve"> que uma tomografia por ultrassom pode ser modelada como o problema inverso de uma coleção de equações de propagação da onda</w:t>
      </w:r>
      <w:r w:rsidR="00102012">
        <w:rPr>
          <w:rFonts w:ascii="Times New Roman" w:eastAsiaTheme="minorEastAsia" w:hAnsi="Times New Roman" w:cs="Times New Roman"/>
          <w:kern w:val="0"/>
          <w:sz w:val="24"/>
          <w:lang w:val="pt-BR" w:eastAsia="en-US"/>
        </w:rPr>
        <w:t xml:space="preserve">, pois pode-se </w:t>
      </w:r>
      <w:r w:rsidRPr="000A3EBE">
        <w:rPr>
          <w:rFonts w:ascii="Times New Roman" w:eastAsiaTheme="minorEastAsia" w:hAnsi="Times New Roman" w:cs="Times New Roman"/>
          <w:kern w:val="0"/>
          <w:sz w:val="24"/>
          <w:lang w:val="pt-BR" w:eastAsia="en-US"/>
        </w:rPr>
        <w:t>escrev</w:t>
      </w:r>
      <w:r w:rsidR="00102012">
        <w:rPr>
          <w:rFonts w:ascii="Times New Roman" w:eastAsiaTheme="minorEastAsia" w:hAnsi="Times New Roman" w:cs="Times New Roman"/>
          <w:kern w:val="0"/>
          <w:sz w:val="24"/>
          <w:lang w:val="pt-BR" w:eastAsia="en-US"/>
        </w:rPr>
        <w:t>ê</w:t>
      </w:r>
      <w:r w:rsidRPr="000A3EBE">
        <w:rPr>
          <w:rFonts w:ascii="Times New Roman" w:eastAsiaTheme="minorEastAsia" w:hAnsi="Times New Roman" w:cs="Times New Roman"/>
          <w:kern w:val="0"/>
          <w:sz w:val="24"/>
          <w:lang w:val="pt-BR" w:eastAsia="en-US"/>
        </w:rPr>
        <w:t>-la</w:t>
      </w:r>
      <w:r w:rsidR="009A0592" w:rsidRPr="000A3EBE">
        <w:rPr>
          <w:rFonts w:ascii="Times New Roman" w:eastAsiaTheme="minorEastAsia" w:hAnsi="Times New Roman" w:cs="Times New Roman"/>
          <w:kern w:val="0"/>
          <w:sz w:val="24"/>
          <w:lang w:val="pt-BR" w:eastAsia="en-US"/>
        </w:rPr>
        <w:t xml:space="preserve">s com o operador matemático. </w:t>
      </w:r>
    </w:p>
    <w:p w:rsidR="00F74617" w:rsidRPr="000A3EBE" w:rsidRDefault="00A87191" w:rsidP="00ED6D0B">
      <w:pPr>
        <w:pStyle w:val="TextosemFormatao"/>
        <w:spacing w:after="120" w:line="360" w:lineRule="auto"/>
        <w:jc w:val="right"/>
        <w:rPr>
          <w:rFonts w:ascii="Times New Roman" w:eastAsiaTheme="minorEastAsia" w:hAnsi="Times New Roman" w:cs="Times New Roman"/>
          <w:kern w:val="0"/>
          <w:sz w:val="24"/>
          <w:lang w:val="pt-BR" w:eastAsia="en-US"/>
        </w:rPr>
      </w:pPr>
      <m:oMathPara>
        <m:oMath>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Sub>
          <m:r>
            <m:rPr>
              <m:sty m:val="p"/>
            </m:rPr>
            <w:rPr>
              <w:rFonts w:ascii="Cambria Math" w:eastAsiaTheme="minorEastAsia" w:hAnsi="Cambria Math" w:cs="Times New Roman"/>
              <w:kern w:val="0"/>
              <w:sz w:val="24"/>
              <w:lang w:val="pt-BR" w:eastAsia="en-US"/>
            </w:rPr>
            <m:t xml:space="preserve"> (</m:t>
          </m:r>
          <m:r>
            <w:rPr>
              <w:rFonts w:ascii="Cambria Math" w:eastAsiaTheme="minorEastAsia" w:hAnsi="Cambria Math" w:cs="Times New Roman"/>
              <w:kern w:val="0"/>
              <w:sz w:val="24"/>
              <w:lang w:val="pt-BR" w:eastAsia="en-US"/>
            </w:rPr>
            <m:t>f</m:t>
          </m:r>
          <m:r>
            <m:rPr>
              <m:sty m:val="p"/>
            </m:rPr>
            <w:rPr>
              <w:rFonts w:ascii="Cambria Math" w:eastAsiaTheme="minorEastAsia" w:hAnsi="Cambria Math" w:cs="Times New Roman"/>
              <w:kern w:val="0"/>
              <w:sz w:val="24"/>
              <w:lang w:val="pt-BR" w:eastAsia="en-US"/>
            </w:rPr>
            <m:t>)=</m:t>
          </m:r>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g</m:t>
              </m:r>
            </m:e>
            <m:sub>
              <m:r>
                <w:rPr>
                  <w:rFonts w:ascii="Cambria Math" w:eastAsiaTheme="minorEastAsia" w:hAnsi="Cambria Math" w:cs="Times New Roman"/>
                  <w:kern w:val="0"/>
                  <w:sz w:val="24"/>
                  <w:lang w:val="pt-BR" w:eastAsia="en-US"/>
                </w:rPr>
                <m:t>j</m:t>
              </m:r>
            </m:sub>
          </m:sSub>
        </m:oMath>
      </m:oMathPara>
    </w:p>
    <w:p w:rsidR="00F74617" w:rsidRPr="000A3EBE" w:rsidRDefault="00102012" w:rsidP="00102012">
      <w:pPr>
        <w:pStyle w:val="TextosemFormatao"/>
        <w:spacing w:after="120" w:line="360" w:lineRule="auto"/>
        <w:ind w:firstLine="709"/>
        <w:jc w:val="both"/>
        <w:rPr>
          <w:rFonts w:ascii="Times New Roman" w:eastAsiaTheme="minorEastAsia" w:hAnsi="Times New Roman" w:cs="Times New Roman"/>
          <w:kern w:val="0"/>
          <w:sz w:val="24"/>
          <w:lang w:val="pt-BR" w:eastAsia="en-US"/>
        </w:rPr>
      </w:pPr>
      <w:r>
        <w:rPr>
          <w:rFonts w:ascii="Times New Roman" w:eastAsiaTheme="minorEastAsia" w:hAnsi="Times New Roman" w:cs="Times New Roman"/>
          <w:kern w:val="0"/>
          <w:sz w:val="24"/>
          <w:lang w:val="pt-BR" w:eastAsia="en-US"/>
        </w:rPr>
        <w:t>O</w:t>
      </w:r>
      <w:r w:rsidR="00F74617" w:rsidRPr="000A3EBE">
        <w:rPr>
          <w:rFonts w:ascii="Times New Roman" w:eastAsiaTheme="minorEastAsia" w:hAnsi="Times New Roman" w:cs="Times New Roman"/>
          <w:kern w:val="0"/>
          <w:sz w:val="24"/>
          <w:lang w:val="pt-BR" w:eastAsia="en-US"/>
        </w:rPr>
        <w:t xml:space="preserve">nde </w:t>
      </w:r>
      <m:oMath>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Sub>
      </m:oMath>
      <w:r w:rsidR="00F74617" w:rsidRPr="000A3EBE">
        <w:rPr>
          <w:rFonts w:ascii="Times New Roman" w:eastAsiaTheme="minorEastAsia" w:hAnsi="Times New Roman" w:cs="Times New Roman"/>
          <w:kern w:val="0"/>
          <w:sz w:val="24"/>
          <w:lang w:val="pt-BR" w:eastAsia="en-US"/>
        </w:rPr>
        <w:t xml:space="preserve"> é o operador que descreve a propagação das ondas emitidas pela fonte </w:t>
      </w:r>
      <m:oMath>
        <m:r>
          <w:rPr>
            <w:rFonts w:ascii="Cambria Math" w:eastAsiaTheme="minorEastAsia" w:hAnsi="Cambria Math" w:cs="Times New Roman"/>
            <w:kern w:val="0"/>
            <w:sz w:val="24"/>
            <w:lang w:val="pt-BR" w:eastAsia="en-US"/>
          </w:rPr>
          <m:t>j</m:t>
        </m:r>
      </m:oMath>
      <w:r w:rsidR="00F74617" w:rsidRPr="000A3EBE">
        <w:rPr>
          <w:rFonts w:ascii="Times New Roman" w:eastAsiaTheme="minorEastAsia" w:hAnsi="Times New Roman" w:cs="Times New Roman"/>
          <w:kern w:val="0"/>
          <w:sz w:val="24"/>
          <w:lang w:val="pt-BR" w:eastAsia="en-US"/>
        </w:rPr>
        <w:t xml:space="preserve">, dado o objeto </w:t>
      </w:r>
      <m:oMath>
        <m:r>
          <w:rPr>
            <w:rFonts w:ascii="Cambria Math" w:eastAsiaTheme="minorEastAsia" w:hAnsi="Cambria Math" w:cs="Times New Roman"/>
            <w:kern w:val="0"/>
            <w:sz w:val="24"/>
            <w:lang w:val="pt-BR" w:eastAsia="en-US"/>
          </w:rPr>
          <m:t>f</m:t>
        </m:r>
      </m:oMath>
      <w:r w:rsidR="00F74617" w:rsidRPr="000A3EBE">
        <w:rPr>
          <w:rFonts w:ascii="Times New Roman" w:eastAsiaTheme="minorEastAsia" w:hAnsi="Times New Roman" w:cs="Times New Roman"/>
          <w:kern w:val="0"/>
          <w:sz w:val="24"/>
          <w:lang w:val="pt-BR" w:eastAsia="en-US"/>
        </w:rPr>
        <w:t xml:space="preserve">, e </w:t>
      </w:r>
      <m:oMath>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g</m:t>
            </m:r>
          </m:e>
          <m:sub>
            <m:r>
              <w:rPr>
                <w:rFonts w:ascii="Cambria Math" w:eastAsiaTheme="minorEastAsia" w:hAnsi="Cambria Math" w:cs="Times New Roman"/>
                <w:kern w:val="0"/>
                <w:sz w:val="24"/>
                <w:lang w:val="pt-BR" w:eastAsia="en-US"/>
              </w:rPr>
              <m:t>j</m:t>
            </m:r>
          </m:sub>
        </m:sSub>
      </m:oMath>
      <w:r w:rsidR="00F74617" w:rsidRPr="000A3EBE">
        <w:rPr>
          <w:rFonts w:ascii="Times New Roman" w:eastAsiaTheme="minorEastAsia" w:hAnsi="Times New Roman" w:cs="Times New Roman"/>
          <w:kern w:val="0"/>
          <w:sz w:val="24"/>
          <w:lang w:val="pt-BR" w:eastAsia="en-US"/>
        </w:rPr>
        <w:t xml:space="preserve"> representa os sinais recebidos pelos receptores, ou seja, a </w:t>
      </w:r>
      <m:oMath>
        <m:r>
          <w:rPr>
            <w:rFonts w:ascii="Cambria Math" w:eastAsiaTheme="minorEastAsia" w:hAnsi="Cambria Math" w:cs="Times New Roman"/>
            <w:kern w:val="0"/>
            <w:sz w:val="24"/>
            <w:lang w:val="pt-BR" w:eastAsia="en-US"/>
          </w:rPr>
          <m:t>j</m:t>
        </m:r>
      </m:oMath>
      <w:r w:rsidR="00F74617" w:rsidRPr="000A3EBE">
        <w:rPr>
          <w:rFonts w:ascii="Times New Roman" w:eastAsiaTheme="minorEastAsia" w:hAnsi="Times New Roman" w:cs="Times New Roman"/>
          <w:kern w:val="0"/>
          <w:sz w:val="24"/>
          <w:lang w:val="pt-BR" w:eastAsia="en-US"/>
        </w:rPr>
        <w:t xml:space="preserve">-ésima projeção de </w:t>
      </w:r>
      <m:oMath>
        <m:r>
          <w:rPr>
            <w:rFonts w:ascii="Cambria Math" w:eastAsiaTheme="minorEastAsia" w:hAnsi="Cambria Math" w:cs="Times New Roman"/>
            <w:kern w:val="0"/>
            <w:sz w:val="24"/>
            <w:lang w:val="pt-BR" w:eastAsia="en-US"/>
          </w:rPr>
          <m:t>f</m:t>
        </m:r>
      </m:oMath>
      <w:r w:rsidR="00F74617" w:rsidRPr="000A3EBE">
        <w:rPr>
          <w:rFonts w:ascii="Times New Roman" w:eastAsiaTheme="minorEastAsia" w:hAnsi="Times New Roman" w:cs="Times New Roman"/>
          <w:kern w:val="0"/>
          <w:sz w:val="24"/>
          <w:lang w:val="pt-BR" w:eastAsia="en-US"/>
        </w:rPr>
        <w:t>. Assim, o problema em questão resume</w:t>
      </w:r>
      <w:r>
        <w:rPr>
          <w:rFonts w:ascii="Times New Roman" w:eastAsiaTheme="minorEastAsia" w:hAnsi="Times New Roman" w:cs="Times New Roman"/>
          <w:kern w:val="0"/>
          <w:sz w:val="24"/>
          <w:lang w:val="pt-BR" w:eastAsia="en-US"/>
        </w:rPr>
        <w:t>-se</w:t>
      </w:r>
      <w:r w:rsidR="00F74617" w:rsidRPr="000A3EBE">
        <w:rPr>
          <w:rFonts w:ascii="Times New Roman" w:eastAsiaTheme="minorEastAsia" w:hAnsi="Times New Roman" w:cs="Times New Roman"/>
          <w:kern w:val="0"/>
          <w:sz w:val="24"/>
          <w:lang w:val="pt-BR" w:eastAsia="en-US"/>
        </w:rPr>
        <w:t xml:space="preserve"> em definir o objeto </w:t>
      </w:r>
      <m:oMath>
        <m:r>
          <w:rPr>
            <w:rFonts w:ascii="Cambria Math" w:eastAsiaTheme="minorEastAsia" w:hAnsi="Cambria Math" w:cs="Times New Roman"/>
            <w:kern w:val="0"/>
            <w:sz w:val="24"/>
            <w:lang w:val="pt-BR" w:eastAsia="en-US"/>
          </w:rPr>
          <m:t>f</m:t>
        </m:r>
      </m:oMath>
      <w:r w:rsidR="00F74617" w:rsidRPr="000A3EBE">
        <w:rPr>
          <w:rFonts w:ascii="Times New Roman" w:eastAsiaTheme="minorEastAsia" w:hAnsi="Times New Roman" w:cs="Times New Roman"/>
          <w:kern w:val="0"/>
          <w:sz w:val="24"/>
          <w:lang w:val="pt-BR" w:eastAsia="en-US"/>
        </w:rPr>
        <w:t xml:space="preserve">, </w:t>
      </w:r>
      <w:r>
        <w:rPr>
          <w:rFonts w:ascii="Times New Roman" w:eastAsiaTheme="minorEastAsia" w:hAnsi="Times New Roman" w:cs="Times New Roman"/>
          <w:kern w:val="0"/>
          <w:sz w:val="24"/>
          <w:lang w:val="pt-BR" w:eastAsia="en-US"/>
        </w:rPr>
        <w:t xml:space="preserve">por </w:t>
      </w:r>
      <w:r w:rsidR="00ED266A">
        <w:rPr>
          <w:rFonts w:ascii="Times New Roman" w:eastAsiaTheme="minorEastAsia" w:hAnsi="Times New Roman" w:cs="Times New Roman"/>
          <w:kern w:val="0"/>
          <w:sz w:val="24"/>
          <w:lang w:val="pt-BR" w:eastAsia="en-US"/>
        </w:rPr>
        <w:t>m</w:t>
      </w:r>
      <w:r>
        <w:rPr>
          <w:rFonts w:ascii="Times New Roman" w:eastAsiaTheme="minorEastAsia" w:hAnsi="Times New Roman" w:cs="Times New Roman"/>
          <w:kern w:val="0"/>
          <w:sz w:val="24"/>
          <w:lang w:val="pt-BR" w:eastAsia="en-US"/>
        </w:rPr>
        <w:t>eio</w:t>
      </w:r>
      <w:r w:rsidR="00F74617" w:rsidRPr="000A3EBE">
        <w:rPr>
          <w:rFonts w:ascii="Times New Roman" w:eastAsiaTheme="minorEastAsia" w:hAnsi="Times New Roman" w:cs="Times New Roman"/>
          <w:kern w:val="0"/>
          <w:sz w:val="24"/>
          <w:lang w:val="pt-BR" w:eastAsia="en-US"/>
        </w:rPr>
        <w:t xml:space="preserve"> da coleção de projeções </w:t>
      </w:r>
      <m:oMath>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g</m:t>
            </m:r>
          </m:e>
          <m:sub>
            <m:r>
              <w:rPr>
                <w:rFonts w:ascii="Cambria Math" w:eastAsiaTheme="minorEastAsia" w:hAnsi="Cambria Math" w:cs="Times New Roman"/>
                <w:kern w:val="0"/>
                <w:sz w:val="24"/>
                <w:lang w:val="pt-BR" w:eastAsia="en-US"/>
              </w:rPr>
              <m:t>j</m:t>
            </m:r>
          </m:sub>
        </m:sSub>
      </m:oMath>
      <w:r w:rsidR="00F74617" w:rsidRPr="000A3EBE">
        <w:rPr>
          <w:rFonts w:ascii="Times New Roman" w:eastAsiaTheme="minorEastAsia" w:hAnsi="Times New Roman" w:cs="Times New Roman"/>
          <w:kern w:val="0"/>
          <w:sz w:val="24"/>
          <w:lang w:val="pt-BR" w:eastAsia="en-US"/>
        </w:rPr>
        <w:t xml:space="preserve"> e do operador </w:t>
      </w:r>
      <m:oMath>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Sub>
      </m:oMath>
      <w:r w:rsidR="00F74617" w:rsidRPr="000A3EBE">
        <w:rPr>
          <w:rFonts w:ascii="Times New Roman" w:eastAsiaTheme="minorEastAsia" w:hAnsi="Times New Roman" w:cs="Times New Roman"/>
          <w:kern w:val="0"/>
          <w:sz w:val="24"/>
          <w:lang w:val="pt-BR" w:eastAsia="en-US"/>
        </w:rPr>
        <w:t>.</w:t>
      </w:r>
    </w:p>
    <w:p w:rsidR="00F74617" w:rsidRPr="00102012" w:rsidRDefault="00F74617" w:rsidP="00102012">
      <w:pPr>
        <w:pStyle w:val="TextosemFormatao"/>
        <w:spacing w:after="120" w:line="360" w:lineRule="auto"/>
        <w:ind w:firstLine="709"/>
        <w:jc w:val="both"/>
        <w:rPr>
          <w:rFonts w:ascii="Times New Roman" w:eastAsiaTheme="minorEastAsia" w:hAnsi="Times New Roman" w:cs="Times New Roman"/>
          <w:color w:val="FF0000"/>
          <w:kern w:val="0"/>
          <w:sz w:val="24"/>
          <w:lang w:val="pt-BR" w:eastAsia="en-US"/>
        </w:rPr>
      </w:pPr>
      <w:r w:rsidRPr="000A3EBE">
        <w:rPr>
          <w:rFonts w:ascii="Times New Roman" w:eastAsiaTheme="minorEastAsia" w:hAnsi="Times New Roman" w:cs="Times New Roman"/>
          <w:kern w:val="0"/>
          <w:sz w:val="24"/>
          <w:lang w:val="pt-BR" w:eastAsia="en-US"/>
        </w:rPr>
        <w:t xml:space="preserve">A abordagem iterativa consiste em usar o operador adjunto para aprimorar a estimativa do objeto tomografado, de modo que o corpo </w:t>
      </w:r>
      <m:oMath>
        <m:r>
          <w:rPr>
            <w:rFonts w:ascii="Cambria Math" w:eastAsiaTheme="minorEastAsia" w:hAnsi="Cambria Math" w:cs="Times New Roman"/>
            <w:kern w:val="0"/>
            <w:sz w:val="24"/>
            <w:lang w:val="pt-BR" w:eastAsia="en-US"/>
          </w:rPr>
          <m:t>f</m:t>
        </m:r>
      </m:oMath>
      <w:r w:rsidRPr="000A3EBE">
        <w:rPr>
          <w:rFonts w:ascii="Times New Roman" w:eastAsiaTheme="minorEastAsia" w:hAnsi="Times New Roman" w:cs="Times New Roman"/>
          <w:kern w:val="0"/>
          <w:sz w:val="24"/>
          <w:lang w:val="pt-BR" w:eastAsia="en-US"/>
        </w:rPr>
        <w:t xml:space="preserve"> evolua da seguinte forma. </w:t>
      </w:r>
      <w:r w:rsidRPr="00102012">
        <w:rPr>
          <w:rFonts w:ascii="Times New Roman" w:eastAsiaTheme="minorEastAsia" w:hAnsi="Times New Roman" w:cs="Times New Roman"/>
          <w:color w:val="FF0000"/>
          <w:kern w:val="0"/>
          <w:sz w:val="24"/>
          <w:lang w:val="pt-BR" w:eastAsia="en-US"/>
        </w:rPr>
        <w:t>[#4]</w:t>
      </w:r>
    </w:p>
    <w:p w:rsidR="00F74617" w:rsidRPr="000A3EBE" w:rsidRDefault="00A87191" w:rsidP="00ED6D0B">
      <w:pPr>
        <w:pStyle w:val="TextosemFormatao"/>
        <w:spacing w:after="120" w:line="360" w:lineRule="auto"/>
        <w:jc w:val="right"/>
        <w:rPr>
          <w:rFonts w:ascii="Times New Roman" w:eastAsiaTheme="minorEastAsia" w:hAnsi="Times New Roman" w:cs="Times New Roman"/>
          <w:kern w:val="0"/>
          <w:sz w:val="24"/>
          <w:lang w:val="pt-BR" w:eastAsia="en-US"/>
        </w:rPr>
      </w:pPr>
      <m:oMathPara>
        <m:oMath>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d>
                <m:dPr>
                  <m:ctrlPr>
                    <w:rPr>
                      <w:rFonts w:ascii="Cambria Math" w:eastAsiaTheme="minorEastAsia" w:hAnsi="Cambria Math" w:cs="Times New Roman"/>
                      <w:kern w:val="0"/>
                      <w:sz w:val="24"/>
                      <w:lang w:val="pt-BR" w:eastAsia="en-US"/>
                    </w:rPr>
                  </m:ctrlPr>
                </m:dPr>
                <m:e>
                  <m:r>
                    <w:rPr>
                      <w:rFonts w:ascii="Cambria Math" w:eastAsiaTheme="minorEastAsia" w:hAnsi="Cambria Math" w:cs="Times New Roman"/>
                      <w:kern w:val="0"/>
                      <w:sz w:val="24"/>
                      <w:lang w:val="pt-BR" w:eastAsia="en-US"/>
                    </w:rPr>
                    <m:t>k</m:t>
                  </m:r>
                  <m:r>
                    <m:rPr>
                      <m:sty m:val="p"/>
                    </m:rPr>
                    <w:rPr>
                      <w:rFonts w:ascii="Cambria Math" w:eastAsiaTheme="minorEastAsia" w:hAnsi="Cambria Math" w:cs="Times New Roman"/>
                      <w:kern w:val="0"/>
                      <w:sz w:val="24"/>
                      <w:lang w:val="pt-BR" w:eastAsia="en-US"/>
                    </w:rPr>
                    <m:t>+1</m:t>
                  </m:r>
                </m:e>
              </m:d>
            </m:sup>
          </m:sSup>
          <m:r>
            <m:rPr>
              <m:sty m:val="p"/>
            </m:rPr>
            <w:rPr>
              <w:rFonts w:ascii="Cambria Math" w:eastAsiaTheme="minorEastAsia" w:hAnsi="Cambria Math" w:cs="Times New Roman"/>
              <w:kern w:val="0"/>
              <w:sz w:val="24"/>
              <w:lang w:val="pt-BR" w:eastAsia="en-US"/>
            </w:rPr>
            <m:t>=</m:t>
          </m:r>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r>
            <m:rPr>
              <m:sty m:val="p"/>
            </m:rPr>
            <w:rPr>
              <w:rFonts w:ascii="Cambria Math" w:eastAsiaTheme="minorEastAsia" w:hAnsi="Cambria Math" w:cs="Times New Roman"/>
              <w:kern w:val="0"/>
              <w:sz w:val="24"/>
              <w:lang w:val="pt-BR" w:eastAsia="en-US"/>
            </w:rPr>
            <m:t>+</m:t>
          </m:r>
          <m:sSubSup>
            <m:sSubSupPr>
              <m:ctrlPr>
                <w:rPr>
                  <w:rFonts w:ascii="Cambria Math" w:eastAsiaTheme="minorEastAsia" w:hAnsi="Cambria Math" w:cs="Times New Roman"/>
                  <w:kern w:val="0"/>
                  <w:sz w:val="24"/>
                  <w:lang w:val="pt-BR" w:eastAsia="en-US"/>
                </w:rPr>
              </m:ctrlPr>
            </m:sSubSup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up>
              <m:r>
                <m:rPr>
                  <m:sty m:val="p"/>
                </m:rPr>
                <w:rPr>
                  <w:rFonts w:ascii="Cambria Math" w:eastAsiaTheme="minorEastAsia" w:hAnsi="Cambria Math" w:cs="Times New Roman"/>
                  <w:kern w:val="0"/>
                  <w:sz w:val="24"/>
                  <w:lang w:val="pt-BR" w:eastAsia="en-US"/>
                </w:rPr>
                <m:t>'</m:t>
              </m:r>
            </m:sup>
          </m:sSubSup>
          <m:sSup>
            <m:sSupPr>
              <m:ctrlPr>
                <w:rPr>
                  <w:rFonts w:ascii="Cambria Math" w:eastAsiaTheme="minorEastAsia" w:hAnsi="Cambria Math" w:cs="Times New Roman"/>
                  <w:kern w:val="0"/>
                  <w:sz w:val="24"/>
                  <w:lang w:val="pt-BR" w:eastAsia="en-US"/>
                </w:rPr>
              </m:ctrlPr>
            </m:sSupPr>
            <m:e>
              <m:d>
                <m:dPr>
                  <m:ctrlPr>
                    <w:rPr>
                      <w:rFonts w:ascii="Cambria Math" w:eastAsiaTheme="minorEastAsia" w:hAnsi="Cambria Math" w:cs="Times New Roman"/>
                      <w:kern w:val="0"/>
                      <w:sz w:val="24"/>
                      <w:lang w:val="pt-BR" w:eastAsia="en-US"/>
                    </w:rPr>
                  </m:ctrlPr>
                </m:dPr>
                <m:e>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e>
              </m:d>
            </m:e>
            <m:sup>
              <m:r>
                <m:rPr>
                  <m:sty m:val="p"/>
                </m:rPr>
                <w:rPr>
                  <w:rFonts w:ascii="Cambria Math" w:eastAsiaTheme="minorEastAsia" w:hAnsi="Cambria Math" w:cs="Times New Roman"/>
                  <w:kern w:val="0"/>
                  <w:sz w:val="24"/>
                  <w:lang w:val="pt-BR" w:eastAsia="en-US"/>
                </w:rPr>
                <m:t>*</m:t>
              </m:r>
            </m:sup>
          </m:sSup>
          <m:d>
            <m:dPr>
              <m:ctrlPr>
                <w:rPr>
                  <w:rFonts w:ascii="Cambria Math" w:eastAsiaTheme="minorEastAsia" w:hAnsi="Cambria Math" w:cs="Times New Roman"/>
                  <w:kern w:val="0"/>
                  <w:sz w:val="24"/>
                  <w:lang w:val="pt-BR" w:eastAsia="en-US"/>
                </w:rPr>
              </m:ctrlPr>
            </m:dPr>
            <m:e>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g</m:t>
                  </m:r>
                </m:e>
                <m:sub>
                  <m:r>
                    <w:rPr>
                      <w:rFonts w:ascii="Cambria Math" w:eastAsiaTheme="minorEastAsia" w:hAnsi="Cambria Math" w:cs="Times New Roman"/>
                      <w:kern w:val="0"/>
                      <w:sz w:val="24"/>
                      <w:lang w:val="pt-BR" w:eastAsia="en-US"/>
                    </w:rPr>
                    <m:t>j</m:t>
                  </m:r>
                </m:sub>
              </m:sSub>
              <m:r>
                <m:rPr>
                  <m:sty m:val="p"/>
                </m:rPr>
                <w:rPr>
                  <w:rFonts w:ascii="Cambria Math" w:eastAsiaTheme="minorEastAsia" w:hAnsi="Cambria Math" w:cs="Times New Roman"/>
                  <w:kern w:val="0"/>
                  <w:sz w:val="24"/>
                  <w:lang w:val="pt-BR" w:eastAsia="en-US"/>
                </w:rPr>
                <m:t>-</m:t>
              </m:r>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Sub>
              <m:d>
                <m:dPr>
                  <m:ctrlPr>
                    <w:rPr>
                      <w:rFonts w:ascii="Cambria Math" w:eastAsiaTheme="minorEastAsia" w:hAnsi="Cambria Math" w:cs="Times New Roman"/>
                      <w:kern w:val="0"/>
                      <w:sz w:val="24"/>
                      <w:lang w:val="pt-BR" w:eastAsia="en-US"/>
                    </w:rPr>
                  </m:ctrlPr>
                </m:dPr>
                <m:e>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e>
              </m:d>
            </m:e>
          </m:d>
        </m:oMath>
      </m:oMathPara>
    </w:p>
    <w:p w:rsidR="00F74617" w:rsidRPr="000A3EBE" w:rsidRDefault="00F74617" w:rsidP="00102012">
      <w:pPr>
        <w:pStyle w:val="TextosemFormatao"/>
        <w:spacing w:after="120" w:line="360" w:lineRule="auto"/>
        <w:ind w:firstLine="709"/>
        <w:jc w:val="both"/>
        <w:rPr>
          <w:rFonts w:ascii="Times New Roman" w:eastAsiaTheme="minorEastAsia" w:hAnsi="Times New Roman" w:cs="Times New Roman"/>
          <w:kern w:val="0"/>
          <w:sz w:val="24"/>
          <w:lang w:val="pt-BR" w:eastAsia="en-US"/>
        </w:rPr>
      </w:pPr>
      <w:r w:rsidRPr="000A3EBE">
        <w:rPr>
          <w:rFonts w:ascii="Times New Roman" w:eastAsiaTheme="minorEastAsia" w:hAnsi="Times New Roman" w:cs="Times New Roman"/>
          <w:kern w:val="0"/>
          <w:sz w:val="24"/>
          <w:lang w:val="pt-BR" w:eastAsia="en-US"/>
        </w:rPr>
        <w:t xml:space="preserve">Onde </w:t>
      </w:r>
      <m:oMath>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oMath>
      <w:r w:rsidRPr="000A3EBE">
        <w:rPr>
          <w:rFonts w:ascii="Times New Roman" w:eastAsiaTheme="minorEastAsia" w:hAnsi="Times New Roman" w:cs="Times New Roman"/>
          <w:kern w:val="0"/>
          <w:sz w:val="24"/>
          <w:lang w:val="pt-BR" w:eastAsia="en-US"/>
        </w:rPr>
        <w:t xml:space="preserve"> é a estimativa do corpo ao passo </w:t>
      </w:r>
      <m:oMath>
        <m:r>
          <w:rPr>
            <w:rFonts w:ascii="Cambria Math" w:eastAsiaTheme="minorEastAsia" w:hAnsi="Cambria Math" w:cs="Times New Roman"/>
            <w:kern w:val="0"/>
            <w:sz w:val="24"/>
            <w:lang w:val="pt-BR" w:eastAsia="en-US"/>
          </w:rPr>
          <m:t>k</m:t>
        </m:r>
      </m:oMath>
      <w:r w:rsidRPr="000A3EBE">
        <w:rPr>
          <w:rFonts w:ascii="Times New Roman" w:eastAsiaTheme="minorEastAsia" w:hAnsi="Times New Roman" w:cs="Times New Roman"/>
          <w:kern w:val="0"/>
          <w:sz w:val="24"/>
          <w:lang w:val="pt-BR" w:eastAsia="en-US"/>
        </w:rPr>
        <w:t xml:space="preserve">, </w:t>
      </w:r>
      <m:oMath>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m:rPr>
                <m:sty m:val="p"/>
              </m:rPr>
              <w:rPr>
                <w:rFonts w:ascii="Cambria Math" w:eastAsiaTheme="minorEastAsia" w:hAnsi="Cambria Math" w:cs="Times New Roman"/>
                <w:kern w:val="0"/>
                <w:sz w:val="24"/>
                <w:lang w:val="pt-BR" w:eastAsia="en-US"/>
              </w:rPr>
              <m:t>0</m:t>
            </m:r>
          </m:sup>
        </m:sSup>
      </m:oMath>
      <w:r w:rsidRPr="000A3EBE">
        <w:rPr>
          <w:rFonts w:ascii="Times New Roman" w:eastAsiaTheme="minorEastAsia" w:hAnsi="Times New Roman" w:cs="Times New Roman"/>
          <w:kern w:val="0"/>
          <w:sz w:val="24"/>
          <w:lang w:val="pt-BR" w:eastAsia="en-US"/>
        </w:rPr>
        <w:t xml:space="preserve"> a estimativa inicial, </w:t>
      </w:r>
      <m:oMath>
        <m:sSubSup>
          <m:sSubSupPr>
            <m:ctrlPr>
              <w:rPr>
                <w:rFonts w:ascii="Cambria Math" w:eastAsiaTheme="minorEastAsia" w:hAnsi="Cambria Math" w:cs="Times New Roman"/>
                <w:kern w:val="0"/>
                <w:sz w:val="24"/>
                <w:lang w:val="pt-BR" w:eastAsia="en-US"/>
              </w:rPr>
            </m:ctrlPr>
          </m:sSubSup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up>
            <m:r>
              <m:rPr>
                <m:sty m:val="p"/>
              </m:rPr>
              <w:rPr>
                <w:rFonts w:ascii="Cambria Math" w:eastAsiaTheme="minorEastAsia" w:hAnsi="Cambria Math" w:cs="Times New Roman"/>
                <w:kern w:val="0"/>
                <w:sz w:val="24"/>
                <w:lang w:val="pt-BR" w:eastAsia="en-US"/>
              </w:rPr>
              <m:t>'</m:t>
            </m:r>
          </m:sup>
        </m:sSubSup>
        <m:sSup>
          <m:sSupPr>
            <m:ctrlPr>
              <w:rPr>
                <w:rFonts w:ascii="Cambria Math" w:eastAsiaTheme="minorEastAsia" w:hAnsi="Cambria Math" w:cs="Times New Roman"/>
                <w:kern w:val="0"/>
                <w:sz w:val="24"/>
                <w:lang w:val="pt-BR" w:eastAsia="en-US"/>
              </w:rPr>
            </m:ctrlPr>
          </m:sSupPr>
          <m:e>
            <m:d>
              <m:dPr>
                <m:ctrlPr>
                  <w:rPr>
                    <w:rFonts w:ascii="Cambria Math" w:eastAsiaTheme="minorEastAsia" w:hAnsi="Cambria Math" w:cs="Times New Roman"/>
                    <w:kern w:val="0"/>
                    <w:sz w:val="24"/>
                    <w:lang w:val="pt-BR" w:eastAsia="en-US"/>
                  </w:rPr>
                </m:ctrlPr>
              </m:dPr>
              <m:e>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e>
            </m:d>
          </m:e>
          <m:sup>
            <m:r>
              <m:rPr>
                <m:sty m:val="p"/>
              </m:rPr>
              <w:rPr>
                <w:rFonts w:ascii="Cambria Math" w:eastAsiaTheme="minorEastAsia" w:hAnsi="Cambria Math" w:cs="Times New Roman"/>
                <w:kern w:val="0"/>
                <w:sz w:val="24"/>
                <w:lang w:val="pt-BR" w:eastAsia="en-US"/>
              </w:rPr>
              <m:t>*</m:t>
            </m:r>
          </m:sup>
        </m:sSup>
      </m:oMath>
      <w:r w:rsidRPr="000A3EBE">
        <w:rPr>
          <w:rFonts w:ascii="Times New Roman" w:eastAsiaTheme="minorEastAsia" w:hAnsi="Times New Roman" w:cs="Times New Roman"/>
          <w:kern w:val="0"/>
          <w:sz w:val="24"/>
          <w:lang w:val="pt-BR" w:eastAsia="en-US"/>
        </w:rPr>
        <w:t xml:space="preserve"> o operador adjunto de </w:t>
      </w:r>
      <m:oMath>
        <m:sSubSup>
          <m:sSubSupPr>
            <m:ctrlPr>
              <w:rPr>
                <w:rFonts w:ascii="Cambria Math" w:eastAsiaTheme="minorEastAsia" w:hAnsi="Cambria Math" w:cs="Times New Roman"/>
                <w:kern w:val="0"/>
                <w:sz w:val="24"/>
                <w:lang w:val="pt-BR" w:eastAsia="en-US"/>
              </w:rPr>
            </m:ctrlPr>
          </m:sSubSup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up>
            <m:r>
              <m:rPr>
                <m:sty m:val="p"/>
              </m:rPr>
              <w:rPr>
                <w:rFonts w:ascii="Cambria Math" w:eastAsiaTheme="minorEastAsia" w:hAnsi="Cambria Math" w:cs="Times New Roman"/>
                <w:kern w:val="0"/>
                <w:sz w:val="24"/>
                <w:lang w:val="pt-BR" w:eastAsia="en-US"/>
              </w:rPr>
              <m:t>'</m:t>
            </m:r>
          </m:sup>
        </m:sSubSup>
        <m:d>
          <m:dPr>
            <m:ctrlPr>
              <w:rPr>
                <w:rFonts w:ascii="Cambria Math" w:eastAsiaTheme="minorEastAsia" w:hAnsi="Cambria Math" w:cs="Times New Roman"/>
                <w:kern w:val="0"/>
                <w:sz w:val="24"/>
                <w:lang w:val="pt-BR" w:eastAsia="en-US"/>
              </w:rPr>
            </m:ctrlPr>
          </m:dPr>
          <m:e>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e>
        </m:d>
      </m:oMath>
      <w:r w:rsidRPr="000A3EBE">
        <w:rPr>
          <w:rFonts w:ascii="Times New Roman" w:eastAsiaTheme="minorEastAsia" w:hAnsi="Times New Roman" w:cs="Times New Roman"/>
          <w:kern w:val="0"/>
          <w:sz w:val="24"/>
          <w:lang w:val="pt-BR" w:eastAsia="en-US"/>
        </w:rPr>
        <w:t xml:space="preserve"> que é a derivada de Fréchet de </w:t>
      </w:r>
      <m:oMath>
        <m:sSub>
          <m:sSubPr>
            <m:ctrlPr>
              <w:rPr>
                <w:rFonts w:ascii="Cambria Math" w:eastAsiaTheme="minorEastAsia" w:hAnsi="Cambria Math" w:cs="Times New Roman"/>
                <w:kern w:val="0"/>
                <w:sz w:val="24"/>
                <w:lang w:val="pt-BR" w:eastAsia="en-US"/>
              </w:rPr>
            </m:ctrlPr>
          </m:sSubPr>
          <m:e>
            <m:r>
              <w:rPr>
                <w:rFonts w:ascii="Cambria Math" w:eastAsiaTheme="minorEastAsia" w:hAnsi="Cambria Math" w:cs="Times New Roman"/>
                <w:kern w:val="0"/>
                <w:sz w:val="24"/>
                <w:lang w:val="pt-BR" w:eastAsia="en-US"/>
              </w:rPr>
              <m:t>R</m:t>
            </m:r>
          </m:e>
          <m:sub>
            <m:r>
              <w:rPr>
                <w:rFonts w:ascii="Cambria Math" w:eastAsiaTheme="minorEastAsia" w:hAnsi="Cambria Math" w:cs="Times New Roman"/>
                <w:kern w:val="0"/>
                <w:sz w:val="24"/>
                <w:lang w:val="pt-BR" w:eastAsia="en-US"/>
              </w:rPr>
              <m:t>j</m:t>
            </m:r>
          </m:sub>
        </m:sSub>
        <m:d>
          <m:dPr>
            <m:ctrlPr>
              <w:rPr>
                <w:rFonts w:ascii="Cambria Math" w:eastAsiaTheme="minorEastAsia" w:hAnsi="Cambria Math" w:cs="Times New Roman"/>
                <w:kern w:val="0"/>
                <w:sz w:val="24"/>
                <w:lang w:val="pt-BR" w:eastAsia="en-US"/>
              </w:rPr>
            </m:ctrlPr>
          </m:dPr>
          <m:e>
            <m:sSup>
              <m:sSupPr>
                <m:ctrlPr>
                  <w:rPr>
                    <w:rFonts w:ascii="Cambria Math" w:eastAsiaTheme="minorEastAsia" w:hAnsi="Cambria Math" w:cs="Times New Roman"/>
                    <w:kern w:val="0"/>
                    <w:sz w:val="24"/>
                    <w:lang w:val="pt-BR" w:eastAsia="en-US"/>
                  </w:rPr>
                </m:ctrlPr>
              </m:sSupPr>
              <m:e>
                <m:r>
                  <w:rPr>
                    <w:rFonts w:ascii="Cambria Math" w:eastAsiaTheme="minorEastAsia" w:hAnsi="Cambria Math" w:cs="Times New Roman"/>
                    <w:kern w:val="0"/>
                    <w:sz w:val="24"/>
                    <w:lang w:val="pt-BR" w:eastAsia="en-US"/>
                  </w:rPr>
                  <m:t>f</m:t>
                </m:r>
              </m:e>
              <m:sup>
                <m:r>
                  <w:rPr>
                    <w:rFonts w:ascii="Cambria Math" w:eastAsiaTheme="minorEastAsia" w:hAnsi="Cambria Math" w:cs="Times New Roman"/>
                    <w:kern w:val="0"/>
                    <w:sz w:val="24"/>
                    <w:lang w:val="pt-BR" w:eastAsia="en-US"/>
                  </w:rPr>
                  <m:t>k</m:t>
                </m:r>
              </m:sup>
            </m:sSup>
          </m:e>
        </m:d>
        <m:r>
          <m:rPr>
            <m:sty m:val="p"/>
          </m:rPr>
          <w:rPr>
            <w:rFonts w:ascii="Cambria Math" w:eastAsiaTheme="minorEastAsia" w:hAnsi="Cambria Math" w:cs="Times New Roman"/>
            <w:kern w:val="0"/>
            <w:sz w:val="24"/>
            <w:lang w:val="pt-BR" w:eastAsia="en-US"/>
          </w:rPr>
          <m:t>.</m:t>
        </m:r>
      </m:oMath>
    </w:p>
    <w:p w:rsidR="00BE1C6B" w:rsidRPr="000A3EBE" w:rsidRDefault="00F6751B" w:rsidP="00102012">
      <w:pPr>
        <w:pStyle w:val="TextosemFormatao"/>
        <w:spacing w:after="120" w:line="360" w:lineRule="auto"/>
        <w:ind w:firstLine="709"/>
        <w:jc w:val="both"/>
        <w:rPr>
          <w:rFonts w:ascii="Times New Roman" w:hAnsi="Times New Roman" w:cs="Times New Roman"/>
          <w:sz w:val="24"/>
          <w:lang w:val="pt-BR"/>
        </w:rPr>
      </w:pPr>
      <w:r w:rsidRPr="000A3EBE">
        <w:rPr>
          <w:rFonts w:ascii="Times New Roman" w:hAnsi="Times New Roman" w:cs="Times New Roman"/>
          <w:sz w:val="24"/>
          <w:lang w:val="pt-BR"/>
        </w:rPr>
        <w:t xml:space="preserve">Em termos físicos, o operador </w:t>
      </w:r>
      <m:oMath>
        <m:sSub>
          <m:sSubPr>
            <m:ctrlPr>
              <w:rPr>
                <w:rFonts w:ascii="Cambria Math" w:hAnsi="Cambria Math" w:cs="Times New Roman"/>
                <w:i/>
                <w:sz w:val="24"/>
                <w:lang w:val="pt-BR"/>
              </w:rPr>
            </m:ctrlPr>
          </m:sSubPr>
          <m:e>
            <m:r>
              <w:rPr>
                <w:rFonts w:ascii="Cambria Math" w:hAnsi="Cambria Math" w:cs="Times New Roman"/>
                <w:sz w:val="24"/>
                <w:lang w:val="pt-BR"/>
              </w:rPr>
              <m:t>R</m:t>
            </m:r>
          </m:e>
          <m:sub>
            <m:r>
              <w:rPr>
                <w:rFonts w:ascii="Cambria Math" w:hAnsi="Cambria Math" w:cs="Times New Roman"/>
                <w:sz w:val="24"/>
                <w:lang w:val="pt-BR"/>
              </w:rPr>
              <m:t>j</m:t>
            </m:r>
          </m:sub>
        </m:sSub>
        <m:d>
          <m:dPr>
            <m:ctrlPr>
              <w:rPr>
                <w:rFonts w:ascii="Cambria Math" w:hAnsi="Cambria Math" w:cs="Times New Roman"/>
                <w:i/>
                <w:sz w:val="24"/>
                <w:lang w:val="pt-BR"/>
              </w:rPr>
            </m:ctrlPr>
          </m:dPr>
          <m:e>
            <m:sSup>
              <m:sSupPr>
                <m:ctrlPr>
                  <w:rPr>
                    <w:rFonts w:ascii="Cambria Math" w:hAnsi="Cambria Math" w:cs="Times New Roman"/>
                    <w:i/>
                    <w:sz w:val="24"/>
                    <w:lang w:val="pt-BR"/>
                  </w:rPr>
                </m:ctrlPr>
              </m:sSupPr>
              <m:e>
                <m:r>
                  <w:rPr>
                    <w:rFonts w:ascii="Cambria Math" w:hAnsi="Cambria Math" w:cs="Times New Roman"/>
                    <w:sz w:val="24"/>
                    <w:lang w:val="pt-BR"/>
                  </w:rPr>
                  <m:t>f</m:t>
                </m:r>
              </m:e>
              <m:sup>
                <m:r>
                  <w:rPr>
                    <w:rFonts w:ascii="Cambria Math" w:hAnsi="Cambria Math" w:cs="Times New Roman"/>
                    <w:sz w:val="24"/>
                    <w:lang w:val="pt-BR"/>
                  </w:rPr>
                  <m:t>k</m:t>
                </m:r>
              </m:sup>
            </m:sSup>
          </m:e>
        </m:d>
      </m:oMath>
      <w:r w:rsidRPr="000A3EBE">
        <w:rPr>
          <w:rFonts w:ascii="Times New Roman" w:hAnsi="Times New Roman" w:cs="Times New Roman"/>
          <w:sz w:val="24"/>
          <w:lang w:val="pt-BR"/>
        </w:rPr>
        <w:t xml:space="preserve"> representa a </w:t>
      </w:r>
      <w:r w:rsidR="00360952" w:rsidRPr="000A3EBE">
        <w:rPr>
          <w:rFonts w:ascii="Times New Roman" w:hAnsi="Times New Roman" w:cs="Times New Roman"/>
          <w:sz w:val="24"/>
          <w:lang w:val="pt-BR"/>
        </w:rPr>
        <w:t xml:space="preserve">simulação da </w:t>
      </w:r>
      <w:r w:rsidRPr="000A3EBE">
        <w:rPr>
          <w:rFonts w:ascii="Times New Roman" w:hAnsi="Times New Roman" w:cs="Times New Roman"/>
          <w:sz w:val="24"/>
          <w:lang w:val="pt-BR"/>
        </w:rPr>
        <w:t xml:space="preserve">propagação de onda emitida pela </w:t>
      </w:r>
      <m:oMath>
        <m:r>
          <w:rPr>
            <w:rFonts w:ascii="Cambria Math" w:hAnsi="Cambria Math" w:cs="Times New Roman"/>
            <w:sz w:val="24"/>
            <w:lang w:val="pt-BR"/>
          </w:rPr>
          <m:t>j</m:t>
        </m:r>
      </m:oMath>
      <w:r w:rsidRPr="000A3EBE">
        <w:rPr>
          <w:rFonts w:ascii="Times New Roman" w:hAnsi="Times New Roman" w:cs="Times New Roman"/>
          <w:sz w:val="24"/>
          <w:lang w:val="pt-BR"/>
        </w:rPr>
        <w:t xml:space="preserve">-ésima fonte na </w:t>
      </w:r>
      <m:oMath>
        <m:r>
          <w:rPr>
            <w:rFonts w:ascii="Cambria Math" w:hAnsi="Cambria Math" w:cs="Times New Roman"/>
            <w:sz w:val="24"/>
            <w:lang w:val="pt-BR"/>
          </w:rPr>
          <m:t>k</m:t>
        </m:r>
      </m:oMath>
      <w:r w:rsidRPr="000A3EBE">
        <w:rPr>
          <w:rFonts w:ascii="Times New Roman" w:hAnsi="Times New Roman" w:cs="Times New Roman"/>
          <w:sz w:val="24"/>
          <w:lang w:val="pt-BR"/>
        </w:rPr>
        <w:t xml:space="preserve">-ésima estimativa de </w:t>
      </w:r>
      <m:oMath>
        <m:r>
          <w:rPr>
            <w:rFonts w:ascii="Cambria Math" w:hAnsi="Cambria Math" w:cs="Times New Roman"/>
            <w:sz w:val="24"/>
            <w:lang w:val="pt-BR"/>
          </w:rPr>
          <m:t>f</m:t>
        </m:r>
      </m:oMath>
      <w:r w:rsidRPr="000A3EBE">
        <w:rPr>
          <w:rFonts w:ascii="Times New Roman" w:eastAsiaTheme="minorEastAsia" w:hAnsi="Times New Roman" w:cs="Times New Roman"/>
          <w:sz w:val="24"/>
        </w:rPr>
        <w:t xml:space="preserve">. </w:t>
      </w:r>
      <w:r w:rsidRPr="000A3EBE">
        <w:rPr>
          <w:rFonts w:ascii="Times New Roman" w:hAnsi="Times New Roman" w:cs="Times New Roman"/>
          <w:sz w:val="24"/>
          <w:lang w:val="pt-BR"/>
        </w:rPr>
        <w:t xml:space="preserve">Já o termo </w:t>
      </w:r>
      <m:oMath>
        <m:sSub>
          <m:sSubPr>
            <m:ctrlPr>
              <w:rPr>
                <w:rFonts w:ascii="Cambria Math" w:hAnsi="Cambria Math" w:cs="Times New Roman"/>
                <w:i/>
                <w:sz w:val="24"/>
                <w:lang w:val="pt-BR"/>
              </w:rPr>
            </m:ctrlPr>
          </m:sSubPr>
          <m:e>
            <m:r>
              <w:rPr>
                <w:rFonts w:ascii="Cambria Math" w:hAnsi="Cambria Math" w:cs="Times New Roman"/>
                <w:sz w:val="24"/>
                <w:lang w:val="pt-BR"/>
              </w:rPr>
              <m:t>g</m:t>
            </m:r>
          </m:e>
          <m:sub>
            <m:r>
              <w:rPr>
                <w:rFonts w:ascii="Cambria Math" w:hAnsi="Cambria Math" w:cs="Times New Roman"/>
                <w:sz w:val="24"/>
                <w:lang w:val="pt-BR"/>
              </w:rPr>
              <m:t>j</m:t>
            </m:r>
          </m:sub>
        </m:sSub>
        <m:r>
          <w:rPr>
            <w:rFonts w:ascii="Cambria Math" w:hAnsi="Cambria Math" w:cs="Times New Roman"/>
            <w:sz w:val="24"/>
            <w:lang w:val="pt-BR"/>
          </w:rPr>
          <m:t>-</m:t>
        </m:r>
        <m:sSub>
          <m:sSubPr>
            <m:ctrlPr>
              <w:rPr>
                <w:rFonts w:ascii="Cambria Math" w:hAnsi="Cambria Math" w:cs="Times New Roman"/>
                <w:i/>
                <w:sz w:val="24"/>
                <w:lang w:val="pt-BR"/>
              </w:rPr>
            </m:ctrlPr>
          </m:sSubPr>
          <m:e>
            <m:r>
              <w:rPr>
                <w:rFonts w:ascii="Cambria Math" w:hAnsi="Cambria Math" w:cs="Times New Roman"/>
                <w:sz w:val="24"/>
                <w:lang w:val="pt-BR"/>
              </w:rPr>
              <m:t>R</m:t>
            </m:r>
          </m:e>
          <m:sub>
            <m:r>
              <w:rPr>
                <w:rFonts w:ascii="Cambria Math" w:hAnsi="Cambria Math" w:cs="Times New Roman"/>
                <w:sz w:val="24"/>
                <w:lang w:val="pt-BR"/>
              </w:rPr>
              <m:t>j</m:t>
            </m:r>
          </m:sub>
        </m:sSub>
        <m:d>
          <m:dPr>
            <m:ctrlPr>
              <w:rPr>
                <w:rFonts w:ascii="Cambria Math" w:hAnsi="Cambria Math" w:cs="Times New Roman"/>
                <w:i/>
                <w:sz w:val="24"/>
                <w:lang w:val="pt-BR"/>
              </w:rPr>
            </m:ctrlPr>
          </m:dPr>
          <m:e>
            <m:sSup>
              <m:sSupPr>
                <m:ctrlPr>
                  <w:rPr>
                    <w:rFonts w:ascii="Cambria Math" w:hAnsi="Cambria Math" w:cs="Times New Roman"/>
                    <w:i/>
                    <w:sz w:val="24"/>
                    <w:lang w:val="pt-BR"/>
                  </w:rPr>
                </m:ctrlPr>
              </m:sSupPr>
              <m:e>
                <m:r>
                  <w:rPr>
                    <w:rFonts w:ascii="Cambria Math" w:hAnsi="Cambria Math" w:cs="Times New Roman"/>
                    <w:sz w:val="24"/>
                    <w:lang w:val="pt-BR"/>
                  </w:rPr>
                  <m:t>f</m:t>
                </m:r>
              </m:e>
              <m:sup>
                <m:r>
                  <w:rPr>
                    <w:rFonts w:ascii="Cambria Math" w:hAnsi="Cambria Math" w:cs="Times New Roman"/>
                    <w:sz w:val="24"/>
                    <w:lang w:val="pt-BR"/>
                  </w:rPr>
                  <m:t>k</m:t>
                </m:r>
              </m:sup>
            </m:sSup>
          </m:e>
        </m:d>
      </m:oMath>
      <w:r w:rsidRPr="000A3EBE">
        <w:rPr>
          <w:rFonts w:ascii="Times New Roman" w:hAnsi="Times New Roman" w:cs="Times New Roman"/>
          <w:sz w:val="24"/>
          <w:lang w:val="pt-BR"/>
        </w:rPr>
        <w:t xml:space="preserve"> é a diferença entre o sinal real medido (</w:t>
      </w:r>
      <m:oMath>
        <m:sSub>
          <m:sSubPr>
            <m:ctrlPr>
              <w:rPr>
                <w:rFonts w:ascii="Cambria Math" w:hAnsi="Cambria Math" w:cs="Times New Roman"/>
                <w:i/>
                <w:sz w:val="24"/>
                <w:lang w:val="pt-BR"/>
              </w:rPr>
            </m:ctrlPr>
          </m:sSubPr>
          <m:e>
            <m:r>
              <w:rPr>
                <w:rFonts w:ascii="Cambria Math" w:hAnsi="Cambria Math" w:cs="Times New Roman"/>
                <w:sz w:val="24"/>
                <w:lang w:val="pt-BR"/>
              </w:rPr>
              <m:t>g</m:t>
            </m:r>
          </m:e>
          <m:sub>
            <m:r>
              <w:rPr>
                <w:rFonts w:ascii="Cambria Math" w:hAnsi="Cambria Math" w:cs="Times New Roman"/>
                <w:sz w:val="24"/>
                <w:lang w:val="pt-BR"/>
              </w:rPr>
              <m:t>j</m:t>
            </m:r>
          </m:sub>
        </m:sSub>
      </m:oMath>
      <w:r w:rsidRPr="000A3EBE">
        <w:rPr>
          <w:rFonts w:ascii="Times New Roman" w:hAnsi="Times New Roman" w:cs="Times New Roman"/>
          <w:sz w:val="24"/>
          <w:lang w:val="pt-BR"/>
        </w:rPr>
        <w:t xml:space="preserve">) diante da emissão do sinal </w:t>
      </w:r>
      <m:oMath>
        <m:r>
          <w:rPr>
            <w:rFonts w:ascii="Cambria Math" w:hAnsi="Cambria Math" w:cs="Times New Roman"/>
            <w:sz w:val="24"/>
            <w:lang w:val="pt-BR"/>
          </w:rPr>
          <m:t>j</m:t>
        </m:r>
      </m:oMath>
      <w:r w:rsidRPr="000A3EBE">
        <w:rPr>
          <w:rFonts w:ascii="Times New Roman" w:hAnsi="Times New Roman" w:cs="Times New Roman"/>
          <w:sz w:val="24"/>
          <w:lang w:val="pt-BR"/>
        </w:rPr>
        <w:t xml:space="preserve"> </w:t>
      </w:r>
      <w:r w:rsidR="00BE1C6B" w:rsidRPr="000A3EBE">
        <w:rPr>
          <w:rFonts w:ascii="Times New Roman" w:hAnsi="Times New Roman" w:cs="Times New Roman"/>
          <w:sz w:val="24"/>
          <w:lang w:val="pt-BR"/>
        </w:rPr>
        <w:t xml:space="preserve">no corpo real </w:t>
      </w:r>
      <w:r w:rsidRPr="000A3EBE">
        <w:rPr>
          <w:rFonts w:ascii="Times New Roman" w:hAnsi="Times New Roman" w:cs="Times New Roman"/>
          <w:sz w:val="24"/>
          <w:lang w:val="pt-BR"/>
        </w:rPr>
        <w:t>e o sinal predito na simulação</w:t>
      </w:r>
      <m:oMath>
        <m:d>
          <m:dPr>
            <m:ctrlPr>
              <w:rPr>
                <w:rFonts w:ascii="Cambria Math" w:hAnsi="Cambria Math" w:cs="Times New Roman"/>
                <w:i/>
                <w:sz w:val="24"/>
                <w:lang w:val="pt-BR"/>
              </w:rPr>
            </m:ctrlPr>
          </m:dPr>
          <m:e>
            <m:acc>
              <m:accPr>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g</m:t>
                    </m:r>
                  </m:e>
                  <m:sub>
                    <m:r>
                      <w:rPr>
                        <w:rFonts w:ascii="Cambria Math" w:eastAsiaTheme="minorEastAsia" w:hAnsi="Cambria Math" w:cs="Times New Roman"/>
                        <w:sz w:val="24"/>
                      </w:rPr>
                      <m:t>j</m:t>
                    </m:r>
                  </m:sub>
                </m:sSub>
              </m:e>
            </m:acc>
            <m:r>
              <w:rPr>
                <w:rFonts w:ascii="Cambria Math" w:hAnsi="Cambria Math" w:cs="Times New Roman"/>
                <w:sz w:val="24"/>
                <w:lang w:val="pt-BR"/>
              </w:rPr>
              <m:t xml:space="preserve">= </m:t>
            </m:r>
            <m:sSub>
              <m:sSubPr>
                <m:ctrlPr>
                  <w:rPr>
                    <w:rFonts w:ascii="Cambria Math" w:hAnsi="Cambria Math" w:cs="Times New Roman"/>
                    <w:i/>
                    <w:sz w:val="24"/>
                    <w:lang w:val="pt-BR"/>
                  </w:rPr>
                </m:ctrlPr>
              </m:sSubPr>
              <m:e>
                <m:r>
                  <w:rPr>
                    <w:rFonts w:ascii="Cambria Math" w:hAnsi="Cambria Math" w:cs="Times New Roman"/>
                    <w:sz w:val="24"/>
                    <w:lang w:val="pt-BR"/>
                  </w:rPr>
                  <m:t>R</m:t>
                </m:r>
              </m:e>
              <m:sub>
                <m:r>
                  <w:rPr>
                    <w:rFonts w:ascii="Cambria Math" w:hAnsi="Cambria Math" w:cs="Times New Roman"/>
                    <w:sz w:val="24"/>
                    <w:lang w:val="pt-BR"/>
                  </w:rPr>
                  <m:t>j</m:t>
                </m:r>
              </m:sub>
            </m:sSub>
            <m:d>
              <m:dPr>
                <m:ctrlPr>
                  <w:rPr>
                    <w:rFonts w:ascii="Cambria Math" w:hAnsi="Cambria Math" w:cs="Times New Roman"/>
                    <w:i/>
                    <w:sz w:val="24"/>
                    <w:lang w:val="pt-BR"/>
                  </w:rPr>
                </m:ctrlPr>
              </m:dPr>
              <m:e>
                <m:sSup>
                  <m:sSupPr>
                    <m:ctrlPr>
                      <w:rPr>
                        <w:rFonts w:ascii="Cambria Math" w:hAnsi="Cambria Math" w:cs="Times New Roman"/>
                        <w:i/>
                        <w:sz w:val="24"/>
                        <w:lang w:val="pt-BR"/>
                      </w:rPr>
                    </m:ctrlPr>
                  </m:sSupPr>
                  <m:e>
                    <m:r>
                      <w:rPr>
                        <w:rFonts w:ascii="Cambria Math" w:hAnsi="Cambria Math" w:cs="Times New Roman"/>
                        <w:sz w:val="24"/>
                        <w:lang w:val="pt-BR"/>
                      </w:rPr>
                      <m:t>f</m:t>
                    </m:r>
                  </m:e>
                  <m:sup>
                    <m:r>
                      <w:rPr>
                        <w:rFonts w:ascii="Cambria Math" w:hAnsi="Cambria Math" w:cs="Times New Roman"/>
                        <w:sz w:val="24"/>
                        <w:lang w:val="pt-BR"/>
                      </w:rPr>
                      <m:t>k</m:t>
                    </m:r>
                  </m:sup>
                </m:sSup>
              </m:e>
            </m:d>
            <m:r>
              <w:rPr>
                <w:rFonts w:ascii="Cambria Math" w:hAnsi="Cambria Math" w:cs="Times New Roman"/>
                <w:sz w:val="24"/>
                <w:lang w:val="pt-BR"/>
              </w:rPr>
              <m:t xml:space="preserve"> </m:t>
            </m:r>
          </m:e>
        </m:d>
        <m:r>
          <w:rPr>
            <w:rFonts w:ascii="Cambria Math" w:hAnsi="Cambria Math" w:cs="Times New Roman"/>
            <w:sz w:val="24"/>
            <w:lang w:val="pt-BR"/>
          </w:rPr>
          <m:t>.</m:t>
        </m:r>
      </m:oMath>
    </w:p>
    <w:p w:rsidR="005C46FC" w:rsidRPr="000A3EBE" w:rsidRDefault="00BE1C6B" w:rsidP="00A53A77">
      <w:pPr>
        <w:pStyle w:val="TextosemFormatao"/>
        <w:spacing w:after="120" w:line="360" w:lineRule="auto"/>
        <w:ind w:firstLine="709"/>
        <w:jc w:val="both"/>
        <w:rPr>
          <w:rFonts w:ascii="Times New Roman" w:hAnsi="Times New Roman" w:cs="Times New Roman"/>
          <w:sz w:val="24"/>
          <w:lang w:val="pt-BR"/>
        </w:rPr>
      </w:pPr>
      <w:r w:rsidRPr="000A3EBE">
        <w:rPr>
          <w:rFonts w:ascii="Times New Roman" w:hAnsi="Times New Roman" w:cs="Times New Roman"/>
          <w:sz w:val="24"/>
          <w:lang w:val="pt-BR"/>
        </w:rPr>
        <w:t>Assim</w:t>
      </w:r>
      <w:r w:rsidR="005C46FC" w:rsidRPr="000A3EBE">
        <w:rPr>
          <w:rFonts w:ascii="Times New Roman" w:hAnsi="Times New Roman" w:cs="Times New Roman"/>
          <w:sz w:val="24"/>
          <w:lang w:val="pt-BR"/>
        </w:rPr>
        <w:t xml:space="preserve"> um algoritmo iterativo é composto por quatro etapas:</w:t>
      </w:r>
    </w:p>
    <w:p w:rsidR="005C46FC" w:rsidRPr="00A53A77" w:rsidRDefault="00A41C9D" w:rsidP="00A53A77">
      <w:pPr>
        <w:pStyle w:val="PargrafodaLista"/>
        <w:numPr>
          <w:ilvl w:val="0"/>
          <w:numId w:val="18"/>
        </w:numPr>
        <w:spacing w:after="120" w:line="360" w:lineRule="auto"/>
        <w:ind w:left="0" w:firstLine="993"/>
        <w:jc w:val="both"/>
        <w:rPr>
          <w:rFonts w:eastAsia="Times New Roman" w:cs="Times New Roman"/>
          <w:kern w:val="3"/>
          <w:lang w:eastAsia="zh-CN"/>
        </w:rPr>
      </w:pPr>
      <w:r>
        <w:rPr>
          <w:rFonts w:eastAsia="Times New Roman" w:cs="Times New Roman"/>
          <w:kern w:val="3"/>
          <w:lang w:eastAsia="zh-CN"/>
        </w:rPr>
        <w:t>p</w:t>
      </w:r>
      <w:r w:rsidR="005C46FC" w:rsidRPr="00A53A77">
        <w:rPr>
          <w:rFonts w:eastAsia="Times New Roman" w:cs="Times New Roman"/>
          <w:kern w:val="3"/>
          <w:lang w:eastAsia="zh-CN"/>
        </w:rPr>
        <w:t xml:space="preserve">redição dos sinais recebidos nos sensores, calculados </w:t>
      </w:r>
      <w:r>
        <w:rPr>
          <w:rFonts w:eastAsia="Times New Roman" w:cs="Times New Roman"/>
          <w:kern w:val="3"/>
          <w:lang w:eastAsia="zh-CN"/>
        </w:rPr>
        <w:t>por meio</w:t>
      </w:r>
      <w:r w:rsidR="005C46FC" w:rsidRPr="00A53A77">
        <w:rPr>
          <w:rFonts w:eastAsia="Times New Roman" w:cs="Times New Roman"/>
          <w:kern w:val="3"/>
          <w:lang w:eastAsia="zh-CN"/>
        </w:rPr>
        <w:t xml:space="preserve"> da simulação da propagação das ondas sonoras que partem dos emissores e </w:t>
      </w:r>
      <w:r>
        <w:rPr>
          <w:rFonts w:eastAsia="Times New Roman" w:cs="Times New Roman"/>
          <w:kern w:val="3"/>
          <w:lang w:eastAsia="zh-CN"/>
        </w:rPr>
        <w:t xml:space="preserve">que </w:t>
      </w:r>
      <w:r w:rsidR="005C46FC" w:rsidRPr="00A53A77">
        <w:rPr>
          <w:rFonts w:eastAsia="Times New Roman" w:cs="Times New Roman"/>
          <w:kern w:val="3"/>
          <w:lang w:eastAsia="zh-CN"/>
        </w:rPr>
        <w:t>atravessam o corpo estimado;</w:t>
      </w:r>
    </w:p>
    <w:p w:rsidR="005C46FC" w:rsidRPr="00A53A77" w:rsidRDefault="00A41C9D" w:rsidP="00A53A77">
      <w:pPr>
        <w:pStyle w:val="PargrafodaLista"/>
        <w:numPr>
          <w:ilvl w:val="0"/>
          <w:numId w:val="18"/>
        </w:numPr>
        <w:spacing w:after="120" w:line="360" w:lineRule="auto"/>
        <w:ind w:left="0" w:firstLine="993"/>
        <w:jc w:val="both"/>
        <w:rPr>
          <w:rFonts w:eastAsia="Times New Roman" w:cs="Times New Roman"/>
          <w:kern w:val="3"/>
          <w:lang w:eastAsia="zh-CN"/>
        </w:rPr>
      </w:pPr>
      <w:r>
        <w:rPr>
          <w:rFonts w:eastAsia="Times New Roman" w:cs="Times New Roman"/>
          <w:kern w:val="3"/>
          <w:lang w:eastAsia="zh-CN"/>
        </w:rPr>
        <w:t>c</w:t>
      </w:r>
      <w:r w:rsidR="005C46FC" w:rsidRPr="00A53A77">
        <w:rPr>
          <w:rFonts w:eastAsia="Times New Roman" w:cs="Times New Roman"/>
          <w:kern w:val="3"/>
          <w:lang w:eastAsia="zh-CN"/>
        </w:rPr>
        <w:t xml:space="preserve">omparação entre os sinais coletados e preditos, gerando sinais residuais a partir de uma </w:t>
      </w:r>
      <w:r w:rsidR="00F74617" w:rsidRPr="00A53A77">
        <w:rPr>
          <w:rFonts w:eastAsia="Times New Roman" w:cs="Times New Roman"/>
          <w:kern w:val="3"/>
          <w:lang w:eastAsia="zh-CN"/>
        </w:rPr>
        <w:t xml:space="preserve">técnica de interpolação </w:t>
      </w:r>
      <w:r w:rsidR="005C46FC" w:rsidRPr="00A53A77">
        <w:rPr>
          <w:rFonts w:eastAsia="Times New Roman" w:cs="Times New Roman"/>
          <w:kern w:val="3"/>
          <w:lang w:eastAsia="zh-CN"/>
        </w:rPr>
        <w:t>capaz de reduzir o número de sensores requisitados;</w:t>
      </w:r>
    </w:p>
    <w:p w:rsidR="005C46FC" w:rsidRPr="00A53A77" w:rsidRDefault="00A41C9D" w:rsidP="00A53A77">
      <w:pPr>
        <w:pStyle w:val="PargrafodaLista"/>
        <w:numPr>
          <w:ilvl w:val="0"/>
          <w:numId w:val="18"/>
        </w:numPr>
        <w:spacing w:after="120" w:line="360" w:lineRule="auto"/>
        <w:ind w:left="0" w:firstLine="993"/>
        <w:jc w:val="both"/>
        <w:rPr>
          <w:rFonts w:eastAsia="Times New Roman" w:cs="Times New Roman"/>
          <w:kern w:val="3"/>
          <w:lang w:eastAsia="zh-CN"/>
        </w:rPr>
      </w:pPr>
      <w:r>
        <w:rPr>
          <w:rFonts w:eastAsia="Times New Roman" w:cs="Times New Roman"/>
          <w:kern w:val="3"/>
          <w:lang w:eastAsia="zh-CN"/>
        </w:rPr>
        <w:lastRenderedPageBreak/>
        <w:t>r</w:t>
      </w:r>
      <w:r w:rsidR="005C46FC" w:rsidRPr="00A53A77">
        <w:rPr>
          <w:rFonts w:eastAsia="Times New Roman" w:cs="Times New Roman"/>
          <w:kern w:val="3"/>
          <w:lang w:eastAsia="zh-CN"/>
        </w:rPr>
        <w:t xml:space="preserve">etropropagação dos sinais residuais </w:t>
      </w:r>
      <w:r>
        <w:rPr>
          <w:rFonts w:eastAsia="Times New Roman" w:cs="Times New Roman"/>
          <w:kern w:val="3"/>
          <w:lang w:eastAsia="zh-CN"/>
        </w:rPr>
        <w:t>por mei</w:t>
      </w:r>
      <w:r w:rsidR="005C46FC" w:rsidRPr="00A53A77">
        <w:rPr>
          <w:rFonts w:eastAsia="Times New Roman" w:cs="Times New Roman"/>
          <w:kern w:val="3"/>
          <w:lang w:eastAsia="zh-CN"/>
        </w:rPr>
        <w:t xml:space="preserve">o </w:t>
      </w:r>
      <w:r>
        <w:rPr>
          <w:rFonts w:eastAsia="Times New Roman" w:cs="Times New Roman"/>
          <w:kern w:val="3"/>
          <w:lang w:eastAsia="zh-CN"/>
        </w:rPr>
        <w:t xml:space="preserve">do </w:t>
      </w:r>
      <w:r w:rsidR="005C46FC" w:rsidRPr="00A53A77">
        <w:rPr>
          <w:rFonts w:eastAsia="Times New Roman" w:cs="Times New Roman"/>
          <w:kern w:val="3"/>
          <w:lang w:eastAsia="zh-CN"/>
        </w:rPr>
        <w:t>mesmo corpo em que foi executada a propagação direta;</w:t>
      </w:r>
    </w:p>
    <w:p w:rsidR="00F74617" w:rsidRPr="00A53A77" w:rsidRDefault="00A41C9D" w:rsidP="00A53A77">
      <w:pPr>
        <w:pStyle w:val="PargrafodaLista"/>
        <w:numPr>
          <w:ilvl w:val="0"/>
          <w:numId w:val="18"/>
        </w:numPr>
        <w:spacing w:after="120" w:line="360" w:lineRule="auto"/>
        <w:ind w:left="0" w:firstLine="993"/>
        <w:jc w:val="both"/>
        <w:rPr>
          <w:rFonts w:eastAsiaTheme="minorEastAsia" w:cs="Times New Roman"/>
        </w:rPr>
      </w:pPr>
      <w:r>
        <w:rPr>
          <w:rFonts w:eastAsia="Times New Roman" w:cs="Times New Roman"/>
          <w:kern w:val="3"/>
          <w:lang w:eastAsia="zh-CN"/>
        </w:rPr>
        <w:t>a</w:t>
      </w:r>
      <w:r w:rsidR="005C46FC" w:rsidRPr="00A53A77">
        <w:rPr>
          <w:rFonts w:eastAsia="Times New Roman" w:cs="Times New Roman"/>
          <w:kern w:val="3"/>
          <w:lang w:eastAsia="zh-CN"/>
        </w:rPr>
        <w:t>primoramento das propriedades sonoras do corpo, baseado nas ondas propagadas e retropropagadas.</w:t>
      </w:r>
    </w:p>
    <w:p w:rsidR="00BE1C6B" w:rsidRPr="007E4262" w:rsidRDefault="00BE1C6B" w:rsidP="00102012">
      <w:pPr>
        <w:spacing w:after="120" w:line="360" w:lineRule="auto"/>
        <w:ind w:firstLine="709"/>
        <w:jc w:val="both"/>
        <w:rPr>
          <w:rFonts w:eastAsia="Times New Roman" w:cs="Times New Roman"/>
          <w:kern w:val="3"/>
          <w:lang w:eastAsia="zh-CN"/>
        </w:rPr>
      </w:pPr>
      <w:r w:rsidRPr="007E4262">
        <w:rPr>
          <w:rFonts w:eastAsia="Times New Roman" w:cs="Times New Roman"/>
          <w:kern w:val="3"/>
          <w:lang w:eastAsia="zh-CN"/>
        </w:rPr>
        <w:t>Nos próximos tópicos</w:t>
      </w:r>
      <w:r w:rsidR="00A41C9D">
        <w:rPr>
          <w:rFonts w:eastAsia="Times New Roman" w:cs="Times New Roman"/>
          <w:kern w:val="3"/>
          <w:lang w:eastAsia="zh-CN"/>
        </w:rPr>
        <w:t>,</w:t>
      </w:r>
      <w:r w:rsidRPr="007E4262">
        <w:rPr>
          <w:rFonts w:eastAsia="Times New Roman" w:cs="Times New Roman"/>
          <w:kern w:val="3"/>
          <w:lang w:eastAsia="zh-CN"/>
        </w:rPr>
        <w:t xml:space="preserve"> fa</w:t>
      </w:r>
      <w:r w:rsidR="00A41C9D">
        <w:rPr>
          <w:rFonts w:eastAsia="Times New Roman" w:cs="Times New Roman"/>
          <w:kern w:val="3"/>
          <w:lang w:eastAsia="zh-CN"/>
        </w:rPr>
        <w:t>r-se-á</w:t>
      </w:r>
      <w:r w:rsidRPr="007E4262">
        <w:rPr>
          <w:rFonts w:eastAsia="Times New Roman" w:cs="Times New Roman"/>
          <w:kern w:val="3"/>
          <w:lang w:eastAsia="zh-CN"/>
        </w:rPr>
        <w:t xml:space="preserve"> uma breve explicação de cada uma das etapas, suas motivações e como cada uma delas fo</w:t>
      </w:r>
      <w:r w:rsidR="00A41C9D">
        <w:rPr>
          <w:rFonts w:eastAsia="Times New Roman" w:cs="Times New Roman"/>
          <w:kern w:val="3"/>
          <w:lang w:eastAsia="zh-CN"/>
        </w:rPr>
        <w:t>i</w:t>
      </w:r>
      <w:r w:rsidRPr="007E4262">
        <w:rPr>
          <w:rFonts w:eastAsia="Times New Roman" w:cs="Times New Roman"/>
          <w:kern w:val="3"/>
          <w:lang w:eastAsia="zh-CN"/>
        </w:rPr>
        <w:t xml:space="preserve"> implementada. </w:t>
      </w:r>
    </w:p>
    <w:p w:rsidR="00BE1C6B" w:rsidRDefault="006963CF" w:rsidP="00DA2549">
      <w:pPr>
        <w:spacing w:after="120" w:line="360" w:lineRule="auto"/>
        <w:ind w:firstLine="709"/>
        <w:jc w:val="both"/>
        <w:rPr>
          <w:rFonts w:eastAsia="Times New Roman" w:cs="Times New Roman"/>
          <w:kern w:val="3"/>
          <w:lang w:eastAsia="zh-CN"/>
        </w:rPr>
      </w:pPr>
      <w:r w:rsidRPr="007E4262">
        <w:rPr>
          <w:rFonts w:eastAsia="Times New Roman" w:cs="Times New Roman"/>
          <w:kern w:val="3"/>
          <w:lang w:eastAsia="zh-CN"/>
        </w:rPr>
        <w:t>Logo após</w:t>
      </w:r>
      <w:r w:rsidR="00A41C9D">
        <w:rPr>
          <w:rFonts w:eastAsia="Times New Roman" w:cs="Times New Roman"/>
          <w:kern w:val="3"/>
          <w:lang w:eastAsia="zh-CN"/>
        </w:rPr>
        <w:t>,</w:t>
      </w:r>
      <w:r w:rsidRPr="007E4262">
        <w:rPr>
          <w:rFonts w:eastAsia="Times New Roman" w:cs="Times New Roman"/>
          <w:kern w:val="3"/>
          <w:lang w:eastAsia="zh-CN"/>
        </w:rPr>
        <w:t xml:space="preserve"> será explicada a metodologia de testes e os resultados obtidos pelo algoritmo.</w:t>
      </w:r>
    </w:p>
    <w:p w:rsidR="000F7FFB" w:rsidRDefault="000F7FFB" w:rsidP="00DA2549">
      <w:pPr>
        <w:spacing w:after="120" w:line="360" w:lineRule="auto"/>
        <w:ind w:firstLine="709"/>
        <w:jc w:val="both"/>
        <w:rPr>
          <w:rFonts w:eastAsia="Times New Roman" w:cs="Times New Roman"/>
          <w:kern w:val="3"/>
          <w:lang w:eastAsia="zh-CN"/>
        </w:rPr>
      </w:pPr>
      <w:r>
        <w:rPr>
          <w:rFonts w:eastAsia="Times New Roman" w:cs="Times New Roman"/>
          <w:kern w:val="3"/>
          <w:lang w:eastAsia="zh-CN"/>
        </w:rPr>
        <w:t xml:space="preserve">Posteriormente, </w:t>
      </w:r>
      <w:r w:rsidRPr="007E4262">
        <w:rPr>
          <w:rFonts w:eastAsia="Times New Roman" w:cs="Times New Roman"/>
          <w:kern w:val="3"/>
          <w:lang w:eastAsia="zh-CN"/>
        </w:rPr>
        <w:t>fa</w:t>
      </w:r>
      <w:r>
        <w:rPr>
          <w:rFonts w:eastAsia="Times New Roman" w:cs="Times New Roman"/>
          <w:kern w:val="3"/>
          <w:lang w:eastAsia="zh-CN"/>
        </w:rPr>
        <w:t>r-se-á uma explicação da estrutura do código Matlab desenvolvido que implementa o algoritmo em questão.</w:t>
      </w:r>
    </w:p>
    <w:p w:rsidR="000F7FFB" w:rsidRPr="007E4262" w:rsidRDefault="000F7FFB" w:rsidP="00DA2549">
      <w:pPr>
        <w:spacing w:after="120" w:line="360" w:lineRule="auto"/>
        <w:ind w:firstLine="709"/>
        <w:jc w:val="both"/>
        <w:rPr>
          <w:rFonts w:eastAsia="Times New Roman" w:cs="Times New Roman"/>
          <w:kern w:val="3"/>
          <w:lang w:eastAsia="zh-CN"/>
        </w:rPr>
      </w:pPr>
    </w:p>
    <w:p w:rsidR="006963CF" w:rsidRDefault="006963CF" w:rsidP="000A3EBE">
      <w:pPr>
        <w:pStyle w:val="Ttulo2"/>
      </w:pPr>
      <w:bookmarkStart w:id="36" w:name="_Toc451717442"/>
      <w:r w:rsidRPr="000A3EBE">
        <w:t>Etapas do Algo</w:t>
      </w:r>
      <w:r w:rsidR="00D21EC7" w:rsidRPr="000A3EBE">
        <w:t>rit</w:t>
      </w:r>
      <w:r w:rsidRPr="000A3EBE">
        <w:t>mo</w:t>
      </w:r>
      <w:bookmarkEnd w:id="36"/>
    </w:p>
    <w:p w:rsidR="00102012" w:rsidRDefault="00102012" w:rsidP="00102012"/>
    <w:p w:rsidR="00662248" w:rsidRPr="007E4262" w:rsidRDefault="003776B5" w:rsidP="00662248">
      <w:pPr>
        <w:spacing w:after="120" w:line="360" w:lineRule="auto"/>
        <w:ind w:firstLine="709"/>
        <w:jc w:val="both"/>
        <w:rPr>
          <w:rFonts w:eastAsia="Times New Roman" w:cs="Times New Roman"/>
          <w:kern w:val="3"/>
          <w:lang w:eastAsia="zh-CN"/>
        </w:rPr>
      </w:pPr>
      <w:r w:rsidRPr="00662248">
        <w:rPr>
          <w:rFonts w:eastAsia="Times New Roman" w:cs="Times New Roman"/>
          <w:kern w:val="3"/>
          <w:lang w:eastAsia="zh-CN"/>
        </w:rPr>
        <w:t>As etapas do algo</w:t>
      </w:r>
      <w:r w:rsidR="00662248" w:rsidRPr="00662248">
        <w:rPr>
          <w:rFonts w:eastAsia="Times New Roman" w:cs="Times New Roman"/>
          <w:kern w:val="3"/>
          <w:lang w:eastAsia="zh-CN"/>
        </w:rPr>
        <w:t xml:space="preserve">ritmo serão apresentadas nas próximas três seções. </w:t>
      </w:r>
      <w:r w:rsidR="00662248" w:rsidRPr="007E4262">
        <w:rPr>
          <w:rFonts w:eastAsia="Times New Roman" w:cs="Times New Roman"/>
          <w:kern w:val="3"/>
          <w:lang w:eastAsia="zh-CN"/>
        </w:rPr>
        <w:t>Devido à similaridade entre a primeira e terceira etapa, ambas serão explicadas na mesma seção.</w:t>
      </w:r>
    </w:p>
    <w:p w:rsidR="00102012" w:rsidRPr="00102012" w:rsidRDefault="00102012" w:rsidP="00102012">
      <w:pPr>
        <w:ind w:left="576"/>
        <w:rPr>
          <w:color w:val="FF0000"/>
        </w:rPr>
      </w:pPr>
    </w:p>
    <w:p w:rsidR="00BE1C6B" w:rsidRPr="000A3EBE" w:rsidRDefault="00BE1C6B" w:rsidP="000A3EBE">
      <w:pPr>
        <w:pStyle w:val="Ttulo3"/>
      </w:pPr>
      <w:bookmarkStart w:id="37" w:name="_Toc451717443"/>
      <w:r w:rsidRPr="000A3EBE">
        <w:t xml:space="preserve">Propagação e </w:t>
      </w:r>
      <w:r w:rsidR="00A41C9D">
        <w:t>r</w:t>
      </w:r>
      <w:r w:rsidRPr="000A3EBE">
        <w:t>etro</w:t>
      </w:r>
      <w:r w:rsidR="00A41C9D">
        <w:t>p</w:t>
      </w:r>
      <w:r w:rsidRPr="000A3EBE">
        <w:t>ropagação (1ª e 3ª etapa)</w:t>
      </w:r>
      <w:bookmarkEnd w:id="37"/>
    </w:p>
    <w:p w:rsidR="00BE1C6B" w:rsidRPr="007E4262" w:rsidRDefault="00BE1C6B" w:rsidP="00ED6D0B">
      <w:pPr>
        <w:spacing w:after="120" w:line="360" w:lineRule="auto"/>
        <w:ind w:firstLine="360"/>
        <w:jc w:val="both"/>
        <w:rPr>
          <w:rFonts w:eastAsia="Times New Roman" w:cs="Times New Roman"/>
          <w:kern w:val="3"/>
          <w:lang w:eastAsia="zh-CN"/>
        </w:rPr>
      </w:pPr>
    </w:p>
    <w:p w:rsidR="0048276E" w:rsidRPr="000A3EBE" w:rsidRDefault="0048276E" w:rsidP="004A0E43">
      <w:pPr>
        <w:spacing w:after="120" w:line="360" w:lineRule="auto"/>
        <w:ind w:firstLine="709"/>
        <w:jc w:val="both"/>
        <w:rPr>
          <w:rFonts w:cs="Times New Roman"/>
          <w:szCs w:val="24"/>
        </w:rPr>
      </w:pPr>
      <w:r w:rsidRPr="000A3EBE">
        <w:rPr>
          <w:rFonts w:eastAsia="Times New Roman" w:cs="Times New Roman"/>
          <w:kern w:val="3"/>
          <w:szCs w:val="24"/>
          <w:lang w:eastAsia="zh-CN"/>
        </w:rPr>
        <w:t>No algoritmo</w:t>
      </w:r>
      <w:r w:rsidR="004A0E43">
        <w:rPr>
          <w:rFonts w:eastAsia="Times New Roman" w:cs="Times New Roman"/>
          <w:kern w:val="3"/>
          <w:szCs w:val="24"/>
          <w:lang w:eastAsia="zh-CN"/>
        </w:rPr>
        <w:t>,</w:t>
      </w:r>
      <w:r w:rsidRPr="000A3EBE">
        <w:rPr>
          <w:rFonts w:eastAsia="Times New Roman" w:cs="Times New Roman"/>
          <w:kern w:val="3"/>
          <w:szCs w:val="24"/>
          <w:lang w:eastAsia="zh-CN"/>
        </w:rPr>
        <w:t xml:space="preserve"> as propagações e as retropropagaç</w:t>
      </w:r>
      <w:r w:rsidR="004A0E43">
        <w:rPr>
          <w:rFonts w:eastAsia="Times New Roman" w:cs="Times New Roman"/>
          <w:kern w:val="3"/>
          <w:szCs w:val="24"/>
          <w:lang w:eastAsia="zh-CN"/>
        </w:rPr>
        <w:t>ões</w:t>
      </w:r>
      <w:r w:rsidRPr="000A3EBE">
        <w:rPr>
          <w:rFonts w:eastAsia="Times New Roman" w:cs="Times New Roman"/>
          <w:kern w:val="3"/>
          <w:szCs w:val="24"/>
          <w:lang w:eastAsia="zh-CN"/>
        </w:rPr>
        <w:t xml:space="preserve"> das ondas são simuladas utilizando o </w:t>
      </w:r>
      <w:r w:rsidRPr="004A0E43">
        <w:rPr>
          <w:rFonts w:eastAsia="Times New Roman" w:cs="Times New Roman"/>
          <w:i/>
          <w:kern w:val="3"/>
          <w:szCs w:val="24"/>
          <w:lang w:eastAsia="zh-CN"/>
        </w:rPr>
        <w:t>K-wave</w:t>
      </w:r>
      <w:r w:rsidRPr="000A3EBE">
        <w:rPr>
          <w:rFonts w:eastAsia="Times New Roman" w:cs="Times New Roman"/>
          <w:kern w:val="3"/>
          <w:szCs w:val="24"/>
          <w:lang w:eastAsia="zh-CN"/>
        </w:rPr>
        <w:t>. Como explicado nas seções anteriores</w:t>
      </w:r>
      <w:r w:rsidR="004A0E43">
        <w:rPr>
          <w:rFonts w:eastAsia="Times New Roman" w:cs="Times New Roman"/>
          <w:kern w:val="3"/>
          <w:szCs w:val="24"/>
          <w:lang w:eastAsia="zh-CN"/>
        </w:rPr>
        <w:t>,</w:t>
      </w:r>
      <w:r w:rsidRPr="000A3EBE">
        <w:rPr>
          <w:rFonts w:eastAsia="Times New Roman" w:cs="Times New Roman"/>
          <w:kern w:val="3"/>
          <w:szCs w:val="24"/>
          <w:lang w:eastAsia="zh-CN"/>
        </w:rPr>
        <w:t xml:space="preserve"> o </w:t>
      </w:r>
      <w:r w:rsidRPr="004A0E43">
        <w:rPr>
          <w:rFonts w:eastAsia="Times New Roman" w:cs="Times New Roman"/>
          <w:i/>
          <w:kern w:val="3"/>
          <w:szCs w:val="24"/>
          <w:lang w:eastAsia="zh-CN"/>
        </w:rPr>
        <w:t>K-wave</w:t>
      </w:r>
      <w:r w:rsidRPr="000A3EBE">
        <w:rPr>
          <w:rFonts w:eastAsia="Times New Roman" w:cs="Times New Roman"/>
          <w:kern w:val="3"/>
          <w:szCs w:val="24"/>
          <w:lang w:eastAsia="zh-CN"/>
        </w:rPr>
        <w:t xml:space="preserve"> </w:t>
      </w:r>
      <w:r w:rsidRPr="000A3EBE">
        <w:rPr>
          <w:rFonts w:cs="Times New Roman"/>
          <w:szCs w:val="24"/>
        </w:rPr>
        <w:t xml:space="preserve">aplica o método pseudo espectral </w:t>
      </w:r>
      <w:r w:rsidRPr="004A0E43">
        <w:rPr>
          <w:rFonts w:cs="Times New Roman"/>
          <w:i/>
          <w:szCs w:val="24"/>
        </w:rPr>
        <w:t>k-space</w:t>
      </w:r>
      <w:r w:rsidRPr="000A3EBE">
        <w:rPr>
          <w:rFonts w:cs="Times New Roman"/>
          <w:szCs w:val="24"/>
        </w:rPr>
        <w:t xml:space="preserve"> para resolver as equações de propagação de onda, modeladas com </w:t>
      </w:r>
      <w:r w:rsidR="009A0592" w:rsidRPr="000A3EBE">
        <w:rPr>
          <w:rFonts w:cs="Times New Roman"/>
          <w:szCs w:val="24"/>
        </w:rPr>
        <w:t xml:space="preserve">as seguintes </w:t>
      </w:r>
      <w:r w:rsidRPr="000A3EBE">
        <w:rPr>
          <w:rFonts w:cs="Times New Roman"/>
          <w:szCs w:val="24"/>
        </w:rPr>
        <w:t>equações diferenciais de primeira ordem:</w:t>
      </w:r>
    </w:p>
    <w:p w:rsidR="0048276E" w:rsidRPr="000A3EBE" w:rsidRDefault="00A87191" w:rsidP="00ED6D0B">
      <w:pPr>
        <w:spacing w:after="120" w:line="360" w:lineRule="auto"/>
        <w:ind w:firstLine="360"/>
        <w:jc w:val="both"/>
        <w:rPr>
          <w:rFonts w:eastAsia="Times New Roman" w:cs="Times New Roman"/>
          <w:szCs w:val="24"/>
        </w:rPr>
      </w:pPr>
      <m:oMathPara>
        <m:oMath>
          <m:m>
            <m:mPr>
              <m:mcs>
                <m:mc>
                  <m:mcPr>
                    <m:count m:val="1"/>
                    <m:mcJc m:val="center"/>
                  </m:mcPr>
                </m:mc>
              </m:mcs>
              <m:ctrlPr>
                <w:rPr>
                  <w:rFonts w:ascii="Cambria Math" w:hAnsi="Cambria Math" w:cs="Times New Roman"/>
                  <w:i/>
                  <w:szCs w:val="24"/>
                </w:rPr>
              </m:ctrlPr>
            </m:mPr>
            <m:mr>
              <m:e>
                <m:f>
                  <m:fPr>
                    <m:ctrlPr>
                      <w:rPr>
                        <w:rFonts w:ascii="Cambria Math" w:hAnsi="Cambria Math" w:cs="Times New Roman"/>
                        <w:i/>
                        <w:szCs w:val="24"/>
                      </w:rPr>
                    </m:ctrlPr>
                  </m:fPr>
                  <m:num>
                    <m:r>
                      <w:rPr>
                        <w:rFonts w:ascii="Cambria Math" w:hAnsi="Cambria Math" w:cs="Times New Roman"/>
                        <w:szCs w:val="24"/>
                      </w:rPr>
                      <m:t>∂</m:t>
                    </m:r>
                    <m:r>
                      <m:rPr>
                        <m:sty m:val="bi"/>
                      </m:rPr>
                      <w:rPr>
                        <w:rFonts w:ascii="Cambria Math" w:hAnsi="Cambria Math" w:cs="Times New Roman"/>
                        <w:szCs w:val="24"/>
                      </w:rPr>
                      <m:t>u</m:t>
                    </m:r>
                    <m:r>
                      <w:rPr>
                        <w:rFonts w:ascii="Cambria Math" w:hAnsi="Cambria Math" w:cs="Times New Roman"/>
                        <w:szCs w:val="24"/>
                      </w:rPr>
                      <m:t>(x,t)</m:t>
                    </m:r>
                  </m:num>
                  <m:den>
                    <m:r>
                      <w:rPr>
                        <w:rFonts w:ascii="Cambria Math" w:hAnsi="Cambria Math" w:cs="Times New Roman"/>
                        <w:szCs w:val="24"/>
                      </w:rPr>
                      <m:t>∂t</m:t>
                    </m:r>
                  </m:den>
                </m:f>
                <m:r>
                  <w:rPr>
                    <w:rFonts w:ascii="Cambria Math" w:hAnsi="Cambria Math" w:cs="Times New Roman"/>
                    <w:szCs w:val="24"/>
                  </w:rPr>
                  <m:t>= -</m:t>
                </m:r>
                <m:f>
                  <m:fPr>
                    <m:ctrlPr>
                      <w:rPr>
                        <w:rFonts w:ascii="Cambria Math" w:hAnsi="Cambria Math" w:cs="Times New Roman"/>
                        <w:i/>
                        <w:szCs w:val="24"/>
                      </w:rPr>
                    </m:ctrlPr>
                  </m:fPr>
                  <m:num>
                    <m:r>
                      <w:rPr>
                        <w:rFonts w:ascii="Cambria Math" w:hAnsi="Cambria Math" w:cs="Times New Roman"/>
                        <w:szCs w:val="24"/>
                      </w:rPr>
                      <m:t>1</m:t>
                    </m:r>
                  </m:num>
                  <m:den>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0</m:t>
                        </m:r>
                      </m:sub>
                    </m:sSub>
                  </m:den>
                </m:f>
                <m:r>
                  <m:rPr>
                    <m:sty m:val="p"/>
                  </m:rPr>
                  <w:rPr>
                    <w:rFonts w:ascii="Cambria Math" w:hAnsi="Cambria Math" w:cs="Times New Roman"/>
                    <w:szCs w:val="24"/>
                  </w:rPr>
                  <m:t>∇</m:t>
                </m:r>
                <m:r>
                  <w:rPr>
                    <w:rFonts w:ascii="Cambria Math" w:hAnsi="Cambria Math" w:cs="Times New Roman"/>
                    <w:szCs w:val="24"/>
                  </w:rPr>
                  <m:t>p(x,t)</m:t>
                </m:r>
              </m:e>
            </m:mr>
            <m:mr>
              <m:e>
                <m:f>
                  <m:fPr>
                    <m:ctrlPr>
                      <w:rPr>
                        <w:rFonts w:ascii="Cambria Math" w:hAnsi="Cambria Math" w:cs="Times New Roman"/>
                        <w:i/>
                        <w:szCs w:val="24"/>
                      </w:rPr>
                    </m:ctrlPr>
                  </m:fPr>
                  <m:num>
                    <m:r>
                      <w:rPr>
                        <w:rFonts w:ascii="Cambria Math" w:hAnsi="Cambria Math" w:cs="Times New Roman"/>
                        <w:szCs w:val="24"/>
                      </w:rPr>
                      <m:t>∂ρ(x,t)</m:t>
                    </m:r>
                  </m:num>
                  <m:den>
                    <m:r>
                      <w:rPr>
                        <w:rFonts w:ascii="Cambria Math" w:hAnsi="Cambria Math" w:cs="Times New Roman"/>
                        <w:szCs w:val="24"/>
                      </w:rPr>
                      <m:t>∂t</m:t>
                    </m:r>
                  </m:den>
                </m:f>
                <m:r>
                  <w:rPr>
                    <w:rFonts w:ascii="Cambria Math" w:hAnsi="Cambria Math" w:cs="Times New Roman"/>
                    <w:szCs w:val="24"/>
                  </w:rPr>
                  <m:t>= -</m:t>
                </m:r>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0</m:t>
                    </m:r>
                  </m:sub>
                </m:sSub>
                <m:r>
                  <m:rPr>
                    <m:sty m:val="p"/>
                  </m:rPr>
                  <w:rPr>
                    <w:rFonts w:ascii="Cambria Math" w:hAnsi="Cambria Math" w:cs="Times New Roman"/>
                    <w:szCs w:val="24"/>
                  </w:rPr>
                  <m:t>∇⋅</m:t>
                </m:r>
                <m:r>
                  <m:rPr>
                    <m:sty m:val="bi"/>
                  </m:rPr>
                  <w:rPr>
                    <w:rFonts w:ascii="Cambria Math" w:hAnsi="Cambria Math" w:cs="Times New Roman"/>
                    <w:szCs w:val="24"/>
                  </w:rPr>
                  <m:t>u</m:t>
                </m:r>
                <m:r>
                  <w:rPr>
                    <w:rFonts w:ascii="Cambria Math" w:hAnsi="Cambria Math" w:cs="Times New Roman"/>
                    <w:szCs w:val="24"/>
                  </w:rPr>
                  <m:t>(x,t)</m:t>
                </m:r>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S</m:t>
                    </m:r>
                    <m:ctrlPr>
                      <w:rPr>
                        <w:rFonts w:ascii="Cambria Math" w:hAnsi="Cambria Math" w:cs="Times New Roman"/>
                        <w:b/>
                        <w:i/>
                        <w:szCs w:val="24"/>
                      </w:rPr>
                    </m:ctrlPr>
                  </m:e>
                  <m:sub>
                    <m:r>
                      <w:rPr>
                        <w:rFonts w:ascii="Cambria Math" w:hAnsi="Cambria Math" w:cs="Times New Roman"/>
                        <w:szCs w:val="24"/>
                      </w:rPr>
                      <m:t>M</m:t>
                    </m:r>
                  </m:sub>
                </m:sSub>
                <m:r>
                  <w:rPr>
                    <w:rFonts w:ascii="Cambria Math" w:hAnsi="Cambria Math" w:cs="Times New Roman"/>
                    <w:szCs w:val="24"/>
                  </w:rPr>
                  <m:t>(x,t)</m:t>
                </m:r>
              </m:e>
            </m:mr>
            <m:mr>
              <m:e>
                <m:r>
                  <w:rPr>
                    <w:rFonts w:ascii="Cambria Math" w:hAnsi="Cambria Math" w:cs="Times New Roman"/>
                    <w:szCs w:val="24"/>
                  </w:rPr>
                  <m:t>p(x,t)=</m:t>
                </m:r>
                <m:sSup>
                  <m:sSupPr>
                    <m:ctrlPr>
                      <w:rPr>
                        <w:rFonts w:ascii="Cambria Math" w:hAnsi="Cambria Math" w:cs="Times New Roman"/>
                        <w:i/>
                        <w:szCs w:val="24"/>
                      </w:rPr>
                    </m:ctrlPr>
                  </m:sSupPr>
                  <m:e>
                    <m:r>
                      <w:rPr>
                        <w:rFonts w:ascii="Cambria Math" w:hAnsi="Cambria Math" w:cs="Times New Roman"/>
                        <w:szCs w:val="24"/>
                      </w:rPr>
                      <m:t>c(x)</m:t>
                    </m:r>
                  </m:e>
                  <m:sup>
                    <m:r>
                      <w:rPr>
                        <w:rFonts w:ascii="Cambria Math" w:hAnsi="Cambria Math" w:cs="Times New Roman"/>
                        <w:szCs w:val="24"/>
                      </w:rPr>
                      <m:t>2</m:t>
                    </m:r>
                  </m:sup>
                </m:sSup>
                <m:r>
                  <w:rPr>
                    <w:rFonts w:ascii="Cambria Math" w:hAnsi="Cambria Math" w:cs="Times New Roman"/>
                    <w:szCs w:val="24"/>
                  </w:rPr>
                  <m:t>ρ(x,t)</m:t>
                </m:r>
              </m:e>
            </m:mr>
            <m:mr>
              <m:e>
                <m:r>
                  <w:rPr>
                    <w:rFonts w:ascii="Cambria Math" w:hAnsi="Cambria Math" w:cs="Times New Roman"/>
                    <w:szCs w:val="24"/>
                  </w:rPr>
                  <m:t>c(x)=</m:t>
                </m:r>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0</m:t>
                    </m:r>
                  </m:sub>
                </m:sSub>
                <m:rad>
                  <m:radPr>
                    <m:degHide m:val="1"/>
                    <m:ctrlPr>
                      <w:rPr>
                        <w:rFonts w:ascii="Cambria Math" w:hAnsi="Cambria Math" w:cs="Times New Roman"/>
                        <w:i/>
                        <w:szCs w:val="24"/>
                      </w:rPr>
                    </m:ctrlPr>
                  </m:radPr>
                  <m:deg/>
                  <m:e>
                    <m:r>
                      <w:rPr>
                        <w:rFonts w:ascii="Cambria Math" w:hAnsi="Cambria Math" w:cs="Times New Roman"/>
                        <w:szCs w:val="24"/>
                      </w:rPr>
                      <m:t>1+f(x)</m:t>
                    </m:r>
                  </m:e>
                </m:rad>
              </m:e>
            </m:mr>
          </m:m>
        </m:oMath>
      </m:oMathPara>
    </w:p>
    <w:p w:rsidR="0048276E" w:rsidRPr="000A3EBE" w:rsidRDefault="0048276E" w:rsidP="004A0E43">
      <w:pPr>
        <w:spacing w:after="120" w:line="360" w:lineRule="auto"/>
        <w:ind w:firstLine="709"/>
        <w:jc w:val="both"/>
        <w:rPr>
          <w:rFonts w:eastAsia="Times New Roman" w:cs="Times New Roman"/>
          <w:kern w:val="3"/>
          <w:szCs w:val="24"/>
          <w:lang w:eastAsia="zh-CN"/>
        </w:rPr>
      </w:pPr>
      <w:r w:rsidRPr="000A3EBE">
        <w:rPr>
          <w:rFonts w:eastAsiaTheme="minorEastAsia" w:cs="Times New Roman"/>
          <w:szCs w:val="24"/>
        </w:rPr>
        <w:t xml:space="preserve">Onde </w:t>
      </w:r>
      <m:oMath>
        <m:r>
          <m:rPr>
            <m:sty m:val="bi"/>
          </m:rPr>
          <w:rPr>
            <w:rFonts w:ascii="Cambria Math" w:hAnsi="Cambria Math" w:cs="Times New Roman"/>
            <w:szCs w:val="24"/>
          </w:rPr>
          <m:t>u</m:t>
        </m:r>
      </m:oMath>
      <w:r w:rsidRPr="000A3EBE">
        <w:rPr>
          <w:rFonts w:cs="Times New Roman"/>
          <w:szCs w:val="24"/>
        </w:rPr>
        <w:t xml:space="preserve"> é velocidade acústicas das partículas, </w:t>
      </w:r>
      <m:oMath>
        <m:r>
          <w:rPr>
            <w:rFonts w:ascii="Cambria Math" w:hAnsi="Cambria Math" w:cs="Times New Roman"/>
            <w:szCs w:val="24"/>
          </w:rPr>
          <m:t>p</m:t>
        </m:r>
      </m:oMath>
      <w:r w:rsidRPr="000A3EBE">
        <w:rPr>
          <w:rFonts w:cs="Times New Roman"/>
          <w:szCs w:val="24"/>
        </w:rPr>
        <w:t xml:space="preserve"> a pressão acústica, </w:t>
      </w:r>
      <m:oMath>
        <m:r>
          <w:rPr>
            <w:rFonts w:ascii="Cambria Math" w:hAnsi="Cambria Math" w:cs="Times New Roman"/>
            <w:szCs w:val="24"/>
          </w:rPr>
          <m:t>ρ</m:t>
        </m:r>
      </m:oMath>
      <w:r w:rsidRPr="000A3EBE">
        <w:rPr>
          <w:rFonts w:cs="Times New Roman"/>
          <w:szCs w:val="24"/>
        </w:rPr>
        <w:t xml:space="preserve"> a densidade acústica, </w:t>
      </w:r>
      <m:oMath>
        <m:sSub>
          <m:sSubPr>
            <m:ctrlPr>
              <w:rPr>
                <w:rFonts w:ascii="Cambria Math" w:hAnsi="Cambria Math" w:cs="Times New Roman"/>
                <w:i/>
                <w:szCs w:val="24"/>
              </w:rPr>
            </m:ctrlPr>
          </m:sSubPr>
          <m:e>
            <m:r>
              <w:rPr>
                <w:rFonts w:ascii="Cambria Math" w:hAnsi="Cambria Math" w:cs="Times New Roman"/>
                <w:szCs w:val="24"/>
              </w:rPr>
              <m:t>ρ</m:t>
            </m:r>
          </m:e>
          <m:sub>
            <m:r>
              <w:rPr>
                <w:rFonts w:ascii="Cambria Math" w:hAnsi="Cambria Math" w:cs="Times New Roman"/>
                <w:szCs w:val="24"/>
              </w:rPr>
              <m:t>0</m:t>
            </m:r>
          </m:sub>
        </m:sSub>
        <m:r>
          <w:rPr>
            <w:rFonts w:ascii="Cambria Math" w:hAnsi="Cambria Math" w:cs="Times New Roman"/>
            <w:szCs w:val="24"/>
          </w:rPr>
          <m:t xml:space="preserve"> </m:t>
        </m:r>
      </m:oMath>
      <w:r w:rsidRPr="000A3EBE">
        <w:rPr>
          <w:rFonts w:eastAsiaTheme="minorEastAsia" w:cs="Times New Roman"/>
          <w:szCs w:val="24"/>
        </w:rPr>
        <w:t xml:space="preserve">a </w:t>
      </w:r>
      <w:r w:rsidRPr="000A3EBE">
        <w:rPr>
          <w:rFonts w:cs="Times New Roman"/>
          <w:szCs w:val="24"/>
        </w:rPr>
        <w:t xml:space="preserve">densidade ambiente, </w:t>
      </w:r>
      <m:oMath>
        <m:sSub>
          <m:sSubPr>
            <m:ctrlPr>
              <w:rPr>
                <w:rFonts w:ascii="Cambria Math" w:hAnsi="Cambria Math" w:cs="Times New Roman"/>
                <w:i/>
                <w:szCs w:val="24"/>
              </w:rPr>
            </m:ctrlPr>
          </m:sSubPr>
          <m:e>
            <m:r>
              <w:rPr>
                <w:rFonts w:ascii="Cambria Math" w:hAnsi="Cambria Math" w:cs="Times New Roman"/>
                <w:szCs w:val="24"/>
              </w:rPr>
              <m:t>c</m:t>
            </m:r>
          </m:e>
          <m:sub>
            <m:r>
              <w:rPr>
                <w:rFonts w:ascii="Cambria Math" w:hAnsi="Cambria Math" w:cs="Times New Roman"/>
                <w:szCs w:val="24"/>
              </w:rPr>
              <m:t>0</m:t>
            </m:r>
          </m:sub>
        </m:sSub>
        <m:r>
          <w:rPr>
            <w:rFonts w:ascii="Cambria Math" w:hAnsi="Cambria Math" w:cs="Times New Roman"/>
            <w:szCs w:val="24"/>
          </w:rPr>
          <m:t xml:space="preserve"> </m:t>
        </m:r>
      </m:oMath>
      <w:r w:rsidRPr="000A3EBE">
        <w:rPr>
          <w:rFonts w:cs="Times New Roman"/>
          <w:szCs w:val="24"/>
        </w:rPr>
        <w:t xml:space="preserve">a velocidade isentrópica do som, </w:t>
      </w:r>
      <m:oMath>
        <m:r>
          <w:rPr>
            <w:rFonts w:ascii="Cambria Math" w:hAnsi="Cambria Math" w:cs="Times New Roman"/>
            <w:szCs w:val="24"/>
          </w:rPr>
          <m:t>f</m:t>
        </m:r>
      </m:oMath>
      <w:r w:rsidRPr="000A3EBE">
        <w:rPr>
          <w:rFonts w:cs="Times New Roman"/>
          <w:szCs w:val="24"/>
        </w:rPr>
        <w:t xml:space="preserve"> fator da velocidade e </w:t>
      </w:r>
      <m:oMath>
        <m:sSub>
          <m:sSubPr>
            <m:ctrlPr>
              <w:rPr>
                <w:rFonts w:ascii="Cambria Math" w:hAnsi="Cambria Math" w:cs="Times New Roman"/>
                <w:i/>
                <w:szCs w:val="24"/>
              </w:rPr>
            </m:ctrlPr>
          </m:sSubPr>
          <m:e>
            <m:r>
              <m:rPr>
                <m:sty m:val="bi"/>
              </m:rPr>
              <w:rPr>
                <w:rFonts w:ascii="Cambria Math" w:hAnsi="Cambria Math" w:cs="Times New Roman"/>
                <w:szCs w:val="24"/>
              </w:rPr>
              <m:t>S</m:t>
            </m:r>
            <m:ctrlPr>
              <w:rPr>
                <w:rFonts w:ascii="Cambria Math" w:hAnsi="Cambria Math" w:cs="Times New Roman"/>
                <w:b/>
                <w:i/>
                <w:szCs w:val="24"/>
              </w:rPr>
            </m:ctrlPr>
          </m:e>
          <m:sub>
            <m:r>
              <w:rPr>
                <w:rFonts w:ascii="Cambria Math" w:hAnsi="Cambria Math" w:cs="Times New Roman"/>
                <w:szCs w:val="24"/>
              </w:rPr>
              <m:t>M</m:t>
            </m:r>
          </m:sub>
        </m:sSub>
      </m:oMath>
      <w:r w:rsidRPr="000A3EBE">
        <w:rPr>
          <w:rFonts w:eastAsiaTheme="minorEastAsia" w:cs="Times New Roman"/>
          <w:szCs w:val="24"/>
        </w:rPr>
        <w:t xml:space="preserve"> a forçante de massa</w:t>
      </w:r>
      <w:r w:rsidRPr="000A3EBE">
        <w:rPr>
          <w:rFonts w:cs="Times New Roman"/>
          <w:szCs w:val="24"/>
        </w:rPr>
        <w:t>. O método pseudo espectral consiste basicamente em resolver as derivadas espaciais no domínio de Fourier.</w:t>
      </w:r>
    </w:p>
    <w:p w:rsidR="0048276E" w:rsidRPr="000A3EBE" w:rsidRDefault="00BE1C6B" w:rsidP="004A0E43">
      <w:pPr>
        <w:spacing w:after="120" w:line="360" w:lineRule="auto"/>
        <w:ind w:firstLine="709"/>
        <w:jc w:val="both"/>
        <w:rPr>
          <w:rFonts w:eastAsia="Times New Roman" w:cs="Times New Roman"/>
          <w:kern w:val="3"/>
          <w:szCs w:val="24"/>
          <w:lang w:eastAsia="zh-CN"/>
        </w:rPr>
      </w:pPr>
      <w:r w:rsidRPr="000A3EBE">
        <w:rPr>
          <w:rFonts w:eastAsia="Times New Roman" w:cs="Times New Roman"/>
          <w:kern w:val="3"/>
          <w:szCs w:val="24"/>
          <w:lang w:eastAsia="zh-CN"/>
        </w:rPr>
        <w:lastRenderedPageBreak/>
        <w:t xml:space="preserve">A propagação de onda da </w:t>
      </w:r>
      <m:oMath>
        <m:r>
          <w:rPr>
            <w:rFonts w:ascii="Cambria Math" w:eastAsia="Times New Roman" w:hAnsi="Cambria Math" w:cs="Times New Roman"/>
            <w:kern w:val="3"/>
            <w:szCs w:val="24"/>
            <w:lang w:eastAsia="zh-CN"/>
          </w:rPr>
          <m:t>j</m:t>
        </m:r>
      </m:oMath>
      <w:r w:rsidRPr="000A3EBE">
        <w:rPr>
          <w:rFonts w:eastAsia="Times New Roman" w:cs="Times New Roman"/>
          <w:kern w:val="3"/>
          <w:szCs w:val="24"/>
          <w:lang w:eastAsia="zh-CN"/>
        </w:rPr>
        <w:t>-ésima fonte consiste na resolução do sistema de equação diferencial</w:t>
      </w:r>
      <w:r w:rsidR="0048276E" w:rsidRPr="000A3EBE">
        <w:rPr>
          <w:rFonts w:eastAsia="Times New Roman" w:cs="Times New Roman"/>
          <w:kern w:val="3"/>
          <w:szCs w:val="24"/>
          <w:lang w:eastAsia="zh-CN"/>
        </w:rPr>
        <w:t xml:space="preserve"> anterior limitado</w:t>
      </w:r>
      <w:r w:rsidRPr="000A3EBE">
        <w:rPr>
          <w:rFonts w:eastAsia="Times New Roman" w:cs="Times New Roman"/>
          <w:kern w:val="3"/>
          <w:szCs w:val="24"/>
          <w:lang w:eastAsia="zh-CN"/>
        </w:rPr>
        <w:t xml:space="preserve"> </w:t>
      </w:r>
      <w:r w:rsidR="004A0E43">
        <w:rPr>
          <w:rFonts w:eastAsia="Times New Roman" w:cs="Times New Roman"/>
          <w:kern w:val="3"/>
          <w:szCs w:val="24"/>
          <w:lang w:eastAsia="zh-CN"/>
        </w:rPr>
        <w:t>às</w:t>
      </w:r>
      <w:r w:rsidRPr="000A3EBE">
        <w:rPr>
          <w:rFonts w:eastAsia="Times New Roman" w:cs="Times New Roman"/>
          <w:kern w:val="3"/>
          <w:szCs w:val="24"/>
          <w:lang w:eastAsia="zh-CN"/>
        </w:rPr>
        <w:t xml:space="preserve"> seguintes condições de contorno, sobre </w:t>
      </w:r>
      <m:oMath>
        <m:r>
          <m:rPr>
            <m:sty m:val="p"/>
          </m:rPr>
          <w:rPr>
            <w:rFonts w:ascii="Cambria Math" w:eastAsia="Times New Roman" w:hAnsi="Cambria Math" w:cs="Times New Roman"/>
            <w:kern w:val="3"/>
            <w:szCs w:val="24"/>
            <w:lang w:eastAsia="zh-CN"/>
          </w:rPr>
          <m:t>Γ</m:t>
        </m:r>
      </m:oMath>
      <w:r w:rsidRPr="000A3EBE">
        <w:rPr>
          <w:rFonts w:eastAsia="Times New Roman" w:cs="Times New Roman"/>
          <w:kern w:val="3"/>
          <w:szCs w:val="24"/>
          <w:lang w:eastAsia="zh-CN"/>
        </w:rPr>
        <w:t xml:space="preserve"> e </w:t>
      </w:r>
      <w:r w:rsidR="004A0E43">
        <w:rPr>
          <w:rFonts w:eastAsia="Times New Roman" w:cs="Times New Roman"/>
          <w:kern w:val="3"/>
          <w:szCs w:val="24"/>
          <w:lang w:eastAsia="zh-CN"/>
        </w:rPr>
        <w:t xml:space="preserve">às </w:t>
      </w:r>
      <w:r w:rsidRPr="000A3EBE">
        <w:rPr>
          <w:rFonts w:eastAsia="Times New Roman" w:cs="Times New Roman"/>
          <w:kern w:val="3"/>
          <w:szCs w:val="24"/>
          <w:lang w:eastAsia="zh-CN"/>
        </w:rPr>
        <w:t xml:space="preserve">condições iniciais em </w:t>
      </w:r>
      <m:oMath>
        <m:r>
          <m:rPr>
            <m:sty m:val="p"/>
          </m:rPr>
          <w:rPr>
            <w:rFonts w:ascii="Cambria Math" w:eastAsia="Times New Roman" w:hAnsi="Cambria Math" w:cs="Times New Roman"/>
            <w:kern w:val="3"/>
            <w:szCs w:val="24"/>
            <w:lang w:eastAsia="zh-CN"/>
          </w:rPr>
          <m:t>Ω</m:t>
        </m:r>
      </m:oMath>
      <w:r w:rsidRPr="000A3EBE">
        <w:rPr>
          <w:rFonts w:eastAsia="Times New Roman" w:cs="Times New Roman"/>
          <w:kern w:val="3"/>
          <w:szCs w:val="24"/>
          <w:lang w:eastAsia="zh-CN"/>
        </w:rPr>
        <w:t>.</w:t>
      </w:r>
    </w:p>
    <w:p w:rsidR="00BE1C6B" w:rsidRPr="000A3EBE" w:rsidRDefault="00A87191" w:rsidP="00ED6D0B">
      <w:pPr>
        <w:spacing w:after="120" w:line="360" w:lineRule="auto"/>
        <w:ind w:firstLine="360"/>
        <w:jc w:val="both"/>
        <w:rPr>
          <w:rFonts w:eastAsia="Times New Roman" w:cs="Times New Roman"/>
          <w:kern w:val="3"/>
          <w:szCs w:val="24"/>
          <w:lang w:eastAsia="zh-CN"/>
        </w:rPr>
      </w:pPr>
      <m:oMathPara>
        <m:oMath>
          <m:m>
            <m:mPr>
              <m:mcs>
                <m:mc>
                  <m:mcPr>
                    <m:count m:val="1"/>
                    <m:mcJc m:val="center"/>
                  </m:mcPr>
                </m:mc>
              </m:mcs>
              <m:ctrlPr>
                <w:rPr>
                  <w:rFonts w:ascii="Cambria Math" w:eastAsia="Times New Roman" w:hAnsi="Cambria Math" w:cs="Times New Roman"/>
                  <w:kern w:val="3"/>
                  <w:szCs w:val="24"/>
                  <w:lang w:eastAsia="zh-CN"/>
                </w:rPr>
              </m:ctrlPr>
            </m:mPr>
            <m:mr>
              <m:e>
                <m:f>
                  <m:fPr>
                    <m:ctrlPr>
                      <w:rPr>
                        <w:rFonts w:ascii="Cambria Math" w:eastAsia="Times New Roman" w:hAnsi="Cambria Math" w:cs="Times New Roman"/>
                        <w:kern w:val="3"/>
                        <w:szCs w:val="24"/>
                        <w:lang w:eastAsia="zh-CN"/>
                      </w:rPr>
                    </m:ctrlPr>
                  </m:fPr>
                  <m:num>
                    <m:r>
                      <w:rPr>
                        <w:rFonts w:ascii="Cambria Math" w:eastAsia="Times New Roman" w:hAnsi="Cambria Math" w:cs="Times New Roman"/>
                        <w:kern w:val="3"/>
                        <w:szCs w:val="24"/>
                        <w:lang w:eastAsia="zh-CN"/>
                      </w:rPr>
                      <m:t>∂p</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num>
                  <m:den>
                    <m:r>
                      <w:rPr>
                        <w:rFonts w:ascii="Cambria Math" w:eastAsia="Times New Roman" w:hAnsi="Cambria Math" w:cs="Times New Roman"/>
                        <w:kern w:val="3"/>
                        <w:szCs w:val="24"/>
                        <w:lang w:eastAsia="zh-CN"/>
                      </w:rPr>
                      <m:t>∂v</m:t>
                    </m:r>
                  </m:den>
                </m:f>
                <m:r>
                  <m:rPr>
                    <m:sty m:val="p"/>
                  </m:rPr>
                  <w:rPr>
                    <w:rFonts w:ascii="Cambria Math" w:eastAsia="Times New Roman" w:hAnsi="Cambria Math" w:cs="Times New Roman"/>
                    <w:kern w:val="3"/>
                    <w:szCs w:val="24"/>
                    <w:lang w:eastAsia="zh-CN"/>
                  </w:rPr>
                  <m:t xml:space="preserve">=0, </m:t>
                </m:r>
                <m:r>
                  <w:rPr>
                    <w:rFonts w:ascii="Cambria Math" w:eastAsia="Times New Roman" w:hAnsi="Cambria Math" w:cs="Times New Roman"/>
                    <w:kern w:val="3"/>
                    <w:szCs w:val="24"/>
                    <w:lang w:eastAsia="zh-CN"/>
                  </w:rPr>
                  <m:t>em</m:t>
                </m:r>
                <m:r>
                  <m:rPr>
                    <m:sty m:val="p"/>
                  </m:rPr>
                  <w:rPr>
                    <w:rFonts w:ascii="Cambria Math" w:eastAsia="Times New Roman" w:hAnsi="Cambria Math" w:cs="Times New Roman"/>
                    <w:kern w:val="3"/>
                    <w:szCs w:val="24"/>
                    <w:lang w:eastAsia="zh-CN"/>
                  </w:rPr>
                  <m:t xml:space="preserve"> </m:t>
                </m:r>
                <m:d>
                  <m:dPr>
                    <m:ctrlPr>
                      <w:rPr>
                        <w:rFonts w:ascii="Cambria Math" w:eastAsia="Times New Roman" w:hAnsi="Cambria Math" w:cs="Times New Roman"/>
                        <w:kern w:val="3"/>
                        <w:szCs w:val="24"/>
                        <w:lang w:eastAsia="zh-CN"/>
                      </w:rPr>
                    </m:ctrlPr>
                  </m:dPr>
                  <m:e>
                    <m:r>
                      <m:rPr>
                        <m:sty m:val="p"/>
                      </m:rPr>
                      <w:rPr>
                        <w:rFonts w:ascii="Cambria Math" w:eastAsia="Times New Roman" w:hAnsi="Cambria Math" w:cs="Times New Roman"/>
                        <w:kern w:val="3"/>
                        <w:szCs w:val="24"/>
                        <w:lang w:eastAsia="zh-CN"/>
                      </w:rPr>
                      <m:t>Γ-</m:t>
                    </m:r>
                    <m:sSub>
                      <m:sSubPr>
                        <m:ctrlPr>
                          <w:rPr>
                            <w:rFonts w:ascii="Cambria Math" w:eastAsia="Times New Roman" w:hAnsi="Cambria Math" w:cs="Times New Roman"/>
                            <w:kern w:val="3"/>
                            <w:szCs w:val="24"/>
                            <w:lang w:eastAsia="zh-CN"/>
                          </w:rPr>
                        </m:ctrlPr>
                      </m:sSubPr>
                      <m:e>
                        <m:r>
                          <m:rPr>
                            <m:sty m:val="p"/>
                          </m:rPr>
                          <w:rPr>
                            <w:rFonts w:ascii="Cambria Math" w:eastAsia="Times New Roman" w:hAnsi="Cambria Math" w:cs="Times New Roman"/>
                            <w:kern w:val="3"/>
                            <w:szCs w:val="24"/>
                            <w:lang w:eastAsia="zh-CN"/>
                          </w:rPr>
                          <m:t>x</m:t>
                        </m:r>
                      </m:e>
                      <m:sub>
                        <m:r>
                          <m:rPr>
                            <m:sty m:val="p"/>
                          </m:rPr>
                          <w:rPr>
                            <w:rFonts w:ascii="Cambria Math" w:eastAsia="Times New Roman" w:hAnsi="Cambria Math" w:cs="Times New Roman"/>
                            <w:kern w:val="3"/>
                            <w:szCs w:val="24"/>
                            <w:lang w:eastAsia="zh-CN"/>
                          </w:rPr>
                          <m:t>j</m:t>
                        </m:r>
                      </m:sub>
                    </m:sSub>
                  </m:e>
                </m:d>
                <m:r>
                  <m:rPr>
                    <m:sty m:val="p"/>
                  </m:rPr>
                  <w:rPr>
                    <w:rFonts w:ascii="Cambria Math" w:eastAsia="Times New Roman" w:hAnsi="Cambria Math" w:cs="Times New Roman"/>
                    <w:kern w:val="3"/>
                    <w:szCs w:val="24"/>
                    <w:lang w:eastAsia="zh-CN"/>
                  </w:rPr>
                  <m:t xml:space="preserve"> × </m:t>
                </m:r>
                <m:d>
                  <m:dPr>
                    <m:begChr m:val="["/>
                    <m:endChr m:val="]"/>
                    <m:ctrlPr>
                      <w:rPr>
                        <w:rFonts w:ascii="Cambria Math" w:eastAsia="Times New Roman" w:hAnsi="Cambria Math" w:cs="Times New Roman"/>
                        <w:kern w:val="3"/>
                        <w:szCs w:val="24"/>
                        <w:lang w:eastAsia="zh-CN"/>
                      </w:rPr>
                    </m:ctrlPr>
                  </m:dPr>
                  <m:e>
                    <m:r>
                      <m:rPr>
                        <m:sty m:val="p"/>
                      </m:rPr>
                      <w:rPr>
                        <w:rFonts w:ascii="Cambria Math" w:eastAsia="Times New Roman" w:hAnsi="Cambria Math" w:cs="Times New Roman"/>
                        <w:kern w:val="3"/>
                        <w:szCs w:val="24"/>
                        <w:lang w:eastAsia="zh-CN"/>
                      </w:rPr>
                      <m:t>0,</m:t>
                    </m:r>
                    <m:r>
                      <w:rPr>
                        <w:rFonts w:ascii="Cambria Math" w:eastAsia="Times New Roman" w:hAnsi="Cambria Math" w:cs="Times New Roman"/>
                        <w:kern w:val="3"/>
                        <w:szCs w:val="24"/>
                        <w:lang w:eastAsia="zh-CN"/>
                      </w:rPr>
                      <m:t>T</m:t>
                    </m:r>
                  </m:e>
                </m:d>
                <m:r>
                  <m:rPr>
                    <m:sty m:val="p"/>
                  </m:rPr>
                  <w:rPr>
                    <w:rFonts w:ascii="Cambria Math" w:eastAsia="Times New Roman" w:hAnsi="Cambria Math" w:cs="Times New Roman"/>
                    <w:kern w:val="3"/>
                    <w:szCs w:val="24"/>
                    <w:lang w:eastAsia="zh-CN"/>
                  </w:rPr>
                  <m:t xml:space="preserve"> </m:t>
                </m:r>
              </m:e>
            </m:mr>
            <m:mr>
              <m:e>
                <m:r>
                  <m:rPr>
                    <m:sty m:val="p"/>
                  </m:rPr>
                  <w:rPr>
                    <w:rFonts w:ascii="Cambria Math" w:eastAsia="Times New Roman" w:hAnsi="Cambria Math" w:cs="Times New Roman"/>
                    <w:kern w:val="3"/>
                    <w:szCs w:val="24"/>
                    <w:lang w:eastAsia="zh-CN"/>
                  </w:rPr>
                  <m:t xml:space="preserve"> </m:t>
                </m:r>
                <m:r>
                  <w:rPr>
                    <w:rFonts w:ascii="Cambria Math" w:eastAsia="Times New Roman" w:hAnsi="Cambria Math" w:cs="Times New Roman"/>
                    <w:kern w:val="3"/>
                    <w:szCs w:val="24"/>
                    <w:lang w:eastAsia="zh-CN"/>
                  </w:rPr>
                  <m:t>p</m:t>
                </m:r>
                <m:d>
                  <m:dPr>
                    <m:ctrlPr>
                      <w:rPr>
                        <w:rFonts w:ascii="Cambria Math" w:eastAsia="Times New Roman" w:hAnsi="Cambria Math" w:cs="Times New Roman"/>
                        <w:kern w:val="3"/>
                        <w:szCs w:val="24"/>
                        <w:lang w:eastAsia="zh-CN"/>
                      </w:rPr>
                    </m:ctrlPr>
                  </m:dPr>
                  <m:e>
                    <m:sSub>
                      <m:sSubPr>
                        <m:ctrlPr>
                          <w:rPr>
                            <w:rFonts w:ascii="Cambria Math" w:eastAsia="Times New Roman" w:hAnsi="Cambria Math" w:cs="Times New Roman"/>
                            <w:kern w:val="3"/>
                            <w:szCs w:val="24"/>
                            <w:lang w:eastAsia="zh-CN"/>
                          </w:rPr>
                        </m:ctrlPr>
                      </m:sSubPr>
                      <m:e>
                        <m:r>
                          <w:rPr>
                            <w:rFonts w:ascii="Cambria Math" w:eastAsia="Times New Roman" w:hAnsi="Cambria Math" w:cs="Times New Roman"/>
                            <w:kern w:val="3"/>
                            <w:szCs w:val="24"/>
                            <w:lang w:eastAsia="zh-CN"/>
                          </w:rPr>
                          <m:t>x</m:t>
                        </m:r>
                      </m:e>
                      <m:sub>
                        <m:r>
                          <w:rPr>
                            <w:rFonts w:ascii="Cambria Math" w:eastAsia="Times New Roman" w:hAnsi="Cambria Math" w:cs="Times New Roman"/>
                            <w:kern w:val="3"/>
                            <w:szCs w:val="24"/>
                            <w:lang w:eastAsia="zh-CN"/>
                          </w:rPr>
                          <m:t>j</m:t>
                        </m:r>
                      </m:sub>
                    </m:sSub>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r>
                  <m:rPr>
                    <m:sty m:val="p"/>
                  </m:rPr>
                  <w:rPr>
                    <w:rFonts w:ascii="Cambria Math" w:eastAsia="Times New Roman" w:hAnsi="Cambria Math" w:cs="Times New Roman"/>
                    <w:kern w:val="3"/>
                    <w:szCs w:val="24"/>
                    <w:lang w:eastAsia="zh-CN"/>
                  </w:rPr>
                  <m:t>=</m:t>
                </m:r>
                <m:sSub>
                  <m:sSubPr>
                    <m:ctrlPr>
                      <w:rPr>
                        <w:rFonts w:ascii="Cambria Math" w:eastAsia="Times New Roman" w:hAnsi="Cambria Math" w:cs="Times New Roman"/>
                        <w:kern w:val="3"/>
                        <w:szCs w:val="24"/>
                        <w:lang w:eastAsia="zh-CN"/>
                      </w:rPr>
                    </m:ctrlPr>
                  </m:sSubPr>
                  <m:e>
                    <m:r>
                      <w:rPr>
                        <w:rFonts w:ascii="Cambria Math" w:eastAsia="Times New Roman" w:hAnsi="Cambria Math" w:cs="Times New Roman"/>
                        <w:kern w:val="3"/>
                        <w:szCs w:val="24"/>
                        <w:lang w:eastAsia="zh-CN"/>
                      </w:rPr>
                      <m:t>s</m:t>
                    </m:r>
                  </m:e>
                  <m:sub>
                    <m:r>
                      <w:rPr>
                        <w:rFonts w:ascii="Cambria Math" w:eastAsia="Times New Roman" w:hAnsi="Cambria Math" w:cs="Times New Roman"/>
                        <w:kern w:val="3"/>
                        <w:szCs w:val="24"/>
                        <w:lang w:eastAsia="zh-CN"/>
                      </w:rPr>
                      <m:t>j</m:t>
                    </m:r>
                  </m:sub>
                </m:sSub>
                <m:r>
                  <m:rPr>
                    <m:sty m:val="p"/>
                  </m:rPr>
                  <w:rPr>
                    <w:rFonts w:ascii="Cambria Math" w:eastAsia="Times New Roman" w:hAnsi="Cambria Math" w:cs="Times New Roman"/>
                    <w:kern w:val="3"/>
                    <w:szCs w:val="24"/>
                    <w:lang w:eastAsia="zh-CN"/>
                  </w:rPr>
                  <m:t xml:space="preserve">  </m:t>
                </m:r>
                <m:r>
                  <w:rPr>
                    <w:rFonts w:ascii="Cambria Math" w:eastAsia="Times New Roman" w:hAnsi="Cambria Math" w:cs="Times New Roman"/>
                    <w:kern w:val="3"/>
                    <w:szCs w:val="24"/>
                    <w:lang w:eastAsia="zh-CN"/>
                  </w:rPr>
                  <m:t>em</m:t>
                </m:r>
                <m:r>
                  <m:rPr>
                    <m:sty m:val="p"/>
                  </m:rPr>
                  <w:rPr>
                    <w:rFonts w:ascii="Cambria Math" w:eastAsia="Times New Roman" w:hAnsi="Cambria Math" w:cs="Times New Roman"/>
                    <w:kern w:val="3"/>
                    <w:szCs w:val="24"/>
                    <w:lang w:eastAsia="zh-CN"/>
                  </w:rPr>
                  <m:t xml:space="preserve">  </m:t>
                </m:r>
                <m:sSub>
                  <m:sSubPr>
                    <m:ctrlPr>
                      <w:rPr>
                        <w:rFonts w:ascii="Cambria Math" w:eastAsia="Times New Roman" w:hAnsi="Cambria Math" w:cs="Times New Roman"/>
                        <w:kern w:val="3"/>
                        <w:szCs w:val="24"/>
                        <w:lang w:eastAsia="zh-CN"/>
                      </w:rPr>
                    </m:ctrlPr>
                  </m:sSubPr>
                  <m:e>
                    <m:r>
                      <m:rPr>
                        <m:sty m:val="p"/>
                      </m:rPr>
                      <w:rPr>
                        <w:rFonts w:ascii="Cambria Math" w:eastAsia="Times New Roman" w:hAnsi="Cambria Math" w:cs="Times New Roman"/>
                        <w:kern w:val="3"/>
                        <w:szCs w:val="24"/>
                        <w:lang w:eastAsia="zh-CN"/>
                      </w:rPr>
                      <m:t>x</m:t>
                    </m:r>
                  </m:e>
                  <m:sub>
                    <m:r>
                      <m:rPr>
                        <m:sty m:val="p"/>
                      </m:rPr>
                      <w:rPr>
                        <w:rFonts w:ascii="Cambria Math" w:eastAsia="Times New Roman" w:hAnsi="Cambria Math" w:cs="Times New Roman"/>
                        <w:kern w:val="3"/>
                        <w:szCs w:val="24"/>
                        <w:lang w:eastAsia="zh-CN"/>
                      </w:rPr>
                      <m:t>j</m:t>
                    </m:r>
                  </m:sub>
                </m:sSub>
                <m:r>
                  <m:rPr>
                    <m:sty m:val="p"/>
                  </m:rPr>
                  <w:rPr>
                    <w:rFonts w:ascii="Cambria Math" w:eastAsia="Times New Roman" w:hAnsi="Cambria Math" w:cs="Times New Roman"/>
                    <w:kern w:val="3"/>
                    <w:szCs w:val="24"/>
                    <w:lang w:eastAsia="zh-CN"/>
                  </w:rPr>
                  <m:t xml:space="preserve">× </m:t>
                </m:r>
                <m:d>
                  <m:dPr>
                    <m:begChr m:val="["/>
                    <m:endChr m:val="]"/>
                    <m:ctrlPr>
                      <w:rPr>
                        <w:rFonts w:ascii="Cambria Math" w:eastAsia="Times New Roman" w:hAnsi="Cambria Math" w:cs="Times New Roman"/>
                        <w:kern w:val="3"/>
                        <w:szCs w:val="24"/>
                        <w:lang w:eastAsia="zh-CN"/>
                      </w:rPr>
                    </m:ctrlPr>
                  </m:dPr>
                  <m:e>
                    <m:r>
                      <m:rPr>
                        <m:sty m:val="p"/>
                      </m:rPr>
                      <w:rPr>
                        <w:rFonts w:ascii="Cambria Math" w:eastAsia="Times New Roman" w:hAnsi="Cambria Math" w:cs="Times New Roman"/>
                        <w:kern w:val="3"/>
                        <w:szCs w:val="24"/>
                        <w:lang w:eastAsia="zh-CN"/>
                      </w:rPr>
                      <m:t>0,</m:t>
                    </m:r>
                    <m:r>
                      <w:rPr>
                        <w:rFonts w:ascii="Cambria Math" w:eastAsia="Times New Roman" w:hAnsi="Cambria Math" w:cs="Times New Roman"/>
                        <w:kern w:val="3"/>
                        <w:szCs w:val="24"/>
                        <w:lang w:eastAsia="zh-CN"/>
                      </w:rPr>
                      <m:t>T</m:t>
                    </m:r>
                  </m:e>
                </m:d>
              </m:e>
            </m:mr>
            <m:mr>
              <m:e>
                <m:r>
                  <w:rPr>
                    <w:rFonts w:ascii="Cambria Math" w:eastAsia="Times New Roman" w:hAnsi="Cambria Math" w:cs="Times New Roman"/>
                    <w:kern w:val="3"/>
                    <w:szCs w:val="24"/>
                    <w:lang w:eastAsia="zh-CN"/>
                  </w:rPr>
                  <m:t>p</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r>
                  <m:rPr>
                    <m:sty m:val="p"/>
                  </m:rPr>
                  <w:rPr>
                    <w:rFonts w:ascii="Cambria Math" w:eastAsia="Times New Roman" w:hAnsi="Cambria Math" w:cs="Times New Roman"/>
                    <w:kern w:val="3"/>
                    <w:szCs w:val="24"/>
                    <w:lang w:eastAsia="zh-CN"/>
                  </w:rPr>
                  <m:t>=0,</m:t>
                </m:r>
                <m:f>
                  <m:fPr>
                    <m:ctrlPr>
                      <w:rPr>
                        <w:rFonts w:ascii="Cambria Math" w:eastAsia="Times New Roman" w:hAnsi="Cambria Math" w:cs="Times New Roman"/>
                        <w:kern w:val="3"/>
                        <w:szCs w:val="24"/>
                        <w:lang w:eastAsia="zh-CN"/>
                      </w:rPr>
                    </m:ctrlPr>
                  </m:fPr>
                  <m:num>
                    <m:r>
                      <w:rPr>
                        <w:rFonts w:ascii="Cambria Math" w:eastAsia="Times New Roman" w:hAnsi="Cambria Math" w:cs="Times New Roman"/>
                        <w:kern w:val="3"/>
                        <w:szCs w:val="24"/>
                        <w:lang w:eastAsia="zh-CN"/>
                      </w:rPr>
                      <m:t>∂p</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num>
                  <m:den>
                    <m:r>
                      <w:rPr>
                        <w:rFonts w:ascii="Cambria Math" w:eastAsia="Times New Roman" w:hAnsi="Cambria Math" w:cs="Times New Roman"/>
                        <w:kern w:val="3"/>
                        <w:szCs w:val="24"/>
                        <w:lang w:eastAsia="zh-CN"/>
                      </w:rPr>
                      <m:t>∂t</m:t>
                    </m:r>
                  </m:den>
                </m:f>
                <m:r>
                  <m:rPr>
                    <m:sty m:val="p"/>
                  </m:rPr>
                  <w:rPr>
                    <w:rFonts w:ascii="Cambria Math" w:eastAsia="Times New Roman" w:hAnsi="Cambria Math" w:cs="Times New Roman"/>
                    <w:kern w:val="3"/>
                    <w:szCs w:val="24"/>
                    <w:lang w:eastAsia="zh-CN"/>
                  </w:rPr>
                  <m:t>=0 ,</m:t>
                </m:r>
                <m:r>
                  <w:rPr>
                    <w:rFonts w:ascii="Cambria Math" w:eastAsia="Times New Roman" w:hAnsi="Cambria Math" w:cs="Times New Roman"/>
                    <w:kern w:val="3"/>
                    <w:szCs w:val="24"/>
                    <w:lang w:eastAsia="zh-CN"/>
                  </w:rPr>
                  <m:t>em</m:t>
                </m:r>
                <m:r>
                  <m:rPr>
                    <m:sty m:val="p"/>
                  </m:rPr>
                  <w:rPr>
                    <w:rFonts w:ascii="Cambria Math" w:eastAsia="Times New Roman" w:hAnsi="Cambria Math" w:cs="Times New Roman"/>
                    <w:kern w:val="3"/>
                    <w:szCs w:val="24"/>
                    <w:lang w:eastAsia="zh-CN"/>
                  </w:rPr>
                  <m:t xml:space="preserve"> Ω× </m:t>
                </m:r>
                <m:d>
                  <m:dPr>
                    <m:begChr m:val="{"/>
                    <m:endChr m:val="}"/>
                    <m:ctrlPr>
                      <w:rPr>
                        <w:rFonts w:ascii="Cambria Math" w:eastAsia="Times New Roman" w:hAnsi="Cambria Math" w:cs="Times New Roman"/>
                        <w:kern w:val="3"/>
                        <w:szCs w:val="24"/>
                        <w:lang w:eastAsia="zh-CN"/>
                      </w:rPr>
                    </m:ctrlPr>
                  </m:dPr>
                  <m:e>
                    <m:r>
                      <m:rPr>
                        <m:sty m:val="p"/>
                      </m:rPr>
                      <w:rPr>
                        <w:rFonts w:ascii="Cambria Math" w:eastAsia="Times New Roman" w:hAnsi="Cambria Math" w:cs="Times New Roman"/>
                        <w:kern w:val="3"/>
                        <w:szCs w:val="24"/>
                        <w:lang w:eastAsia="zh-CN"/>
                      </w:rPr>
                      <m:t>0</m:t>
                    </m:r>
                  </m:e>
                </m:d>
              </m:e>
            </m:mr>
          </m:m>
        </m:oMath>
      </m:oMathPara>
    </w:p>
    <w:p w:rsidR="00BE1C6B" w:rsidRPr="000A3EBE" w:rsidRDefault="00BE1C6B" w:rsidP="004A0E43">
      <w:pPr>
        <w:spacing w:after="120" w:line="360" w:lineRule="auto"/>
        <w:ind w:firstLine="709"/>
        <w:jc w:val="both"/>
        <w:rPr>
          <w:rFonts w:eastAsia="Times New Roman" w:cs="Times New Roman"/>
          <w:kern w:val="3"/>
          <w:szCs w:val="24"/>
          <w:lang w:eastAsia="zh-CN"/>
        </w:rPr>
      </w:pPr>
      <w:r w:rsidRPr="000A3EBE">
        <w:rPr>
          <w:rFonts w:eastAsia="Times New Roman" w:cs="Times New Roman"/>
          <w:kern w:val="3"/>
          <w:szCs w:val="24"/>
          <w:lang w:eastAsia="zh-CN"/>
        </w:rPr>
        <w:t>Onde</w:t>
      </w:r>
      <w:r w:rsidR="0048276E" w:rsidRPr="000A3EBE">
        <w:rPr>
          <w:rFonts w:eastAsia="Times New Roman" w:cs="Times New Roman"/>
          <w:kern w:val="3"/>
          <w:szCs w:val="24"/>
          <w:lang w:eastAsia="zh-CN"/>
        </w:rPr>
        <w:t xml:space="preserve"> </w:t>
      </w:r>
      <m:oMath>
        <m:r>
          <w:rPr>
            <w:rFonts w:ascii="Cambria Math" w:hAnsi="Cambria Math" w:cs="Times New Roman"/>
            <w:szCs w:val="24"/>
          </w:rPr>
          <m:t>p</m:t>
        </m:r>
      </m:oMath>
      <w:r w:rsidR="0048276E" w:rsidRPr="000A3EBE">
        <w:rPr>
          <w:rFonts w:cs="Times New Roman"/>
          <w:szCs w:val="24"/>
        </w:rPr>
        <w:t xml:space="preserve"> é a pressão acústica, </w:t>
      </w:r>
      <m:oMath>
        <m:sSub>
          <m:sSubPr>
            <m:ctrlPr>
              <w:rPr>
                <w:rFonts w:ascii="Cambria Math" w:eastAsia="Times New Roman" w:hAnsi="Cambria Math" w:cs="Times New Roman"/>
                <w:kern w:val="3"/>
                <w:szCs w:val="24"/>
                <w:lang w:eastAsia="zh-CN"/>
              </w:rPr>
            </m:ctrlPr>
          </m:sSubPr>
          <m:e>
            <m:r>
              <w:rPr>
                <w:rFonts w:ascii="Cambria Math" w:eastAsia="Times New Roman" w:hAnsi="Cambria Math" w:cs="Times New Roman"/>
                <w:kern w:val="3"/>
                <w:szCs w:val="24"/>
                <w:lang w:eastAsia="zh-CN"/>
              </w:rPr>
              <m:t>s</m:t>
            </m:r>
          </m:e>
          <m:sub>
            <m:r>
              <w:rPr>
                <w:rFonts w:ascii="Cambria Math" w:eastAsia="Times New Roman" w:hAnsi="Cambria Math" w:cs="Times New Roman"/>
                <w:kern w:val="3"/>
                <w:szCs w:val="24"/>
                <w:lang w:eastAsia="zh-CN"/>
              </w:rPr>
              <m:t>j</m:t>
            </m:r>
          </m:sub>
        </m:sSub>
      </m:oMath>
      <w:r w:rsidRPr="000A3EBE">
        <w:rPr>
          <w:rFonts w:eastAsia="Times New Roman" w:cs="Times New Roman"/>
          <w:kern w:val="3"/>
          <w:szCs w:val="24"/>
          <w:lang w:eastAsia="zh-CN"/>
        </w:rPr>
        <w:t xml:space="preserve"> </w:t>
      </w:r>
      <w:r w:rsidR="009E7847">
        <w:rPr>
          <w:rFonts w:eastAsia="Times New Roman" w:cs="Times New Roman"/>
          <w:kern w:val="3"/>
          <w:szCs w:val="24"/>
          <w:lang w:eastAsia="zh-CN"/>
        </w:rPr>
        <w:t xml:space="preserve">é </w:t>
      </w:r>
      <w:r w:rsidR="0048276E" w:rsidRPr="000A3EBE">
        <w:rPr>
          <w:rFonts w:eastAsia="Times New Roman" w:cs="Times New Roman"/>
          <w:kern w:val="3"/>
          <w:szCs w:val="24"/>
          <w:lang w:eastAsia="zh-CN"/>
        </w:rPr>
        <w:t xml:space="preserve">o sinal aplicado </w:t>
      </w:r>
      <w:r w:rsidRPr="000A3EBE">
        <w:rPr>
          <w:rFonts w:eastAsia="Times New Roman" w:cs="Times New Roman"/>
          <w:kern w:val="3"/>
          <w:szCs w:val="24"/>
          <w:lang w:eastAsia="zh-CN"/>
        </w:rPr>
        <w:t xml:space="preserve">e </w:t>
      </w:r>
      <m:oMath>
        <m:sSub>
          <m:sSubPr>
            <m:ctrlPr>
              <w:rPr>
                <w:rFonts w:ascii="Cambria Math" w:eastAsia="Times New Roman" w:hAnsi="Cambria Math" w:cs="Times New Roman"/>
                <w:kern w:val="3"/>
                <w:szCs w:val="24"/>
                <w:lang w:eastAsia="zh-CN"/>
              </w:rPr>
            </m:ctrlPr>
          </m:sSubPr>
          <m:e>
            <m:r>
              <w:rPr>
                <w:rFonts w:ascii="Cambria Math" w:eastAsia="Times New Roman" w:hAnsi="Cambria Math" w:cs="Times New Roman"/>
                <w:kern w:val="3"/>
                <w:szCs w:val="24"/>
                <w:lang w:eastAsia="zh-CN"/>
              </w:rPr>
              <m:t>x</m:t>
            </m:r>
          </m:e>
          <m:sub>
            <m:r>
              <w:rPr>
                <w:rFonts w:ascii="Cambria Math" w:eastAsia="Times New Roman" w:hAnsi="Cambria Math" w:cs="Times New Roman"/>
                <w:kern w:val="3"/>
                <w:szCs w:val="24"/>
                <w:lang w:eastAsia="zh-CN"/>
              </w:rPr>
              <m:t>j</m:t>
            </m:r>
          </m:sub>
        </m:sSub>
      </m:oMath>
      <w:r w:rsidRPr="000A3EBE">
        <w:rPr>
          <w:rFonts w:eastAsia="Times New Roman" w:cs="Times New Roman"/>
          <w:kern w:val="3"/>
          <w:szCs w:val="24"/>
          <w:lang w:eastAsia="zh-CN"/>
        </w:rPr>
        <w:t xml:space="preserve"> </w:t>
      </w:r>
      <m:oMath>
        <m:r>
          <m:rPr>
            <m:sty m:val="p"/>
          </m:rPr>
          <w:rPr>
            <w:rFonts w:ascii="Cambria Math" w:eastAsia="Times New Roman" w:hAnsi="Cambria Math" w:cs="Times New Roman"/>
            <w:kern w:val="3"/>
            <w:szCs w:val="24"/>
            <w:lang w:eastAsia="zh-CN"/>
          </w:rPr>
          <m:t xml:space="preserve"> </m:t>
        </m:r>
      </m:oMath>
      <w:r w:rsidR="009E7847">
        <w:rPr>
          <w:rFonts w:eastAsia="Times New Roman" w:cs="Times New Roman"/>
          <w:kern w:val="3"/>
          <w:szCs w:val="24"/>
          <w:lang w:eastAsia="zh-CN"/>
        </w:rPr>
        <w:t xml:space="preserve">é </w:t>
      </w:r>
      <w:r w:rsidRPr="000A3EBE">
        <w:rPr>
          <w:rFonts w:eastAsia="Times New Roman" w:cs="Times New Roman"/>
          <w:kern w:val="3"/>
          <w:szCs w:val="24"/>
          <w:lang w:eastAsia="zh-CN"/>
        </w:rPr>
        <w:t xml:space="preserve">a localização da fonte </w:t>
      </w:r>
      <m:oMath>
        <m:r>
          <w:rPr>
            <w:rFonts w:ascii="Cambria Math" w:eastAsia="Times New Roman" w:hAnsi="Cambria Math" w:cs="Times New Roman"/>
            <w:kern w:val="3"/>
            <w:szCs w:val="24"/>
            <w:lang w:eastAsia="zh-CN"/>
          </w:rPr>
          <m:t>j</m:t>
        </m:r>
      </m:oMath>
      <w:r w:rsidRPr="000A3EBE">
        <w:rPr>
          <w:rFonts w:eastAsia="Times New Roman" w:cs="Times New Roman"/>
          <w:kern w:val="3"/>
          <w:szCs w:val="24"/>
          <w:lang w:eastAsia="zh-CN"/>
        </w:rPr>
        <w:t>. Enquanto o problema de retropropagação tem as seguintes condições:</w:t>
      </w:r>
    </w:p>
    <w:p w:rsidR="00BE1C6B" w:rsidRPr="000A3EBE" w:rsidRDefault="00A87191" w:rsidP="00ED6D0B">
      <w:pPr>
        <w:spacing w:after="120" w:line="360" w:lineRule="auto"/>
        <w:ind w:firstLine="360"/>
        <w:jc w:val="both"/>
        <w:rPr>
          <w:rFonts w:eastAsia="Times New Roman" w:cs="Times New Roman"/>
          <w:kern w:val="3"/>
          <w:szCs w:val="24"/>
          <w:lang w:eastAsia="zh-CN"/>
        </w:rPr>
      </w:pPr>
      <m:oMathPara>
        <m:oMath>
          <m:m>
            <m:mPr>
              <m:mcs>
                <m:mc>
                  <m:mcPr>
                    <m:count m:val="1"/>
                    <m:mcJc m:val="center"/>
                  </m:mcPr>
                </m:mc>
              </m:mcs>
              <m:ctrlPr>
                <w:rPr>
                  <w:rFonts w:ascii="Cambria Math" w:eastAsia="Times New Roman" w:hAnsi="Cambria Math" w:cs="Times New Roman"/>
                  <w:kern w:val="3"/>
                  <w:szCs w:val="24"/>
                  <w:lang w:eastAsia="zh-CN"/>
                </w:rPr>
              </m:ctrlPr>
            </m:mPr>
            <m:mr>
              <m:e>
                <m:r>
                  <w:rPr>
                    <w:rFonts w:ascii="Cambria Math" w:eastAsia="Times New Roman" w:hAnsi="Cambria Math" w:cs="Times New Roman"/>
                    <w:kern w:val="3"/>
                    <w:szCs w:val="24"/>
                    <w:lang w:eastAsia="zh-CN"/>
                  </w:rPr>
                  <m:t>z</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r</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r>
                  <m:rPr>
                    <m:sty m:val="p"/>
                  </m:rPr>
                  <w:rPr>
                    <w:rFonts w:ascii="Cambria Math" w:eastAsia="Times New Roman" w:hAnsi="Cambria Math" w:cs="Times New Roman"/>
                    <w:kern w:val="3"/>
                    <w:szCs w:val="24"/>
                    <w:lang w:eastAsia="zh-CN"/>
                  </w:rPr>
                  <m:t xml:space="preserve">, </m:t>
                </m:r>
                <m:r>
                  <w:rPr>
                    <w:rFonts w:ascii="Cambria Math" w:eastAsia="Times New Roman" w:hAnsi="Cambria Math" w:cs="Times New Roman"/>
                    <w:kern w:val="3"/>
                    <w:szCs w:val="24"/>
                    <w:lang w:eastAsia="zh-CN"/>
                  </w:rPr>
                  <m:t>em</m:t>
                </m:r>
                <m:r>
                  <m:rPr>
                    <m:sty m:val="p"/>
                  </m:rPr>
                  <w:rPr>
                    <w:rFonts w:ascii="Cambria Math" w:eastAsia="Times New Roman" w:hAnsi="Cambria Math" w:cs="Times New Roman"/>
                    <w:kern w:val="3"/>
                    <w:szCs w:val="24"/>
                    <w:lang w:eastAsia="zh-CN"/>
                  </w:rPr>
                  <m:t xml:space="preserve"> Γ× </m:t>
                </m:r>
                <m:d>
                  <m:dPr>
                    <m:begChr m:val="["/>
                    <m:endChr m:val="]"/>
                    <m:ctrlPr>
                      <w:rPr>
                        <w:rFonts w:ascii="Cambria Math" w:eastAsia="Times New Roman" w:hAnsi="Cambria Math" w:cs="Times New Roman"/>
                        <w:kern w:val="3"/>
                        <w:szCs w:val="24"/>
                        <w:lang w:eastAsia="zh-CN"/>
                      </w:rPr>
                    </m:ctrlPr>
                  </m:dPr>
                  <m:e>
                    <m:r>
                      <m:rPr>
                        <m:sty m:val="p"/>
                      </m:rPr>
                      <w:rPr>
                        <w:rFonts w:ascii="Cambria Math" w:eastAsia="Times New Roman" w:hAnsi="Cambria Math" w:cs="Times New Roman"/>
                        <w:kern w:val="3"/>
                        <w:szCs w:val="24"/>
                        <w:lang w:eastAsia="zh-CN"/>
                      </w:rPr>
                      <m:t>0,</m:t>
                    </m:r>
                    <m:r>
                      <w:rPr>
                        <w:rFonts w:ascii="Cambria Math" w:eastAsia="Times New Roman" w:hAnsi="Cambria Math" w:cs="Times New Roman"/>
                        <w:kern w:val="3"/>
                        <w:szCs w:val="24"/>
                        <w:lang w:eastAsia="zh-CN"/>
                      </w:rPr>
                      <m:t>T</m:t>
                    </m:r>
                  </m:e>
                </m:d>
              </m:e>
            </m:mr>
            <m:mr>
              <m:e>
                <m:r>
                  <w:rPr>
                    <w:rFonts w:ascii="Cambria Math" w:eastAsia="Times New Roman" w:hAnsi="Cambria Math" w:cs="Times New Roman"/>
                    <w:kern w:val="3"/>
                    <w:szCs w:val="24"/>
                    <w:lang w:eastAsia="zh-CN"/>
                  </w:rPr>
                  <m:t>z</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r>
                  <m:rPr>
                    <m:sty m:val="p"/>
                  </m:rPr>
                  <w:rPr>
                    <w:rFonts w:ascii="Cambria Math" w:eastAsia="Times New Roman" w:hAnsi="Cambria Math" w:cs="Times New Roman"/>
                    <w:kern w:val="3"/>
                    <w:szCs w:val="24"/>
                    <w:lang w:eastAsia="zh-CN"/>
                  </w:rPr>
                  <m:t xml:space="preserve">=0, </m:t>
                </m:r>
                <m:f>
                  <m:fPr>
                    <m:ctrlPr>
                      <w:rPr>
                        <w:rFonts w:ascii="Cambria Math" w:eastAsia="Times New Roman" w:hAnsi="Cambria Math" w:cs="Times New Roman"/>
                        <w:kern w:val="3"/>
                        <w:szCs w:val="24"/>
                        <w:lang w:eastAsia="zh-CN"/>
                      </w:rPr>
                    </m:ctrlPr>
                  </m:fPr>
                  <m:num>
                    <m:r>
                      <w:rPr>
                        <w:rFonts w:ascii="Cambria Math" w:eastAsia="Times New Roman" w:hAnsi="Cambria Math" w:cs="Times New Roman"/>
                        <w:kern w:val="3"/>
                        <w:szCs w:val="24"/>
                        <w:lang w:eastAsia="zh-CN"/>
                      </w:rPr>
                      <m:t>∂z</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num>
                  <m:den>
                    <m:r>
                      <w:rPr>
                        <w:rFonts w:ascii="Cambria Math" w:eastAsia="Times New Roman" w:hAnsi="Cambria Math" w:cs="Times New Roman"/>
                        <w:kern w:val="3"/>
                        <w:szCs w:val="24"/>
                        <w:lang w:eastAsia="zh-CN"/>
                      </w:rPr>
                      <m:t>∂t</m:t>
                    </m:r>
                  </m:den>
                </m:f>
                <m:r>
                  <m:rPr>
                    <m:sty m:val="p"/>
                  </m:rPr>
                  <w:rPr>
                    <w:rFonts w:ascii="Cambria Math" w:eastAsia="Times New Roman" w:hAnsi="Cambria Math" w:cs="Times New Roman"/>
                    <w:kern w:val="3"/>
                    <w:szCs w:val="24"/>
                    <w:lang w:eastAsia="zh-CN"/>
                  </w:rPr>
                  <m:t>=0 ,</m:t>
                </m:r>
                <m:r>
                  <w:rPr>
                    <w:rFonts w:ascii="Cambria Math" w:eastAsia="Times New Roman" w:hAnsi="Cambria Math" w:cs="Times New Roman"/>
                    <w:kern w:val="3"/>
                    <w:szCs w:val="24"/>
                    <w:lang w:eastAsia="zh-CN"/>
                  </w:rPr>
                  <m:t>em</m:t>
                </m:r>
                <m:r>
                  <m:rPr>
                    <m:sty m:val="p"/>
                  </m:rPr>
                  <w:rPr>
                    <w:rFonts w:ascii="Cambria Math" w:eastAsia="Times New Roman" w:hAnsi="Cambria Math" w:cs="Times New Roman"/>
                    <w:kern w:val="3"/>
                    <w:szCs w:val="24"/>
                    <w:lang w:eastAsia="zh-CN"/>
                  </w:rPr>
                  <m:t xml:space="preserve"> Ω× {T}</m:t>
                </m:r>
              </m:e>
            </m:mr>
          </m:m>
        </m:oMath>
      </m:oMathPara>
    </w:p>
    <w:p w:rsidR="00BE1C6B" w:rsidRPr="000A3EBE" w:rsidRDefault="00BE1C6B" w:rsidP="004A0E43">
      <w:pPr>
        <w:spacing w:after="120" w:line="360" w:lineRule="auto"/>
        <w:ind w:firstLine="709"/>
        <w:jc w:val="both"/>
        <w:rPr>
          <w:rFonts w:eastAsia="Times New Roman" w:cs="Times New Roman"/>
          <w:kern w:val="3"/>
          <w:szCs w:val="24"/>
          <w:lang w:eastAsia="zh-CN"/>
        </w:rPr>
      </w:pPr>
      <w:r w:rsidRPr="000A3EBE">
        <w:rPr>
          <w:rFonts w:eastAsia="Times New Roman" w:cs="Times New Roman"/>
          <w:kern w:val="3"/>
          <w:szCs w:val="24"/>
          <w:lang w:eastAsia="zh-CN"/>
        </w:rPr>
        <w:t xml:space="preserve">Onde </w:t>
      </w:r>
      <m:oMath>
        <m:r>
          <w:rPr>
            <w:rFonts w:ascii="Cambria Math" w:eastAsia="Times New Roman" w:hAnsi="Cambria Math" w:cs="Times New Roman"/>
            <w:kern w:val="3"/>
            <w:szCs w:val="24"/>
            <w:lang w:eastAsia="zh-CN"/>
          </w:rPr>
          <m:t>r</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oMath>
      <w:r w:rsidRPr="000A3EBE">
        <w:rPr>
          <w:rFonts w:eastAsia="Times New Roman" w:cs="Times New Roman"/>
          <w:kern w:val="3"/>
          <w:szCs w:val="24"/>
          <w:lang w:eastAsia="zh-CN"/>
        </w:rPr>
        <w:t xml:space="preserve"> é o residual que se deseja retropropagar e </w:t>
      </w:r>
      <m:oMath>
        <m:r>
          <m:rPr>
            <m:sty m:val="p"/>
          </m:rPr>
          <w:rPr>
            <w:rFonts w:ascii="Cambria Math" w:eastAsia="Times New Roman" w:hAnsi="Cambria Math" w:cs="Times New Roman"/>
            <w:kern w:val="3"/>
            <w:szCs w:val="24"/>
            <w:lang w:eastAsia="zh-CN"/>
          </w:rPr>
          <m:t xml:space="preserve"> </m:t>
        </m:r>
        <m:r>
          <w:rPr>
            <w:rFonts w:ascii="Cambria Math" w:eastAsia="Times New Roman" w:hAnsi="Cambria Math" w:cs="Times New Roman"/>
            <w:kern w:val="3"/>
            <w:szCs w:val="24"/>
            <w:lang w:eastAsia="zh-CN"/>
          </w:rPr>
          <m:t>z</m:t>
        </m:r>
        <m:d>
          <m:dPr>
            <m:ctrlPr>
              <w:rPr>
                <w:rFonts w:ascii="Cambria Math" w:eastAsia="Times New Roman" w:hAnsi="Cambria Math" w:cs="Times New Roman"/>
                <w:kern w:val="3"/>
                <w:szCs w:val="24"/>
                <w:lang w:eastAsia="zh-CN"/>
              </w:rPr>
            </m:ctrlPr>
          </m:dPr>
          <m:e>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e>
        </m:d>
      </m:oMath>
      <w:r w:rsidRPr="000A3EBE">
        <w:rPr>
          <w:rFonts w:eastAsia="Times New Roman" w:cs="Times New Roman"/>
          <w:kern w:val="3"/>
          <w:szCs w:val="24"/>
          <w:lang w:eastAsia="zh-CN"/>
        </w:rPr>
        <w:t xml:space="preserve"> </w:t>
      </w:r>
      <w:r w:rsidR="009E7847">
        <w:rPr>
          <w:rFonts w:eastAsia="Times New Roman" w:cs="Times New Roman"/>
          <w:kern w:val="3"/>
          <w:szCs w:val="24"/>
          <w:lang w:eastAsia="zh-CN"/>
        </w:rPr>
        <w:t xml:space="preserve">é </w:t>
      </w:r>
      <w:r w:rsidRPr="000A3EBE">
        <w:rPr>
          <w:rFonts w:eastAsia="Times New Roman" w:cs="Times New Roman"/>
          <w:kern w:val="3"/>
          <w:szCs w:val="24"/>
          <w:lang w:eastAsia="zh-CN"/>
        </w:rPr>
        <w:t xml:space="preserve">o campo de pressão gerado por </w:t>
      </w:r>
      <m:oMath>
        <m:r>
          <w:rPr>
            <w:rFonts w:ascii="Cambria Math" w:eastAsia="Times New Roman" w:hAnsi="Cambria Math" w:cs="Times New Roman"/>
            <w:kern w:val="3"/>
            <w:szCs w:val="24"/>
            <w:lang w:eastAsia="zh-CN"/>
          </w:rPr>
          <m:t>r</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x</m:t>
        </m:r>
        <m:r>
          <m:rPr>
            <m:sty m:val="p"/>
          </m:rPr>
          <w:rPr>
            <w:rFonts w:ascii="Cambria Math" w:eastAsia="Times New Roman" w:hAnsi="Cambria Math" w:cs="Times New Roman"/>
            <w:kern w:val="3"/>
            <w:szCs w:val="24"/>
            <w:lang w:eastAsia="zh-CN"/>
          </w:rPr>
          <m:t>,</m:t>
        </m:r>
        <m:r>
          <w:rPr>
            <w:rFonts w:ascii="Cambria Math" w:eastAsia="Times New Roman" w:hAnsi="Cambria Math" w:cs="Times New Roman"/>
            <w:kern w:val="3"/>
            <w:szCs w:val="24"/>
            <w:lang w:eastAsia="zh-CN"/>
          </w:rPr>
          <m:t>t</m:t>
        </m:r>
        <m:r>
          <m:rPr>
            <m:sty m:val="p"/>
          </m:rPr>
          <w:rPr>
            <w:rFonts w:ascii="Cambria Math" w:eastAsia="Times New Roman" w:hAnsi="Cambria Math" w:cs="Times New Roman"/>
            <w:kern w:val="3"/>
            <w:szCs w:val="24"/>
            <w:lang w:eastAsia="zh-CN"/>
          </w:rPr>
          <m:t>).</m:t>
        </m:r>
      </m:oMath>
    </w:p>
    <w:p w:rsidR="00BE1C6B" w:rsidRPr="007E4262" w:rsidRDefault="00BE1C6B" w:rsidP="00ED6D0B">
      <w:pPr>
        <w:spacing w:after="120" w:line="360" w:lineRule="auto"/>
        <w:ind w:firstLine="360"/>
        <w:jc w:val="both"/>
        <w:rPr>
          <w:rFonts w:eastAsia="Times New Roman" w:cs="Times New Roman"/>
          <w:kern w:val="3"/>
          <w:lang w:eastAsia="zh-CN"/>
        </w:rPr>
      </w:pPr>
    </w:p>
    <w:p w:rsidR="00BB308B" w:rsidRPr="000A3EBE" w:rsidRDefault="00BB308B" w:rsidP="000A3EBE">
      <w:pPr>
        <w:pStyle w:val="Ttulo3"/>
      </w:pPr>
      <w:bookmarkStart w:id="38" w:name="_Toc451717444"/>
      <w:r w:rsidRPr="000A3EBE">
        <w:t>2ª etapa (</w:t>
      </w:r>
      <w:r w:rsidR="009E7847">
        <w:t>i</w:t>
      </w:r>
      <w:r w:rsidRPr="000A3EBE">
        <w:t>nterpolação)</w:t>
      </w:r>
      <w:bookmarkEnd w:id="38"/>
    </w:p>
    <w:p w:rsidR="00BB308B" w:rsidRPr="007E4262" w:rsidRDefault="00BB308B" w:rsidP="00ED6D0B">
      <w:pPr>
        <w:spacing w:after="120" w:line="360" w:lineRule="auto"/>
        <w:ind w:firstLine="360"/>
        <w:jc w:val="both"/>
        <w:rPr>
          <w:rFonts w:eastAsia="Times New Roman" w:cs="Times New Roman"/>
          <w:kern w:val="3"/>
          <w:lang w:eastAsia="zh-CN"/>
        </w:rPr>
      </w:pPr>
    </w:p>
    <w:p w:rsidR="00C8189E" w:rsidRPr="007E4262" w:rsidRDefault="00BB308B" w:rsidP="004A0E43">
      <w:pPr>
        <w:spacing w:after="120" w:line="360" w:lineRule="auto"/>
        <w:ind w:firstLine="709"/>
        <w:jc w:val="both"/>
        <w:rPr>
          <w:rFonts w:eastAsiaTheme="minorEastAsia" w:cs="Times New Roman"/>
        </w:rPr>
      </w:pPr>
      <w:r w:rsidRPr="007E4262">
        <w:rPr>
          <w:rFonts w:eastAsiaTheme="minorEastAsia" w:cs="Times New Roman"/>
        </w:rPr>
        <w:t>A segunda etapa consiste em calcular a diferença entre o sinal propagado (</w:t>
      </w:r>
      <m:oMath>
        <m:acc>
          <m:accPr>
            <m:ctrlPr>
              <w:rPr>
                <w:rFonts w:ascii="Cambria Math" w:eastAsiaTheme="minorEastAsia" w:hAnsi="Cambria Math" w:cs="Times New Roman"/>
              </w:rPr>
            </m:ctrlPr>
          </m:accPr>
          <m:e>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j</m:t>
                </m:r>
              </m:sub>
            </m:sSub>
          </m:e>
        </m:acc>
      </m:oMath>
      <w:r w:rsidRPr="007E4262">
        <w:rPr>
          <w:rFonts w:eastAsiaTheme="minorEastAsia" w:cs="Times New Roman"/>
        </w:rPr>
        <w:t>) e o sinal medido (</w:t>
      </w:r>
      <m:oMath>
        <m:sSub>
          <m:sSubPr>
            <m:ctrlPr>
              <w:rPr>
                <w:rFonts w:ascii="Cambria Math" w:eastAsiaTheme="minorEastAsia" w:hAnsi="Cambria Math" w:cs="Times New Roman"/>
              </w:rPr>
            </m:ctrlPr>
          </m:sSubPr>
          <m:e>
            <m:r>
              <w:rPr>
                <w:rFonts w:ascii="Cambria Math" w:eastAsiaTheme="minorEastAsia" w:hAnsi="Cambria Math" w:cs="Times New Roman"/>
              </w:rPr>
              <m:t>g</m:t>
            </m:r>
          </m:e>
          <m:sub>
            <m:r>
              <w:rPr>
                <w:rFonts w:ascii="Cambria Math" w:eastAsiaTheme="minorEastAsia" w:hAnsi="Cambria Math" w:cs="Times New Roman"/>
              </w:rPr>
              <m:t>j</m:t>
            </m:r>
          </m:sub>
        </m:sSub>
      </m:oMath>
      <w:r w:rsidRPr="007E4262">
        <w:rPr>
          <w:rFonts w:eastAsiaTheme="minorEastAsia" w:cs="Times New Roman"/>
        </w:rPr>
        <w:t>). Porém, pode ocorrer (por razões econômicas e de implementação) que o número de sensores seja limitado e que não cubra todo o contorno do domínio</w:t>
      </w:r>
      <w:r w:rsidR="007D6838" w:rsidRPr="007E4262">
        <w:rPr>
          <w:rFonts w:eastAsiaTheme="minorEastAsia" w:cs="Times New Roman"/>
        </w:rPr>
        <w:t xml:space="preserve"> (</w:t>
      </w:r>
      <w:r w:rsidR="007D6838" w:rsidRPr="007E4262">
        <w:rPr>
          <w:rFonts w:eastAsiaTheme="minorEastAsia" w:cs="Times New Roman"/>
        </w:rPr>
        <w:fldChar w:fldCharType="begin"/>
      </w:r>
      <w:r w:rsidR="007D6838" w:rsidRPr="007E4262">
        <w:rPr>
          <w:rFonts w:eastAsiaTheme="minorEastAsia" w:cs="Times New Roman"/>
        </w:rPr>
        <w:instrText xml:space="preserve"> REF _Ref451607607 \h </w:instrText>
      </w:r>
      <w:r w:rsidR="007E4262" w:rsidRPr="007E4262">
        <w:rPr>
          <w:rFonts w:eastAsiaTheme="minorEastAsia" w:cs="Times New Roman"/>
        </w:rPr>
        <w:instrText xml:space="preserve"> \* MERGEFORMAT </w:instrText>
      </w:r>
      <w:r w:rsidR="007D6838" w:rsidRPr="007E4262">
        <w:rPr>
          <w:rFonts w:eastAsiaTheme="minorEastAsia" w:cs="Times New Roman"/>
        </w:rPr>
      </w:r>
      <w:r w:rsidR="007D6838" w:rsidRPr="007E4262">
        <w:rPr>
          <w:rFonts w:eastAsiaTheme="minorEastAsia" w:cs="Times New Roman"/>
        </w:rPr>
        <w:fldChar w:fldCharType="separate"/>
      </w:r>
      <w:r w:rsidR="007D6838" w:rsidRPr="007E4262">
        <w:rPr>
          <w:rFonts w:cs="Times New Roman"/>
        </w:rPr>
        <w:t xml:space="preserve">Figura </w:t>
      </w:r>
      <w:r w:rsidR="007D6838" w:rsidRPr="007E4262">
        <w:rPr>
          <w:rFonts w:cs="Times New Roman"/>
          <w:noProof/>
        </w:rPr>
        <w:t>5</w:t>
      </w:r>
      <w:r w:rsidR="007D6838" w:rsidRPr="007E4262">
        <w:rPr>
          <w:rFonts w:cs="Times New Roman"/>
        </w:rPr>
        <w:t>.</w:t>
      </w:r>
      <w:r w:rsidR="007D6838" w:rsidRPr="007E4262">
        <w:rPr>
          <w:rFonts w:cs="Times New Roman"/>
          <w:noProof/>
        </w:rPr>
        <w:t>1</w:t>
      </w:r>
      <w:r w:rsidR="007D6838" w:rsidRPr="007E4262">
        <w:rPr>
          <w:rFonts w:eastAsiaTheme="minorEastAsia" w:cs="Times New Roman"/>
        </w:rPr>
        <w:fldChar w:fldCharType="end"/>
      </w:r>
      <w:r w:rsidR="007D6838" w:rsidRPr="007E4262">
        <w:rPr>
          <w:rFonts w:eastAsiaTheme="minorEastAsia" w:cs="Times New Roman"/>
        </w:rPr>
        <w:t>)</w:t>
      </w:r>
      <w:r w:rsidRPr="007E4262">
        <w:rPr>
          <w:rFonts w:eastAsiaTheme="minorEastAsia" w:cs="Times New Roman"/>
        </w:rPr>
        <w:t>. Nes</w:t>
      </w:r>
      <w:r w:rsidR="009E7847">
        <w:rPr>
          <w:rFonts w:eastAsiaTheme="minorEastAsia" w:cs="Times New Roman"/>
        </w:rPr>
        <w:t>s</w:t>
      </w:r>
      <w:r w:rsidRPr="007E4262">
        <w:rPr>
          <w:rFonts w:eastAsiaTheme="minorEastAsia" w:cs="Times New Roman"/>
        </w:rPr>
        <w:t>e caso, antes de fazer a subtração entre os sinais</w:t>
      </w:r>
      <w:r w:rsidR="009E7847">
        <w:rPr>
          <w:rFonts w:eastAsiaTheme="minorEastAsia" w:cs="Times New Roman"/>
        </w:rPr>
        <w:t>,</w:t>
      </w:r>
      <w:r w:rsidRPr="007E4262">
        <w:rPr>
          <w:rFonts w:eastAsiaTheme="minorEastAsia" w:cs="Times New Roman"/>
        </w:rPr>
        <w:t xml:space="preserve"> é necessário interpolar o sinal medido de modo que ele exista em todo o contorno do domínio (o sinal predito existir</w:t>
      </w:r>
      <w:r w:rsidR="009E7847">
        <w:rPr>
          <w:rFonts w:eastAsiaTheme="minorEastAsia" w:cs="Times New Roman"/>
        </w:rPr>
        <w:t>á</w:t>
      </w:r>
      <w:r w:rsidRPr="007E4262">
        <w:rPr>
          <w:rFonts w:eastAsiaTheme="minorEastAsia" w:cs="Times New Roman"/>
        </w:rPr>
        <w:t xml:space="preserve"> em todo o contorno, já que ele foi simulado durante a propagação). A existência do sinal em todo o contorno é requisito essencial para a etapa de retropropagação, pois os sensores</w:t>
      </w:r>
      <w:r w:rsidR="009E7847">
        <w:rPr>
          <w:rFonts w:eastAsiaTheme="minorEastAsia" w:cs="Times New Roman"/>
        </w:rPr>
        <w:t>,</w:t>
      </w:r>
      <w:r w:rsidRPr="007E4262">
        <w:rPr>
          <w:rFonts w:eastAsiaTheme="minorEastAsia" w:cs="Times New Roman"/>
        </w:rPr>
        <w:t xml:space="preserve"> na etapa de propagação, serão emissores com condição de Dirichlet durante a retropropagação.</w:t>
      </w:r>
    </w:p>
    <w:p w:rsidR="007D6838" w:rsidRPr="007E4262" w:rsidRDefault="00511EC0" w:rsidP="00ED6D0B">
      <w:pPr>
        <w:keepNext/>
        <w:spacing w:after="120" w:line="360" w:lineRule="auto"/>
        <w:ind w:firstLine="284"/>
        <w:jc w:val="center"/>
        <w:rPr>
          <w:rFonts w:cs="Times New Roman"/>
        </w:rPr>
      </w:pPr>
      <w:r w:rsidRPr="007E4262">
        <w:rPr>
          <w:rFonts w:cs="Times New Roman"/>
          <w:b/>
          <w:noProof/>
          <w:lang w:eastAsia="pt-BR"/>
        </w:rPr>
        <w:lastRenderedPageBreak/>
        <w:drawing>
          <wp:inline distT="0" distB="0" distL="0" distR="0" wp14:anchorId="45D87C65" wp14:editId="1D29181E">
            <wp:extent cx="1621766" cy="1424697"/>
            <wp:effectExtent l="0" t="0" r="0" b="4445"/>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931" t="34737" r="65131" b="24210"/>
                    <a:stretch/>
                  </pic:blipFill>
                  <pic:spPr bwMode="auto">
                    <a:xfrm>
                      <a:off x="0" y="0"/>
                      <a:ext cx="1632972" cy="1434541"/>
                    </a:xfrm>
                    <a:prstGeom prst="rect">
                      <a:avLst/>
                    </a:prstGeom>
                    <a:ln>
                      <a:noFill/>
                    </a:ln>
                    <a:extLst>
                      <a:ext uri="{53640926-AAD7-44D8-BBD7-CCE9431645EC}">
                        <a14:shadowObscured xmlns:a14="http://schemas.microsoft.com/office/drawing/2010/main"/>
                      </a:ext>
                    </a:extLst>
                  </pic:spPr>
                </pic:pic>
              </a:graphicData>
            </a:graphic>
          </wp:inline>
        </w:drawing>
      </w:r>
    </w:p>
    <w:p w:rsidR="007D6838" w:rsidRPr="000A3EBE" w:rsidRDefault="007D6838" w:rsidP="00ED6D0B">
      <w:pPr>
        <w:pStyle w:val="Legenda"/>
        <w:spacing w:after="120" w:line="360" w:lineRule="auto"/>
        <w:rPr>
          <w:rFonts w:cs="Times New Roman"/>
          <w:sz w:val="22"/>
          <w:szCs w:val="22"/>
        </w:rPr>
      </w:pPr>
      <w:bookmarkStart w:id="39" w:name="_Ref451607607"/>
      <w:r w:rsidRPr="000A3EBE">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w:t>
      </w:r>
      <w:r w:rsidR="006D5C75">
        <w:rPr>
          <w:rFonts w:cs="Times New Roman"/>
          <w:sz w:val="22"/>
          <w:szCs w:val="22"/>
        </w:rPr>
        <w:fldChar w:fldCharType="end"/>
      </w:r>
      <w:r w:rsidRPr="000A3EBE">
        <w:rPr>
          <w:rFonts w:cs="Times New Roman"/>
          <w:sz w:val="22"/>
          <w:szCs w:val="22"/>
        </w:rPr>
        <w:t xml:space="preserve"> Exemplificação do domínio de simulação. Grid marrom e azul, seção do corpo que possui diferentes velocidade de propagação. Grid vermelho, j-ésima fonte emissora. Grid amarelo, receptores. Grid verde, coordenadas que fecham o contorno do corpo e que necessitam de interpolação dos dados</w:t>
      </w:r>
      <w:bookmarkEnd w:id="39"/>
    </w:p>
    <w:p w:rsidR="00BB308B" w:rsidRPr="000A3EBE" w:rsidRDefault="00BB308B" w:rsidP="00DA2549">
      <w:pPr>
        <w:rPr>
          <w:rFonts w:eastAsiaTheme="minorEastAsia" w:cs="Times New Roman"/>
          <w:szCs w:val="24"/>
        </w:rPr>
      </w:pPr>
      <w:r w:rsidRPr="000A3EBE">
        <w:rPr>
          <w:rFonts w:eastAsiaTheme="minorEastAsia" w:cs="Times New Roman"/>
          <w:szCs w:val="24"/>
        </w:rPr>
        <w:t xml:space="preserve">A interpolação usada é linear e leva em consideração os dois sensores ‘reais’ mais próximos </w:t>
      </w:r>
      <m:oMath>
        <m:r>
          <m:rPr>
            <m:sty m:val="p"/>
          </m:rPr>
          <w:rPr>
            <w:rFonts w:ascii="Cambria Math" w:eastAsiaTheme="minorEastAsia" w:hAnsi="Cambria Math" w:cs="Times New Roman"/>
            <w:szCs w:val="24"/>
          </w:rPr>
          <m:t>(</m:t>
        </m:r>
        <m:r>
          <w:rPr>
            <w:rFonts w:ascii="Cambria Math" w:eastAsiaTheme="minorEastAsia" w:hAnsi="Cambria Math" w:cs="Times New Roman"/>
            <w:szCs w:val="24"/>
          </w:rPr>
          <m:t>k</m:t>
        </m:r>
        <m:r>
          <m:rPr>
            <m:sty m:val="p"/>
          </m:rPr>
          <w:rPr>
            <w:rFonts w:ascii="Cambria Math" w:eastAsiaTheme="minorEastAsia" w:hAnsi="Cambria Math" w:cs="Times New Roman"/>
            <w:szCs w:val="24"/>
          </w:rPr>
          <m:t xml:space="preserve">-1, </m:t>
        </m:r>
        <m:r>
          <w:rPr>
            <w:rFonts w:ascii="Cambria Math" w:eastAsiaTheme="minorEastAsia" w:hAnsi="Cambria Math" w:cs="Times New Roman"/>
            <w:szCs w:val="24"/>
          </w:rPr>
          <m:t>k</m:t>
        </m:r>
        <m:r>
          <m:rPr>
            <m:sty m:val="p"/>
          </m:rPr>
          <w:rPr>
            <w:rFonts w:ascii="Cambria Math" w:eastAsiaTheme="minorEastAsia" w:hAnsi="Cambria Math" w:cs="Times New Roman"/>
            <w:szCs w:val="24"/>
          </w:rPr>
          <m:t>+1)</m:t>
        </m:r>
      </m:oMath>
      <w:r w:rsidRPr="000A3EBE">
        <w:rPr>
          <w:rFonts w:eastAsiaTheme="minorEastAsia" w:cs="Times New Roman"/>
          <w:szCs w:val="24"/>
        </w:rPr>
        <w:t xml:space="preserve"> ao sensor ‘fictício’ </w:t>
      </w:r>
      <m:oMath>
        <m:r>
          <m:rPr>
            <m:sty m:val="p"/>
          </m:rPr>
          <w:rPr>
            <w:rFonts w:ascii="Cambria Math" w:eastAsiaTheme="minorEastAsia" w:hAnsi="Cambria Math" w:cs="Times New Roman"/>
            <w:szCs w:val="24"/>
          </w:rPr>
          <m:t>(</m:t>
        </m:r>
        <m:r>
          <w:rPr>
            <w:rFonts w:ascii="Cambria Math" w:eastAsiaTheme="minorEastAsia" w:hAnsi="Cambria Math" w:cs="Times New Roman"/>
            <w:szCs w:val="24"/>
          </w:rPr>
          <m:t>k</m:t>
        </m:r>
        <m:r>
          <m:rPr>
            <m:sty m:val="p"/>
          </m:rPr>
          <w:rPr>
            <w:rFonts w:ascii="Cambria Math" w:eastAsiaTheme="minorEastAsia" w:hAnsi="Cambria Math" w:cs="Times New Roman"/>
            <w:szCs w:val="24"/>
          </w:rPr>
          <m:t>)</m:t>
        </m:r>
      </m:oMath>
      <w:r w:rsidRPr="000A3EBE">
        <w:rPr>
          <w:rFonts w:eastAsiaTheme="minorEastAsia" w:cs="Times New Roman"/>
          <w:szCs w:val="24"/>
        </w:rPr>
        <w:t xml:space="preserve"> a ser interpolado. Além disso, a interpolação deve considerar o atraso do sinal recebido. O atraso na leitura ocorre, pois a distância e a velocidade entre cada par emissor-sensor são diferentes. Esse atraso é calculado </w:t>
      </w:r>
      <w:r w:rsidR="009E7847">
        <w:rPr>
          <w:rFonts w:eastAsiaTheme="minorEastAsia" w:cs="Times New Roman"/>
          <w:szCs w:val="24"/>
        </w:rPr>
        <w:t>por meio</w:t>
      </w:r>
      <w:r w:rsidRPr="000A3EBE">
        <w:rPr>
          <w:rFonts w:eastAsiaTheme="minorEastAsia" w:cs="Times New Roman"/>
          <w:szCs w:val="24"/>
        </w:rPr>
        <w:t xml:space="preserve"> da integral de linha:</w:t>
      </w:r>
    </w:p>
    <w:p w:rsidR="00BB308B" w:rsidRPr="000A3EBE" w:rsidRDefault="00A87191" w:rsidP="00ED6D0B">
      <w:pPr>
        <w:spacing w:after="120" w:line="360" w:lineRule="auto"/>
        <w:ind w:firstLine="360"/>
        <w:jc w:val="both"/>
        <w:rPr>
          <w:rFonts w:eastAsia="Times New Roman" w:cs="Times New Roman"/>
          <w:szCs w:val="24"/>
        </w:rPr>
      </w:pPr>
      <m:oMathPara>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jk</m:t>
              </m:r>
            </m:sub>
          </m:sSub>
          <m:r>
            <w:rPr>
              <w:rFonts w:ascii="Cambria Math" w:eastAsiaTheme="minorEastAsia" w:hAnsi="Cambria Math" w:cs="Times New Roman"/>
              <w:szCs w:val="24"/>
            </w:rPr>
            <m:t>=</m:t>
          </m:r>
          <m:nary>
            <m:naryPr>
              <m:limLoc m:val="subSup"/>
              <m:ctrlPr>
                <w:rPr>
                  <w:rFonts w:ascii="Cambria Math" w:eastAsiaTheme="minorEastAsia" w:hAnsi="Cambria Math" w:cs="Times New Roman"/>
                  <w:i/>
                  <w:szCs w:val="24"/>
                </w:rPr>
              </m:ctrlPr>
            </m:naryPr>
            <m:sub>
              <m:r>
                <w:rPr>
                  <w:rFonts w:ascii="Cambria Math" w:eastAsiaTheme="minorEastAsia" w:hAnsi="Cambria Math" w:cs="Times New Roman"/>
                  <w:szCs w:val="24"/>
                </w:rPr>
                <m:t>Sjk</m:t>
              </m:r>
            </m:sub>
            <m:sup/>
            <m:e>
              <m:f>
                <m:fPr>
                  <m:ctrlPr>
                    <w:rPr>
                      <w:rFonts w:ascii="Cambria Math" w:eastAsiaTheme="minorEastAsia" w:hAnsi="Cambria Math" w:cs="Times New Roman"/>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c</m:t>
                  </m:r>
                  <m:d>
                    <m:dPr>
                      <m:ctrlPr>
                        <w:rPr>
                          <w:rFonts w:ascii="Cambria Math" w:eastAsiaTheme="minorEastAsia" w:hAnsi="Cambria Math" w:cs="Times New Roman"/>
                          <w:i/>
                          <w:szCs w:val="24"/>
                        </w:rPr>
                      </m:ctrlPr>
                    </m:dPr>
                    <m:e>
                      <m:r>
                        <w:rPr>
                          <w:rFonts w:ascii="Cambria Math" w:eastAsiaTheme="minorEastAsia" w:hAnsi="Cambria Math" w:cs="Times New Roman"/>
                          <w:szCs w:val="24"/>
                        </w:rPr>
                        <m:t>x</m:t>
                      </m:r>
                    </m:e>
                  </m:d>
                </m:den>
              </m:f>
              <m:r>
                <w:rPr>
                  <w:rFonts w:ascii="Cambria Math" w:eastAsiaTheme="minorEastAsia" w:hAnsi="Cambria Math" w:cs="Times New Roman"/>
                  <w:szCs w:val="24"/>
                </w:rPr>
                <m:t>ds</m:t>
              </m:r>
            </m:e>
          </m:nary>
        </m:oMath>
      </m:oMathPara>
    </w:p>
    <w:p w:rsidR="00BB308B" w:rsidRPr="000A3EBE" w:rsidRDefault="00BB308B" w:rsidP="004A0E43">
      <w:pPr>
        <w:spacing w:after="120" w:line="360" w:lineRule="auto"/>
        <w:ind w:firstLine="709"/>
        <w:jc w:val="both"/>
        <w:rPr>
          <w:rFonts w:eastAsiaTheme="minorEastAsia" w:cs="Times New Roman"/>
          <w:szCs w:val="24"/>
        </w:rPr>
      </w:pPr>
      <w:r w:rsidRPr="000A3EBE">
        <w:rPr>
          <w:rFonts w:eastAsiaTheme="minorEastAsia" w:cs="Times New Roman"/>
          <w:szCs w:val="24"/>
        </w:rPr>
        <w:t xml:space="preserve">Onde S é o percurso que liga diretamente o emissor </w:t>
      </w:r>
      <m:oMath>
        <m:r>
          <w:rPr>
            <w:rFonts w:ascii="Cambria Math" w:eastAsiaTheme="minorEastAsia" w:hAnsi="Cambria Math" w:cs="Times New Roman"/>
            <w:szCs w:val="24"/>
          </w:rPr>
          <m:t>j</m:t>
        </m:r>
      </m:oMath>
      <w:r w:rsidRPr="000A3EBE">
        <w:rPr>
          <w:rFonts w:eastAsiaTheme="minorEastAsia" w:cs="Times New Roman"/>
          <w:szCs w:val="24"/>
        </w:rPr>
        <w:t xml:space="preserve"> ao sensor </w:t>
      </w:r>
      <m:oMath>
        <m:r>
          <w:rPr>
            <w:rFonts w:ascii="Cambria Math" w:eastAsiaTheme="minorEastAsia" w:hAnsi="Cambria Math" w:cs="Times New Roman"/>
            <w:szCs w:val="24"/>
          </w:rPr>
          <m:t>k</m:t>
        </m:r>
      </m:oMath>
      <w:r w:rsidRPr="000A3EBE">
        <w:rPr>
          <w:rFonts w:eastAsiaTheme="minorEastAsia" w:cs="Times New Roman"/>
          <w:szCs w:val="24"/>
        </w:rPr>
        <w:t xml:space="preserve"> e </w:t>
      </w:r>
      <m:oMath>
        <m:r>
          <w:rPr>
            <w:rFonts w:ascii="Cambria Math" w:eastAsiaTheme="minorEastAsia" w:hAnsi="Cambria Math" w:cs="Times New Roman"/>
            <w:szCs w:val="24"/>
          </w:rPr>
          <m:t>c</m:t>
        </m:r>
        <m:r>
          <m:rPr>
            <m:sty m:val="p"/>
          </m:rPr>
          <w:rPr>
            <w:rFonts w:ascii="Cambria Math" w:eastAsiaTheme="minorEastAsia" w:hAnsi="Cambria Math" w:cs="Times New Roman"/>
            <w:szCs w:val="24"/>
          </w:rPr>
          <m:t>(</m:t>
        </m:r>
        <m:r>
          <w:rPr>
            <w:rFonts w:ascii="Cambria Math" w:eastAsiaTheme="minorEastAsia" w:hAnsi="Cambria Math" w:cs="Times New Roman"/>
            <w:szCs w:val="24"/>
          </w:rPr>
          <m:t>x</m:t>
        </m:r>
        <m:r>
          <m:rPr>
            <m:sty m:val="p"/>
          </m:rPr>
          <w:rPr>
            <w:rFonts w:ascii="Cambria Math" w:eastAsiaTheme="minorEastAsia" w:hAnsi="Cambria Math" w:cs="Times New Roman"/>
            <w:szCs w:val="24"/>
          </w:rPr>
          <m:t>)</m:t>
        </m:r>
      </m:oMath>
      <w:r w:rsidRPr="000A3EBE">
        <w:rPr>
          <w:rFonts w:eastAsiaTheme="minorEastAsia" w:cs="Times New Roman"/>
          <w:szCs w:val="24"/>
        </w:rPr>
        <w:t xml:space="preserve"> é a velocidade de propagação no ponto </w:t>
      </w:r>
      <m:oMath>
        <m:r>
          <w:rPr>
            <w:rFonts w:ascii="Cambria Math" w:eastAsiaTheme="minorEastAsia" w:hAnsi="Cambria Math" w:cs="Times New Roman"/>
            <w:szCs w:val="24"/>
          </w:rPr>
          <m:t>x</m:t>
        </m:r>
      </m:oMath>
      <w:r w:rsidRPr="000A3EBE">
        <w:rPr>
          <w:rFonts w:eastAsiaTheme="minorEastAsia" w:cs="Times New Roman"/>
          <w:szCs w:val="24"/>
        </w:rPr>
        <w:t xml:space="preserve"> pertencente ao percurso S. Assim, o sinal interpolado é calculado com a fórmula:</w:t>
      </w:r>
    </w:p>
    <w:p w:rsidR="00BB308B" w:rsidRPr="000A3EBE" w:rsidRDefault="00A87191" w:rsidP="00ED6D0B">
      <w:pPr>
        <w:spacing w:after="120" w:line="360" w:lineRule="auto"/>
        <w:ind w:firstLine="360"/>
        <w:jc w:val="both"/>
        <w:rPr>
          <w:rFonts w:eastAsia="Times New Roman" w:cs="Times New Roman"/>
          <w:szCs w:val="24"/>
        </w:rPr>
      </w:pPr>
      <m:oMathPara>
        <m:oMath>
          <m:m>
            <m:mPr>
              <m:mcs>
                <m:mc>
                  <m:mcPr>
                    <m:count m:val="1"/>
                    <m:mcJc m:val="center"/>
                  </m:mcPr>
                </m:mc>
              </m:mcs>
              <m:ctrlPr>
                <w:rPr>
                  <w:rFonts w:ascii="Cambria Math" w:eastAsiaTheme="minorEastAsia" w:hAnsi="Cambria Math" w:cs="Times New Roman"/>
                  <w:i/>
                  <w:szCs w:val="24"/>
                </w:rPr>
              </m:ctrlPr>
            </m:mP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j,k</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jk</m:t>
                        </m:r>
                      </m:sub>
                    </m:sSub>
                  </m:e>
                </m:d>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k,k+1</m:t>
                    </m:r>
                  </m:sub>
                </m:sSub>
                <m:r>
                  <w:rPr>
                    <w:rFonts w:ascii="Cambria Math" w:eastAsiaTheme="minorEastAsia" w:hAnsi="Cambria Math" w:cs="Times New Roman"/>
                    <w:szCs w:val="24"/>
                  </w:rPr>
                  <m:t xml:space="preserve">⋅ </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j,k+1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jk+1</m:t>
                        </m:r>
                      </m:sub>
                    </m:sSub>
                  </m:e>
                </m:d>
                <m:r>
                  <w:rPr>
                    <w:rFonts w:ascii="Cambria Math" w:eastAsiaTheme="minorEastAsia" w:hAnsi="Cambria Math" w:cs="Times New Roman"/>
                    <w:szCs w:val="24"/>
                  </w:rPr>
                  <m:t xml:space="preserve">+ </m:t>
                </m:r>
              </m:e>
            </m:mr>
            <m:mr>
              <m:e>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w</m:t>
                    </m:r>
                  </m:e>
                  <m:sub>
                    <m:r>
                      <w:rPr>
                        <w:rFonts w:ascii="Cambria Math" w:eastAsiaTheme="minorEastAsia" w:hAnsi="Cambria Math" w:cs="Times New Roman"/>
                        <w:szCs w:val="24"/>
                      </w:rPr>
                      <m:t xml:space="preserve">k,k-1 </m:t>
                    </m:r>
                  </m:sub>
                </m:sSub>
                <m:r>
                  <w:rPr>
                    <w:rFonts w:ascii="Cambria Math" w:eastAsiaTheme="minorEastAsia" w:hAnsi="Cambria Math" w:cs="Times New Roman"/>
                    <w:szCs w:val="24"/>
                  </w:rPr>
                  <m: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j,k-1</m:t>
                    </m:r>
                  </m:sub>
                </m:sSub>
                <m:d>
                  <m:dPr>
                    <m:ctrlPr>
                      <w:rPr>
                        <w:rFonts w:ascii="Cambria Math" w:eastAsiaTheme="minorEastAsia" w:hAnsi="Cambria Math" w:cs="Times New Roman"/>
                        <w:i/>
                        <w:szCs w:val="24"/>
                      </w:rPr>
                    </m:ctrlPr>
                  </m:dPr>
                  <m:e>
                    <m:r>
                      <w:rPr>
                        <w:rFonts w:ascii="Cambria Math" w:eastAsiaTheme="minorEastAsia" w:hAnsi="Cambria Math" w:cs="Times New Roman"/>
                        <w:szCs w:val="24"/>
                      </w:rPr>
                      <m:t>t-</m:t>
                    </m:r>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t</m:t>
                        </m:r>
                      </m:e>
                      <m:sub>
                        <m:r>
                          <w:rPr>
                            <w:rFonts w:ascii="Cambria Math" w:eastAsiaTheme="minorEastAsia" w:hAnsi="Cambria Math" w:cs="Times New Roman"/>
                            <w:szCs w:val="24"/>
                          </w:rPr>
                          <m:t>jk-1</m:t>
                        </m:r>
                      </m:sub>
                    </m:sSub>
                  </m:e>
                </m:d>
              </m:e>
            </m:mr>
          </m:m>
        </m:oMath>
      </m:oMathPara>
    </w:p>
    <w:p w:rsidR="00BB308B" w:rsidRPr="000A3EBE" w:rsidRDefault="00BB308B" w:rsidP="004A0E43">
      <w:pPr>
        <w:pStyle w:val="TextosemFormatao"/>
        <w:spacing w:after="120" w:line="360" w:lineRule="auto"/>
        <w:ind w:firstLine="709"/>
        <w:jc w:val="both"/>
        <w:rPr>
          <w:rFonts w:ascii="Times New Roman" w:eastAsiaTheme="minorEastAsia" w:hAnsi="Times New Roman" w:cs="Times New Roman"/>
          <w:sz w:val="24"/>
          <w:lang w:val="pt-BR" w:bidi="hi-IN"/>
        </w:rPr>
      </w:pPr>
      <w:r w:rsidRPr="000A3EBE">
        <w:rPr>
          <w:rFonts w:ascii="Times New Roman" w:eastAsiaTheme="minorEastAsia" w:hAnsi="Times New Roman" w:cs="Times New Roman"/>
          <w:sz w:val="24"/>
          <w:lang w:val="pt-BR" w:bidi="hi-IN"/>
        </w:rPr>
        <w:t xml:space="preserve">Onde </w:t>
      </w:r>
      <m:oMath>
        <m:sSub>
          <m:sSubPr>
            <m:ctrlPr>
              <w:rPr>
                <w:rFonts w:ascii="Cambria Math" w:eastAsiaTheme="minorEastAsia" w:hAnsi="Cambria Math" w:cs="Times New Roman"/>
                <w:sz w:val="24"/>
                <w:lang w:val="pt-BR" w:bidi="hi-IN"/>
              </w:rPr>
            </m:ctrlPr>
          </m:sSubPr>
          <m:e>
            <m:r>
              <w:rPr>
                <w:rFonts w:ascii="Cambria Math" w:eastAsiaTheme="minorEastAsia" w:hAnsi="Cambria Math" w:cs="Times New Roman"/>
                <w:sz w:val="24"/>
                <w:lang w:val="pt-BR" w:bidi="hi-IN"/>
              </w:rPr>
              <m:t>g</m:t>
            </m:r>
          </m:e>
          <m:sub>
            <m:r>
              <w:rPr>
                <w:rFonts w:ascii="Cambria Math" w:eastAsiaTheme="minorEastAsia" w:hAnsi="Cambria Math" w:cs="Times New Roman"/>
                <w:sz w:val="24"/>
                <w:lang w:val="pt-BR" w:bidi="hi-IN"/>
              </w:rPr>
              <m:t>j</m:t>
            </m:r>
            <m:r>
              <m:rPr>
                <m:sty m:val="p"/>
              </m:rPr>
              <w:rPr>
                <w:rFonts w:ascii="Cambria Math" w:eastAsiaTheme="minorEastAsia" w:hAnsi="Cambria Math" w:cs="Times New Roman"/>
                <w:sz w:val="24"/>
                <w:lang w:val="pt-BR" w:bidi="hi-IN"/>
              </w:rPr>
              <m:t>,</m:t>
            </m:r>
            <m:r>
              <w:rPr>
                <w:rFonts w:ascii="Cambria Math" w:eastAsiaTheme="minorEastAsia" w:hAnsi="Cambria Math" w:cs="Times New Roman"/>
                <w:sz w:val="24"/>
                <w:lang w:val="pt-BR" w:bidi="hi-IN"/>
              </w:rPr>
              <m:t>k</m:t>
            </m:r>
          </m:sub>
        </m:sSub>
      </m:oMath>
      <w:r w:rsidRPr="000A3EBE">
        <w:rPr>
          <w:rFonts w:ascii="Times New Roman" w:eastAsiaTheme="minorEastAsia" w:hAnsi="Times New Roman" w:cs="Times New Roman"/>
          <w:sz w:val="24"/>
          <w:lang w:val="pt-BR" w:bidi="hi-IN"/>
        </w:rPr>
        <w:t xml:space="preserve"> é o sinal recebido pelo sensor </w:t>
      </w:r>
      <m:oMath>
        <m:r>
          <w:rPr>
            <w:rFonts w:ascii="Cambria Math" w:eastAsiaTheme="minorEastAsia" w:hAnsi="Cambria Math" w:cs="Times New Roman"/>
            <w:sz w:val="24"/>
            <w:lang w:val="pt-BR" w:bidi="hi-IN"/>
          </w:rPr>
          <m:t>k</m:t>
        </m:r>
      </m:oMath>
      <w:r w:rsidRPr="000A3EBE">
        <w:rPr>
          <w:rFonts w:ascii="Times New Roman" w:eastAsiaTheme="minorEastAsia" w:hAnsi="Times New Roman" w:cs="Times New Roman"/>
          <w:sz w:val="24"/>
          <w:lang w:val="pt-BR" w:bidi="hi-IN"/>
        </w:rPr>
        <w:t xml:space="preserve"> durante a simulação da fonte </w:t>
      </w:r>
      <m:oMath>
        <m:r>
          <w:rPr>
            <w:rFonts w:ascii="Cambria Math" w:eastAsiaTheme="minorEastAsia" w:hAnsi="Cambria Math" w:cs="Times New Roman"/>
            <w:sz w:val="24"/>
            <w:lang w:val="pt-BR" w:bidi="hi-IN"/>
          </w:rPr>
          <m:t>j</m:t>
        </m:r>
      </m:oMath>
      <w:r w:rsidRPr="000A3EBE">
        <w:rPr>
          <w:rFonts w:ascii="Times New Roman" w:eastAsiaTheme="minorEastAsia" w:hAnsi="Times New Roman" w:cs="Times New Roman"/>
          <w:sz w:val="24"/>
          <w:lang w:val="pt-BR" w:bidi="hi-IN"/>
        </w:rPr>
        <w:t xml:space="preserve"> e os pesos </w:t>
      </w:r>
      <m:oMath>
        <m:sSub>
          <m:sSubPr>
            <m:ctrlPr>
              <w:rPr>
                <w:rFonts w:ascii="Cambria Math" w:eastAsiaTheme="minorEastAsia" w:hAnsi="Cambria Math" w:cs="Times New Roman"/>
                <w:sz w:val="24"/>
                <w:lang w:val="pt-BR" w:bidi="hi-IN"/>
              </w:rPr>
            </m:ctrlPr>
          </m:sSubPr>
          <m:e>
            <m:r>
              <w:rPr>
                <w:rFonts w:ascii="Cambria Math" w:eastAsiaTheme="minorEastAsia" w:hAnsi="Cambria Math" w:cs="Times New Roman"/>
                <w:sz w:val="24"/>
                <w:lang w:val="pt-BR" w:bidi="hi-IN"/>
              </w:rPr>
              <m:t>w</m:t>
            </m:r>
          </m:e>
          <m:sub>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m:t>
            </m:r>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+1</m:t>
            </m:r>
          </m:sub>
        </m:sSub>
        <m:r>
          <m:rPr>
            <m:sty m:val="p"/>
          </m:rPr>
          <w:rPr>
            <w:rFonts w:ascii="Cambria Math" w:eastAsiaTheme="minorEastAsia" w:hAnsi="Cambria Math" w:cs="Times New Roman"/>
            <w:sz w:val="24"/>
            <w:lang w:val="pt-BR" w:bidi="hi-IN"/>
          </w:rPr>
          <m:t xml:space="preserve"> </m:t>
        </m:r>
      </m:oMath>
      <w:r w:rsidRPr="000A3EBE">
        <w:rPr>
          <w:rFonts w:ascii="Times New Roman" w:eastAsiaTheme="minorEastAsia" w:hAnsi="Times New Roman" w:cs="Times New Roman"/>
          <w:sz w:val="24"/>
          <w:lang w:val="pt-BR" w:bidi="hi-IN"/>
        </w:rPr>
        <w:t xml:space="preserve">e </w:t>
      </w:r>
      <m:oMath>
        <m:sSub>
          <m:sSubPr>
            <m:ctrlPr>
              <w:rPr>
                <w:rFonts w:ascii="Cambria Math" w:eastAsiaTheme="minorEastAsia" w:hAnsi="Cambria Math" w:cs="Times New Roman"/>
                <w:sz w:val="24"/>
                <w:lang w:val="pt-BR" w:bidi="hi-IN"/>
              </w:rPr>
            </m:ctrlPr>
          </m:sSubPr>
          <m:e>
            <m:r>
              <w:rPr>
                <w:rFonts w:ascii="Cambria Math" w:eastAsiaTheme="minorEastAsia" w:hAnsi="Cambria Math" w:cs="Times New Roman"/>
                <w:sz w:val="24"/>
                <w:lang w:val="pt-BR" w:bidi="hi-IN"/>
              </w:rPr>
              <m:t>w</m:t>
            </m:r>
          </m:e>
          <m:sub>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m:t>
            </m:r>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-1</m:t>
            </m:r>
          </m:sub>
        </m:sSub>
      </m:oMath>
      <w:r w:rsidRPr="000A3EBE">
        <w:rPr>
          <w:rFonts w:ascii="Times New Roman" w:eastAsiaTheme="minorEastAsia" w:hAnsi="Times New Roman" w:cs="Times New Roman"/>
          <w:sz w:val="24"/>
          <w:lang w:val="pt-BR" w:bidi="hi-IN"/>
        </w:rPr>
        <w:t xml:space="preserve"> são inversamente proporcionais à distância entre os respectivos sensores, sendo que </w:t>
      </w:r>
      <m:oMath>
        <m:sSub>
          <m:sSubPr>
            <m:ctrlPr>
              <w:rPr>
                <w:rFonts w:ascii="Cambria Math" w:eastAsiaTheme="minorEastAsia" w:hAnsi="Cambria Math" w:cs="Times New Roman"/>
                <w:sz w:val="24"/>
                <w:lang w:val="pt-BR" w:bidi="hi-IN"/>
              </w:rPr>
            </m:ctrlPr>
          </m:sSubPr>
          <m:e>
            <m:r>
              <w:rPr>
                <w:rFonts w:ascii="Cambria Math" w:eastAsiaTheme="minorEastAsia" w:hAnsi="Cambria Math" w:cs="Times New Roman"/>
                <w:sz w:val="24"/>
                <w:lang w:val="pt-BR" w:bidi="hi-IN"/>
              </w:rPr>
              <m:t>w</m:t>
            </m:r>
          </m:e>
          <m:sub>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m:t>
            </m:r>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+1</m:t>
            </m:r>
          </m:sub>
        </m:sSub>
        <m:r>
          <m:rPr>
            <m:sty m:val="p"/>
          </m:rPr>
          <w:rPr>
            <w:rFonts w:ascii="Cambria Math" w:eastAsiaTheme="minorEastAsia" w:hAnsi="Cambria Math" w:cs="Times New Roman"/>
            <w:sz w:val="24"/>
            <w:lang w:val="pt-BR" w:bidi="hi-IN"/>
          </w:rPr>
          <m:t xml:space="preserve">+ </m:t>
        </m:r>
        <m:sSub>
          <m:sSubPr>
            <m:ctrlPr>
              <w:rPr>
                <w:rFonts w:ascii="Cambria Math" w:eastAsiaTheme="minorEastAsia" w:hAnsi="Cambria Math" w:cs="Times New Roman"/>
                <w:sz w:val="24"/>
                <w:lang w:val="pt-BR" w:bidi="hi-IN"/>
              </w:rPr>
            </m:ctrlPr>
          </m:sSubPr>
          <m:e>
            <m:r>
              <w:rPr>
                <w:rFonts w:ascii="Cambria Math" w:eastAsiaTheme="minorEastAsia" w:hAnsi="Cambria Math" w:cs="Times New Roman"/>
                <w:sz w:val="24"/>
                <w:lang w:val="pt-BR" w:bidi="hi-IN"/>
              </w:rPr>
              <m:t>w</m:t>
            </m:r>
          </m:e>
          <m:sub>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m:t>
            </m:r>
            <m:r>
              <w:rPr>
                <w:rFonts w:ascii="Cambria Math" w:eastAsiaTheme="minorEastAsia" w:hAnsi="Cambria Math" w:cs="Times New Roman"/>
                <w:sz w:val="24"/>
                <w:lang w:val="pt-BR" w:bidi="hi-IN"/>
              </w:rPr>
              <m:t>k</m:t>
            </m:r>
            <m:r>
              <m:rPr>
                <m:sty m:val="p"/>
              </m:rPr>
              <w:rPr>
                <w:rFonts w:ascii="Cambria Math" w:eastAsiaTheme="minorEastAsia" w:hAnsi="Cambria Math" w:cs="Times New Roman"/>
                <w:sz w:val="24"/>
                <w:lang w:val="pt-BR" w:bidi="hi-IN"/>
              </w:rPr>
              <m:t>-1</m:t>
            </m:r>
          </m:sub>
        </m:sSub>
        <m:r>
          <m:rPr>
            <m:sty m:val="p"/>
          </m:rPr>
          <w:rPr>
            <w:rFonts w:ascii="Cambria Math" w:eastAsiaTheme="minorEastAsia" w:hAnsi="Cambria Math" w:cs="Times New Roman"/>
            <w:sz w:val="24"/>
            <w:lang w:val="pt-BR" w:bidi="hi-IN"/>
          </w:rPr>
          <m:t>=1.</m:t>
        </m:r>
      </m:oMath>
    </w:p>
    <w:p w:rsidR="00BB308B" w:rsidRPr="007E4262" w:rsidRDefault="00BB308B" w:rsidP="00ED6D0B">
      <w:pPr>
        <w:spacing w:after="120" w:line="360" w:lineRule="auto"/>
        <w:jc w:val="both"/>
        <w:rPr>
          <w:rFonts w:eastAsia="Times New Roman" w:cs="Times New Roman"/>
          <w:kern w:val="3"/>
          <w:lang w:eastAsia="zh-CN"/>
        </w:rPr>
      </w:pPr>
    </w:p>
    <w:p w:rsidR="00BB308B" w:rsidRPr="000A3EBE" w:rsidRDefault="00BB308B" w:rsidP="000A3EBE">
      <w:pPr>
        <w:pStyle w:val="Ttulo3"/>
      </w:pPr>
      <w:bookmarkStart w:id="40" w:name="_Toc451717445"/>
      <w:r w:rsidRPr="000A3EBE">
        <w:t>4ª etapa</w:t>
      </w:r>
      <w:r w:rsidR="00AE385C" w:rsidRPr="000A3EBE">
        <w:t xml:space="preserve"> (</w:t>
      </w:r>
      <w:r w:rsidR="009E7847">
        <w:t>a</w:t>
      </w:r>
      <w:r w:rsidR="00AE385C" w:rsidRPr="000A3EBE">
        <w:t>primoramento)</w:t>
      </w:r>
      <w:bookmarkEnd w:id="40"/>
    </w:p>
    <w:p w:rsidR="00BB308B" w:rsidRPr="00EA2EBE" w:rsidRDefault="00BB308B" w:rsidP="00ED6D0B">
      <w:pPr>
        <w:pStyle w:val="TextosemFormatao"/>
        <w:spacing w:after="120" w:line="360" w:lineRule="auto"/>
        <w:ind w:firstLine="284"/>
        <w:jc w:val="both"/>
        <w:rPr>
          <w:rFonts w:ascii="Times New Roman" w:eastAsiaTheme="minorEastAsia" w:hAnsi="Times New Roman" w:cs="Times New Roman"/>
          <w:sz w:val="24"/>
          <w:lang w:val="pt-BR" w:bidi="hi-IN"/>
        </w:rPr>
      </w:pPr>
    </w:p>
    <w:p w:rsidR="00BB308B" w:rsidRPr="00EA2EBE" w:rsidRDefault="00BB308B" w:rsidP="004A0E43">
      <w:pPr>
        <w:spacing w:after="120" w:line="360" w:lineRule="auto"/>
        <w:ind w:firstLine="709"/>
        <w:jc w:val="both"/>
        <w:rPr>
          <w:rFonts w:eastAsiaTheme="minorEastAsia" w:cs="Times New Roman"/>
          <w:szCs w:val="24"/>
        </w:rPr>
      </w:pPr>
      <w:r w:rsidRPr="00EA2EBE">
        <w:rPr>
          <w:rFonts w:eastAsiaTheme="minorEastAsia" w:cs="Times New Roman"/>
          <w:szCs w:val="24"/>
        </w:rPr>
        <w:t xml:space="preserve">A quarta etapa é onde </w:t>
      </w:r>
      <w:r w:rsidR="009F6084">
        <w:rPr>
          <w:rFonts w:eastAsiaTheme="minorEastAsia" w:cs="Times New Roman"/>
          <w:szCs w:val="24"/>
        </w:rPr>
        <w:t xml:space="preserve">se </w:t>
      </w:r>
      <w:r w:rsidRPr="00EA2EBE">
        <w:rPr>
          <w:rFonts w:eastAsiaTheme="minorEastAsia" w:cs="Times New Roman"/>
          <w:szCs w:val="24"/>
        </w:rPr>
        <w:t xml:space="preserve">calcula o aprimoramento do coeficiente </w:t>
      </w:r>
      <m:oMath>
        <m:r>
          <m:rPr>
            <m:sty m:val="p"/>
          </m:rPr>
          <w:rPr>
            <w:rFonts w:ascii="Cambria Math" w:eastAsiaTheme="minorEastAsia" w:hAnsi="Cambria Math" w:cs="Times New Roman"/>
            <w:szCs w:val="24"/>
          </w:rPr>
          <m:t>(</m:t>
        </m:r>
        <m:r>
          <w:rPr>
            <w:rFonts w:ascii="Cambria Math" w:eastAsiaTheme="minorEastAsia" w:hAnsi="Cambria Math" w:cs="Times New Roman"/>
            <w:szCs w:val="24"/>
          </w:rPr>
          <m:t>c</m:t>
        </m:r>
        <m:r>
          <m:rPr>
            <m:sty m:val="p"/>
          </m:rPr>
          <w:rPr>
            <w:rFonts w:ascii="Cambria Math" w:eastAsiaTheme="minorEastAsia" w:hAnsi="Cambria Math" w:cs="Times New Roman"/>
            <w:szCs w:val="24"/>
          </w:rPr>
          <m:t>)</m:t>
        </m:r>
      </m:oMath>
      <w:r w:rsidRPr="00EA2EBE">
        <w:rPr>
          <w:rFonts w:eastAsiaTheme="minorEastAsia" w:cs="Times New Roman"/>
          <w:szCs w:val="24"/>
        </w:rPr>
        <w:t xml:space="preserve"> do corpo. Em </w:t>
      </w:r>
      <w:r w:rsidRPr="009F6084">
        <w:rPr>
          <w:rFonts w:eastAsiaTheme="minorEastAsia" w:cs="Times New Roman"/>
          <w:color w:val="FF0000"/>
          <w:szCs w:val="24"/>
        </w:rPr>
        <w:t>[</w:t>
      </w:r>
      <w:r w:rsidR="0037649E" w:rsidRPr="009F6084">
        <w:rPr>
          <w:rFonts w:eastAsiaTheme="minorEastAsia" w:cs="Times New Roman"/>
          <w:color w:val="FF0000"/>
          <w:szCs w:val="24"/>
        </w:rPr>
        <w:t>#4</w:t>
      </w:r>
      <w:r w:rsidRPr="009F6084">
        <w:rPr>
          <w:rFonts w:eastAsiaTheme="minorEastAsia" w:cs="Times New Roman"/>
          <w:color w:val="FF0000"/>
          <w:szCs w:val="24"/>
        </w:rPr>
        <w:t>]</w:t>
      </w:r>
      <w:r w:rsidR="009F6084">
        <w:rPr>
          <w:rFonts w:eastAsiaTheme="minorEastAsia" w:cs="Times New Roman"/>
          <w:color w:val="FF0000"/>
          <w:szCs w:val="24"/>
        </w:rPr>
        <w:t>,</w:t>
      </w:r>
      <w:r w:rsidRPr="009F6084">
        <w:rPr>
          <w:rFonts w:eastAsiaTheme="minorEastAsia" w:cs="Times New Roman"/>
          <w:color w:val="FF0000"/>
          <w:szCs w:val="24"/>
        </w:rPr>
        <w:t xml:space="preserve"> </w:t>
      </w:r>
      <w:r w:rsidRPr="00EA2EBE">
        <w:rPr>
          <w:rFonts w:eastAsiaTheme="minorEastAsia" w:cs="Times New Roman"/>
          <w:szCs w:val="24"/>
        </w:rPr>
        <w:t>deduz</w:t>
      </w:r>
      <w:r w:rsidR="009F6084">
        <w:rPr>
          <w:rFonts w:eastAsiaTheme="minorEastAsia" w:cs="Times New Roman"/>
          <w:szCs w:val="24"/>
        </w:rPr>
        <w:t>-se</w:t>
      </w:r>
      <w:r w:rsidRPr="00EA2EBE">
        <w:rPr>
          <w:rFonts w:eastAsiaTheme="minorEastAsia" w:cs="Times New Roman"/>
          <w:szCs w:val="24"/>
        </w:rPr>
        <w:t xml:space="preserve"> que uma aproximação para a operação </w:t>
      </w:r>
      <m:oMath>
        <m:sSubSup>
          <m:sSubSupPr>
            <m:ctrlPr>
              <w:rPr>
                <w:rFonts w:ascii="Cambria Math" w:eastAsiaTheme="minorEastAsia" w:hAnsi="Cambria Math" w:cs="Times New Roman"/>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j</m:t>
            </m:r>
          </m:sub>
          <m:sup>
            <m:r>
              <m:rPr>
                <m:sty m:val="p"/>
              </m:rPr>
              <w:rPr>
                <w:rFonts w:ascii="Cambria Math" w:eastAsiaTheme="minorEastAsia" w:hAnsi="Cambria Math" w:cs="Times New Roman"/>
                <w:szCs w:val="24"/>
              </w:rPr>
              <m:t>'</m:t>
            </m:r>
          </m:sup>
        </m:sSubSup>
        <m:sSup>
          <m:sSupPr>
            <m:ctrlPr>
              <w:rPr>
                <w:rFonts w:ascii="Cambria Math" w:eastAsiaTheme="minorEastAsia" w:hAnsi="Cambria Math" w:cs="Times New Roman"/>
                <w:szCs w:val="24"/>
              </w:rPr>
            </m:ctrlPr>
          </m:sSupPr>
          <m:e>
            <m:d>
              <m:dPr>
                <m:ctrlPr>
                  <w:rPr>
                    <w:rFonts w:ascii="Cambria Math" w:eastAsiaTheme="minorEastAsia" w:hAnsi="Cambria Math" w:cs="Times New Roman"/>
                    <w:szCs w:val="24"/>
                  </w:rPr>
                </m:ctrlPr>
              </m:dPr>
              <m:e>
                <m:r>
                  <w:rPr>
                    <w:rFonts w:ascii="Cambria Math" w:eastAsiaTheme="minorEastAsia" w:hAnsi="Cambria Math" w:cs="Times New Roman"/>
                    <w:szCs w:val="24"/>
                  </w:rPr>
                  <m:t>f</m:t>
                </m:r>
              </m:e>
            </m:d>
          </m:e>
          <m:sup>
            <m:r>
              <m:rPr>
                <m:sty m:val="p"/>
              </m:rPr>
              <w:rPr>
                <w:rFonts w:ascii="Cambria Math" w:eastAsiaTheme="minorEastAsia" w:hAnsi="Cambria Math" w:cs="Times New Roman"/>
                <w:szCs w:val="24"/>
              </w:rPr>
              <m:t>*</m:t>
            </m:r>
          </m:sup>
        </m:sSup>
        <m:r>
          <m:rPr>
            <m:sty m:val="p"/>
          </m:rP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j</m:t>
            </m:r>
          </m:sub>
        </m:sSub>
        <m:r>
          <m:rPr>
            <m:sty m:val="p"/>
          </m:rP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w:rPr>
                <w:rFonts w:ascii="Cambria Math" w:eastAsiaTheme="minorEastAsia" w:hAnsi="Cambria Math" w:cs="Times New Roman"/>
                <w:szCs w:val="24"/>
              </w:rPr>
              <m:t>R</m:t>
            </m:r>
          </m:e>
          <m:sub>
            <m:r>
              <w:rPr>
                <w:rFonts w:ascii="Cambria Math" w:eastAsiaTheme="minorEastAsia" w:hAnsi="Cambria Math" w:cs="Times New Roman"/>
                <w:szCs w:val="24"/>
              </w:rPr>
              <m:t>j</m:t>
            </m:r>
          </m:sub>
        </m:sSub>
        <m:d>
          <m:dPr>
            <m:ctrlPr>
              <w:rPr>
                <w:rFonts w:ascii="Cambria Math" w:eastAsiaTheme="minorEastAsia" w:hAnsi="Cambria Math" w:cs="Times New Roman"/>
                <w:szCs w:val="24"/>
              </w:rPr>
            </m:ctrlPr>
          </m:dPr>
          <m:e>
            <m:r>
              <w:rPr>
                <w:rFonts w:ascii="Cambria Math" w:eastAsiaTheme="minorEastAsia" w:hAnsi="Cambria Math" w:cs="Times New Roman"/>
                <w:szCs w:val="24"/>
              </w:rPr>
              <m:t>f</m:t>
            </m:r>
          </m:e>
        </m:d>
        <m:r>
          <m:rPr>
            <m:sty m:val="p"/>
          </m:rPr>
          <w:rPr>
            <w:rFonts w:ascii="Cambria Math" w:eastAsiaTheme="minorEastAsia" w:hAnsi="Cambria Math" w:cs="Times New Roman"/>
            <w:szCs w:val="24"/>
          </w:rPr>
          <m:t>)</m:t>
        </m:r>
      </m:oMath>
      <w:r w:rsidRPr="00EA2EBE">
        <w:rPr>
          <w:rFonts w:eastAsiaTheme="minorEastAsia" w:cs="Times New Roman"/>
          <w:szCs w:val="24"/>
        </w:rPr>
        <w:t xml:space="preserve"> é:</w:t>
      </w:r>
    </w:p>
    <w:p w:rsidR="00BB308B" w:rsidRPr="00EA2EBE" w:rsidRDefault="00A87191" w:rsidP="00ED6D0B">
      <w:pPr>
        <w:pStyle w:val="TextosemFormatao"/>
        <w:spacing w:after="120" w:line="360" w:lineRule="auto"/>
        <w:ind w:firstLine="284"/>
        <w:jc w:val="right"/>
        <w:rPr>
          <w:rFonts w:ascii="Times New Roman" w:eastAsiaTheme="minorEastAsia" w:hAnsi="Times New Roman" w:cs="Times New Roman"/>
          <w:sz w:val="24"/>
        </w:rPr>
      </w:pPr>
      <m:oMathPara>
        <m:oMath>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R</m:t>
              </m:r>
            </m:e>
            <m:sub>
              <m:r>
                <w:rPr>
                  <w:rFonts w:ascii="Cambria Math" w:eastAsiaTheme="minorEastAsia" w:hAnsi="Cambria Math" w:cs="Times New Roman"/>
                  <w:sz w:val="24"/>
                </w:rPr>
                <m:t>j</m:t>
              </m:r>
            </m:sub>
            <m:sup>
              <m:r>
                <w:rPr>
                  <w:rFonts w:ascii="Cambria Math" w:eastAsiaTheme="minorEastAsia" w:hAnsi="Cambria Math" w:cs="Times New Roman"/>
                  <w:sz w:val="24"/>
                </w:rPr>
                <m:t>'</m:t>
              </m:r>
            </m:sup>
          </m:sSubSup>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r>
                    <w:rPr>
                      <w:rFonts w:ascii="Cambria Math" w:eastAsiaTheme="minorEastAsia" w:hAnsi="Cambria Math" w:cs="Times New Roman"/>
                      <w:sz w:val="24"/>
                    </w:rPr>
                    <m:t>f</m:t>
                  </m:r>
                </m:e>
              </m:d>
            </m:e>
            <m:sup>
              <m:r>
                <w:rPr>
                  <w:rFonts w:ascii="Cambria Math" w:eastAsiaTheme="minorEastAsia" w:hAnsi="Cambria Math" w:cs="Times New Roman"/>
                  <w:sz w:val="24"/>
                </w:rPr>
                <m:t>*</m:t>
              </m:r>
            </m:sup>
          </m:sSup>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g</m:t>
              </m:r>
            </m:e>
            <m:sub>
              <m:r>
                <w:rPr>
                  <w:rFonts w:ascii="Cambria Math" w:eastAsiaTheme="minorEastAsia" w:hAnsi="Cambria Math" w:cs="Times New Roman"/>
                  <w:sz w:val="24"/>
                </w:rPr>
                <m:t>j</m:t>
              </m:r>
            </m:sub>
          </m:sSub>
          <m:r>
            <w:rPr>
              <w:rFonts w:ascii="Cambria Math" w:eastAsiaTheme="minorEastAsia"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R</m:t>
              </m:r>
            </m:e>
            <m:sub>
              <m:r>
                <w:rPr>
                  <w:rFonts w:ascii="Cambria Math" w:eastAsiaTheme="minorEastAsia" w:hAnsi="Cambria Math" w:cs="Times New Roman"/>
                  <w:sz w:val="24"/>
                </w:rPr>
                <m:t>j</m:t>
              </m:r>
            </m:sub>
          </m:sSub>
          <m:d>
            <m:dPr>
              <m:ctrlPr>
                <w:rPr>
                  <w:rFonts w:ascii="Cambria Math" w:eastAsiaTheme="minorEastAsia" w:hAnsi="Cambria Math" w:cs="Times New Roman"/>
                  <w:i/>
                  <w:sz w:val="24"/>
                </w:rPr>
              </m:ctrlPr>
            </m:dPr>
            <m:e>
              <m:r>
                <w:rPr>
                  <w:rFonts w:ascii="Cambria Math" w:eastAsiaTheme="minorEastAsia" w:hAnsi="Cambria Math" w:cs="Times New Roman"/>
                  <w:sz w:val="24"/>
                </w:rPr>
                <m:t>f</m:t>
              </m:r>
            </m:e>
          </m:d>
          <m:r>
            <w:rPr>
              <w:rFonts w:ascii="Cambria Math" w:eastAsiaTheme="minorEastAsia" w:hAnsi="Cambria Math" w:cs="Times New Roman"/>
              <w:sz w:val="24"/>
            </w:rPr>
            <m:t>)=</m:t>
          </m:r>
          <m:f>
            <m:fPr>
              <m:ctrlPr>
                <w:rPr>
                  <w:rFonts w:ascii="Cambria Math" w:eastAsiaTheme="minorEastAsia" w:hAnsi="Cambria Math" w:cs="Times New Roman"/>
                  <w:i/>
                  <w:sz w:val="24"/>
                </w:rPr>
              </m:ctrlPr>
            </m:fPr>
            <m:num>
              <m:r>
                <w:rPr>
                  <w:rFonts w:ascii="Cambria Math" w:eastAsiaTheme="minorEastAsia" w:hAnsi="Cambria Math" w:cs="Times New Roman"/>
                  <w:sz w:val="24"/>
                </w:rPr>
                <m:t>1</m:t>
              </m:r>
            </m:num>
            <m:den>
              <m:d>
                <m:dPr>
                  <m:ctrlPr>
                    <w:rPr>
                      <w:rFonts w:ascii="Cambria Math" w:eastAsiaTheme="minorEastAsia" w:hAnsi="Cambria Math" w:cs="Times New Roman"/>
                      <w:i/>
                      <w:sz w:val="24"/>
                    </w:rPr>
                  </m:ctrlPr>
                </m:dPr>
                <m:e>
                  <m:r>
                    <w:rPr>
                      <w:rFonts w:ascii="Cambria Math" w:eastAsiaTheme="minorEastAsia" w:hAnsi="Cambria Math" w:cs="Times New Roman"/>
                      <w:sz w:val="24"/>
                    </w:rPr>
                    <m:t>1+f</m:t>
                  </m:r>
                </m:e>
              </m:d>
            </m:den>
          </m:f>
          <m:nary>
            <m:naryPr>
              <m:limLoc m:val="subSup"/>
              <m:ctrlPr>
                <w:rPr>
                  <w:rFonts w:ascii="Cambria Math" w:eastAsiaTheme="minorEastAsia" w:hAnsi="Cambria Math" w:cs="Times New Roman"/>
                  <w:i/>
                  <w:sz w:val="24"/>
                </w:rPr>
              </m:ctrlPr>
            </m:naryPr>
            <m:sub>
              <m:r>
                <w:rPr>
                  <w:rFonts w:ascii="Cambria Math" w:eastAsiaTheme="minorEastAsia" w:hAnsi="Cambria Math" w:cs="Times New Roman"/>
                  <w:sz w:val="24"/>
                </w:rPr>
                <m:t>0</m:t>
              </m:r>
            </m:sub>
            <m:sup>
              <m:r>
                <w:rPr>
                  <w:rFonts w:ascii="Cambria Math" w:eastAsiaTheme="minorEastAsia" w:hAnsi="Cambria Math" w:cs="Times New Roman"/>
                  <w:sz w:val="24"/>
                </w:rPr>
                <m:t>T</m:t>
              </m:r>
            </m:sup>
            <m:e>
              <m:r>
                <m:rPr>
                  <m:sty m:val="p"/>
                </m:rPr>
                <w:rPr>
                  <w:rFonts w:ascii="Cambria Math" w:eastAsiaTheme="minorEastAsia" w:hAnsi="Cambria Math" w:cs="Times New Roman"/>
                  <w:sz w:val="24"/>
                </w:rPr>
                <m:t>Δ</m:t>
              </m:r>
              <m:r>
                <w:rPr>
                  <w:rFonts w:ascii="Cambria Math" w:eastAsiaTheme="minorEastAsia" w:hAnsi="Cambria Math" w:cs="Times New Roman"/>
                  <w:sz w:val="24"/>
                </w:rPr>
                <m:t>p</m:t>
              </m:r>
            </m:e>
          </m:nary>
          <m:r>
            <w:rPr>
              <w:rFonts w:ascii="Cambria Math" w:eastAsiaTheme="minorEastAsia" w:hAnsi="Cambria Math" w:cs="Times New Roman"/>
              <w:sz w:val="24"/>
            </w:rPr>
            <m:t>zdt</m:t>
          </m:r>
        </m:oMath>
      </m:oMathPara>
    </w:p>
    <w:p w:rsidR="00BB308B" w:rsidRPr="00EA2EBE" w:rsidRDefault="00BB308B" w:rsidP="004A0E43">
      <w:pPr>
        <w:spacing w:after="120" w:line="360" w:lineRule="auto"/>
        <w:ind w:firstLine="709"/>
        <w:jc w:val="both"/>
        <w:rPr>
          <w:rFonts w:eastAsiaTheme="minorEastAsia" w:cs="Times New Roman"/>
          <w:szCs w:val="24"/>
        </w:rPr>
      </w:pPr>
      <w:r w:rsidRPr="00EA2EBE">
        <w:rPr>
          <w:rFonts w:eastAsiaTheme="minorEastAsia" w:cs="Times New Roman"/>
          <w:szCs w:val="24"/>
        </w:rPr>
        <w:lastRenderedPageBreak/>
        <w:t xml:space="preserve">Onde </w:t>
      </w:r>
      <m:oMath>
        <m:r>
          <w:rPr>
            <w:rFonts w:ascii="Cambria Math" w:eastAsiaTheme="minorEastAsia" w:hAnsi="Cambria Math" w:cs="Times New Roman"/>
            <w:szCs w:val="24"/>
          </w:rPr>
          <m:t>f</m:t>
        </m:r>
      </m:oMath>
      <w:r w:rsidRPr="00EA2EBE">
        <w:rPr>
          <w:rFonts w:eastAsiaTheme="minorEastAsia" w:cs="Times New Roman"/>
          <w:szCs w:val="24"/>
        </w:rPr>
        <w:t xml:space="preserve"> é o fator de velocidade, </w:t>
      </w:r>
      <m:oMath>
        <m:r>
          <m:rPr>
            <m:sty m:val="p"/>
          </m:rPr>
          <w:rPr>
            <w:rFonts w:ascii="Cambria Math" w:eastAsiaTheme="minorEastAsia" w:hAnsi="Cambria Math" w:cs="Times New Roman"/>
            <w:szCs w:val="24"/>
          </w:rPr>
          <m:t>Δ</m:t>
        </m:r>
        <m:r>
          <w:rPr>
            <w:rFonts w:ascii="Cambria Math" w:eastAsiaTheme="minorEastAsia" w:hAnsi="Cambria Math" w:cs="Times New Roman"/>
            <w:szCs w:val="24"/>
          </w:rPr>
          <m:t>p</m:t>
        </m:r>
      </m:oMath>
      <w:r w:rsidRPr="00EA2EBE">
        <w:rPr>
          <w:rFonts w:eastAsiaTheme="minorEastAsia" w:cs="Times New Roman"/>
          <w:szCs w:val="24"/>
        </w:rPr>
        <w:t xml:space="preserve"> </w:t>
      </w:r>
      <w:r w:rsidR="00E16467">
        <w:rPr>
          <w:rFonts w:eastAsiaTheme="minorEastAsia" w:cs="Times New Roman"/>
          <w:szCs w:val="24"/>
        </w:rPr>
        <w:t xml:space="preserve">é </w:t>
      </w:r>
      <w:r w:rsidRPr="00EA2EBE">
        <w:rPr>
          <w:rFonts w:eastAsiaTheme="minorEastAsia" w:cs="Times New Roman"/>
          <w:szCs w:val="24"/>
        </w:rPr>
        <w:t xml:space="preserve">o laplaciano da pressão propagada na primeira etapa e </w:t>
      </w:r>
      <m:oMath>
        <m:r>
          <w:rPr>
            <w:rFonts w:ascii="Cambria Math" w:eastAsiaTheme="minorEastAsia" w:hAnsi="Cambria Math" w:cs="Times New Roman"/>
            <w:szCs w:val="24"/>
          </w:rPr>
          <m:t>z</m:t>
        </m:r>
      </m:oMath>
      <w:r w:rsidRPr="00EA2EBE">
        <w:rPr>
          <w:rFonts w:eastAsiaTheme="minorEastAsia" w:cs="Times New Roman"/>
          <w:szCs w:val="24"/>
        </w:rPr>
        <w:t xml:space="preserve"> </w:t>
      </w:r>
      <w:r w:rsidR="00E16467">
        <w:rPr>
          <w:rFonts w:eastAsiaTheme="minorEastAsia" w:cs="Times New Roman"/>
          <w:szCs w:val="24"/>
        </w:rPr>
        <w:t xml:space="preserve">é </w:t>
      </w:r>
      <w:r w:rsidRPr="00EA2EBE">
        <w:rPr>
          <w:rFonts w:eastAsiaTheme="minorEastAsia" w:cs="Times New Roman"/>
          <w:szCs w:val="24"/>
        </w:rPr>
        <w:t>a pressão retropropagada na terceira etapa. Assim, t</w:t>
      </w:r>
      <w:r w:rsidR="00E16467">
        <w:rPr>
          <w:rFonts w:eastAsiaTheme="minorEastAsia" w:cs="Times New Roman"/>
          <w:szCs w:val="24"/>
        </w:rPr>
        <w:t>êm-se</w:t>
      </w:r>
      <w:r w:rsidRPr="00EA2EBE">
        <w:rPr>
          <w:rFonts w:eastAsiaTheme="minorEastAsia" w:cs="Times New Roman"/>
          <w:szCs w:val="24"/>
        </w:rPr>
        <w:t xml:space="preserve"> todas as ferramentas para calcular </w:t>
      </w:r>
      <m:oMath>
        <m:r>
          <w:rPr>
            <w:rFonts w:ascii="Cambria Math" w:eastAsiaTheme="minorEastAsia" w:hAnsi="Cambria Math" w:cs="Times New Roman"/>
            <w:szCs w:val="24"/>
          </w:rPr>
          <m:t>f</m:t>
        </m:r>
        <m:r>
          <m:rPr>
            <m:sty m:val="p"/>
          </m:rPr>
          <w:rPr>
            <w:rFonts w:ascii="Cambria Math" w:eastAsiaTheme="minorEastAsia" w:hAnsi="Cambria Math" w:cs="Times New Roman"/>
            <w:szCs w:val="24"/>
          </w:rPr>
          <m:t xml:space="preserve"> </m:t>
        </m:r>
      </m:oMath>
      <w:r w:rsidRPr="00EA2EBE">
        <w:rPr>
          <w:rFonts w:eastAsiaTheme="minorEastAsia" w:cs="Times New Roman"/>
          <w:szCs w:val="24"/>
        </w:rPr>
        <w:t xml:space="preserve">iterativamente a partir de </w:t>
      </w:r>
      <m:oMath>
        <m:sSup>
          <m:sSupPr>
            <m:ctrlPr>
              <w:rPr>
                <w:rFonts w:ascii="Cambria Math" w:eastAsiaTheme="minorEastAsia" w:hAnsi="Cambria Math" w:cs="Times New Roman"/>
                <w:szCs w:val="24"/>
              </w:rPr>
            </m:ctrlPr>
          </m:sSupPr>
          <m:e>
            <m:r>
              <w:rPr>
                <w:rFonts w:ascii="Cambria Math" w:eastAsiaTheme="minorEastAsia" w:hAnsi="Cambria Math" w:cs="Times New Roman"/>
                <w:szCs w:val="24"/>
              </w:rPr>
              <m:t>f</m:t>
            </m:r>
          </m:e>
          <m:sup>
            <m:r>
              <m:rPr>
                <m:sty m:val="p"/>
              </m:rPr>
              <w:rPr>
                <w:rFonts w:ascii="Cambria Math" w:eastAsiaTheme="minorEastAsia" w:hAnsi="Cambria Math" w:cs="Times New Roman"/>
                <w:szCs w:val="24"/>
              </w:rPr>
              <m:t>0</m:t>
            </m:r>
          </m:sup>
        </m:sSup>
      </m:oMath>
      <w:r w:rsidRPr="00EA2EBE">
        <w:rPr>
          <w:rFonts w:eastAsiaTheme="minorEastAsia" w:cs="Times New Roman"/>
          <w:szCs w:val="24"/>
        </w:rPr>
        <w:t xml:space="preserve"> .</w:t>
      </w:r>
    </w:p>
    <w:p w:rsidR="00BB308B" w:rsidRPr="00EA2EBE" w:rsidRDefault="00BB308B" w:rsidP="004A0E43">
      <w:pPr>
        <w:spacing w:after="120" w:line="360" w:lineRule="auto"/>
        <w:ind w:firstLine="709"/>
        <w:jc w:val="both"/>
        <w:rPr>
          <w:rFonts w:eastAsiaTheme="minorEastAsia" w:cs="Times New Roman"/>
          <w:szCs w:val="24"/>
        </w:rPr>
      </w:pPr>
      <w:r w:rsidRPr="00EA2EBE">
        <w:rPr>
          <w:rFonts w:eastAsiaTheme="minorEastAsia" w:cs="Times New Roman"/>
          <w:szCs w:val="24"/>
        </w:rPr>
        <w:t xml:space="preserve">Contudo, resultados experimentais mostraram que essa aproximação de </w:t>
      </w:r>
      <m:oMath>
        <m:sSubSup>
          <m:sSubSupPr>
            <m:ctrlPr>
              <w:rPr>
                <w:rFonts w:ascii="Cambria Math" w:eastAsiaTheme="minorEastAsia" w:hAnsi="Cambria Math" w:cs="Times New Roman"/>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j</m:t>
            </m:r>
          </m:sub>
          <m:sup>
            <m:r>
              <m:rPr>
                <m:sty m:val="p"/>
              </m:rPr>
              <w:rPr>
                <w:rFonts w:ascii="Cambria Math" w:eastAsiaTheme="minorEastAsia" w:hAnsi="Cambria Math" w:cs="Times New Roman"/>
                <w:szCs w:val="24"/>
              </w:rPr>
              <m:t>'</m:t>
            </m:r>
          </m:sup>
        </m:sSubSup>
        <m:sSup>
          <m:sSupPr>
            <m:ctrlPr>
              <w:rPr>
                <w:rFonts w:ascii="Cambria Math" w:eastAsiaTheme="minorEastAsia" w:hAnsi="Cambria Math" w:cs="Times New Roman"/>
                <w:szCs w:val="24"/>
              </w:rPr>
            </m:ctrlPr>
          </m:sSupPr>
          <m:e>
            <m:d>
              <m:dPr>
                <m:ctrlPr>
                  <w:rPr>
                    <w:rFonts w:ascii="Cambria Math" w:eastAsiaTheme="minorEastAsia" w:hAnsi="Cambria Math" w:cs="Times New Roman"/>
                    <w:szCs w:val="24"/>
                  </w:rPr>
                </m:ctrlPr>
              </m:dPr>
              <m:e>
                <m:r>
                  <w:rPr>
                    <w:rFonts w:ascii="Cambria Math" w:eastAsiaTheme="minorEastAsia" w:hAnsi="Cambria Math" w:cs="Times New Roman"/>
                    <w:szCs w:val="24"/>
                  </w:rPr>
                  <m:t>f</m:t>
                </m:r>
              </m:e>
            </m:d>
          </m:e>
          <m:sup>
            <m:r>
              <m:rPr>
                <m:sty m:val="p"/>
              </m:rPr>
              <w:rPr>
                <w:rFonts w:ascii="Cambria Math" w:eastAsiaTheme="minorEastAsia" w:hAnsi="Cambria Math" w:cs="Times New Roman"/>
                <w:szCs w:val="24"/>
              </w:rPr>
              <m:t>*</m:t>
            </m:r>
          </m:sup>
        </m:sSup>
      </m:oMath>
      <w:r w:rsidR="00E16467">
        <w:rPr>
          <w:rFonts w:eastAsiaTheme="minorEastAsia" w:cs="Times New Roman"/>
          <w:szCs w:val="24"/>
        </w:rPr>
        <w:t>,</w:t>
      </w:r>
      <w:r w:rsidRPr="00EA2EBE">
        <w:rPr>
          <w:rFonts w:eastAsiaTheme="minorEastAsia" w:cs="Times New Roman"/>
          <w:szCs w:val="24"/>
        </w:rPr>
        <w:t xml:space="preserve"> quando usado juntamente com o modelo pseudo espectral</w:t>
      </w:r>
      <w:r w:rsidR="00E16467">
        <w:rPr>
          <w:rFonts w:eastAsiaTheme="minorEastAsia" w:cs="Times New Roman"/>
          <w:szCs w:val="24"/>
        </w:rPr>
        <w:t>,</w:t>
      </w:r>
      <w:r w:rsidRPr="00EA2EBE">
        <w:rPr>
          <w:rFonts w:eastAsiaTheme="minorEastAsia" w:cs="Times New Roman"/>
          <w:szCs w:val="24"/>
        </w:rPr>
        <w:t xml:space="preserve"> gera efeitos que invalidam a aproximação. Porém, seguindo a regra de pequenos incrementos no aprimoramento de </w:t>
      </w:r>
      <m:oMath>
        <m:sSup>
          <m:sSupPr>
            <m:ctrlPr>
              <w:rPr>
                <w:rFonts w:ascii="Cambria Math" w:eastAsiaTheme="minorEastAsia" w:hAnsi="Cambria Math" w:cs="Times New Roman"/>
                <w:szCs w:val="24"/>
              </w:rPr>
            </m:ctrlPr>
          </m:sSupPr>
          <m:e>
            <m:r>
              <w:rPr>
                <w:rFonts w:ascii="Cambria Math" w:eastAsiaTheme="minorEastAsia" w:hAnsi="Cambria Math" w:cs="Times New Roman"/>
                <w:szCs w:val="24"/>
              </w:rPr>
              <m:t>f</m:t>
            </m:r>
          </m:e>
          <m:sup>
            <m:r>
              <w:rPr>
                <w:rFonts w:ascii="Cambria Math" w:eastAsiaTheme="minorEastAsia" w:hAnsi="Cambria Math" w:cs="Times New Roman"/>
                <w:szCs w:val="24"/>
              </w:rPr>
              <m:t>k</m:t>
            </m:r>
          </m:sup>
        </m:sSup>
      </m:oMath>
      <w:r w:rsidRPr="00EA2EBE">
        <w:rPr>
          <w:rFonts w:eastAsiaTheme="minorEastAsia" w:cs="Times New Roman"/>
          <w:szCs w:val="24"/>
        </w:rPr>
        <w:t>, uma modificação foi realizada para estabilizar o processo.</w:t>
      </w:r>
    </w:p>
    <w:p w:rsidR="00BB308B" w:rsidRPr="00EA2EBE" w:rsidRDefault="00BB308B" w:rsidP="004A0E43">
      <w:pPr>
        <w:spacing w:after="120" w:line="360" w:lineRule="auto"/>
        <w:ind w:firstLine="709"/>
        <w:jc w:val="both"/>
        <w:rPr>
          <w:rFonts w:eastAsiaTheme="minorEastAsia" w:cs="Times New Roman"/>
          <w:szCs w:val="24"/>
        </w:rPr>
      </w:pPr>
      <w:r w:rsidRPr="00EA2EBE">
        <w:rPr>
          <w:rFonts w:eastAsiaTheme="minorEastAsia" w:cs="Times New Roman"/>
          <w:szCs w:val="24"/>
        </w:rPr>
        <w:t xml:space="preserve">Essa modificação consiste em controlar a amplitude de </w:t>
      </w:r>
      <m:oMath>
        <m:nary>
          <m:naryPr>
            <m:limLoc m:val="subSup"/>
            <m:ctrlPr>
              <w:rPr>
                <w:rFonts w:ascii="Cambria Math" w:eastAsiaTheme="minorEastAsia" w:hAnsi="Cambria Math" w:cs="Times New Roman"/>
                <w:szCs w:val="24"/>
              </w:rPr>
            </m:ctrlPr>
          </m:naryPr>
          <m:sub>
            <m:r>
              <m:rPr>
                <m:sty m:val="p"/>
              </m:rPr>
              <w:rPr>
                <w:rFonts w:ascii="Cambria Math" w:eastAsiaTheme="minorEastAsia" w:hAnsi="Cambria Math" w:cs="Times New Roman"/>
                <w:szCs w:val="24"/>
              </w:rPr>
              <m:t>0</m:t>
            </m:r>
          </m:sub>
          <m:sup>
            <m:r>
              <w:rPr>
                <w:rFonts w:ascii="Cambria Math" w:eastAsiaTheme="minorEastAsia" w:hAnsi="Cambria Math" w:cs="Times New Roman"/>
                <w:szCs w:val="24"/>
              </w:rPr>
              <m:t>T</m:t>
            </m:r>
          </m:sup>
          <m:e>
            <m:r>
              <m:rPr>
                <m:sty m:val="p"/>
              </m:rPr>
              <w:rPr>
                <w:rFonts w:ascii="Cambria Math" w:eastAsiaTheme="minorEastAsia" w:hAnsi="Cambria Math" w:cs="Times New Roman"/>
                <w:szCs w:val="24"/>
              </w:rPr>
              <m:t>Δ</m:t>
            </m:r>
            <m:r>
              <w:rPr>
                <w:rFonts w:ascii="Cambria Math" w:eastAsiaTheme="minorEastAsia" w:hAnsi="Cambria Math" w:cs="Times New Roman"/>
                <w:szCs w:val="24"/>
              </w:rPr>
              <m:t>p</m:t>
            </m:r>
          </m:e>
        </m:nary>
        <m:r>
          <w:rPr>
            <w:rFonts w:ascii="Cambria Math" w:eastAsiaTheme="minorEastAsia" w:hAnsi="Cambria Math" w:cs="Times New Roman"/>
            <w:szCs w:val="24"/>
          </w:rPr>
          <m:t>zdt</m:t>
        </m:r>
      </m:oMath>
      <w:r w:rsidRPr="00EA2EBE">
        <w:rPr>
          <w:rFonts w:eastAsiaTheme="minorEastAsia" w:cs="Times New Roman"/>
          <w:szCs w:val="24"/>
        </w:rPr>
        <w:t xml:space="preserve">, que </w:t>
      </w:r>
      <w:r w:rsidR="00E16467">
        <w:rPr>
          <w:rFonts w:eastAsiaTheme="minorEastAsia" w:cs="Times New Roman"/>
          <w:szCs w:val="24"/>
        </w:rPr>
        <w:t xml:space="preserve">se </w:t>
      </w:r>
      <w:r w:rsidRPr="00EA2EBE">
        <w:rPr>
          <w:rFonts w:eastAsiaTheme="minorEastAsia" w:cs="Times New Roman"/>
          <w:szCs w:val="24"/>
        </w:rPr>
        <w:t>chamar</w:t>
      </w:r>
      <w:r w:rsidR="00E16467">
        <w:rPr>
          <w:rFonts w:eastAsiaTheme="minorEastAsia" w:cs="Times New Roman"/>
          <w:szCs w:val="24"/>
        </w:rPr>
        <w:t>á</w:t>
      </w:r>
      <w:r w:rsidRPr="00EA2EBE">
        <w:rPr>
          <w:rFonts w:eastAsiaTheme="minorEastAsia" w:cs="Times New Roman"/>
          <w:szCs w:val="24"/>
        </w:rPr>
        <w:t xml:space="preserve"> </w:t>
      </w:r>
      <m:oMath>
        <m:r>
          <w:rPr>
            <w:rFonts w:ascii="Cambria Math" w:eastAsiaTheme="minorEastAsia" w:hAnsi="Cambria Math" w:cs="Times New Roman"/>
            <w:szCs w:val="24"/>
          </w:rPr>
          <m:t>φ</m:t>
        </m:r>
        <m:r>
          <m:rPr>
            <m:sty m:val="p"/>
          </m:rPr>
          <w:rPr>
            <w:rFonts w:ascii="Cambria Math" w:eastAsiaTheme="minorEastAsia" w:hAnsi="Cambria Math" w:cs="Times New Roman"/>
            <w:szCs w:val="24"/>
          </w:rPr>
          <m:t xml:space="preserve">, </m:t>
        </m:r>
      </m:oMath>
      <w:r w:rsidRPr="00EA2EBE">
        <w:rPr>
          <w:rFonts w:eastAsiaTheme="minorEastAsia" w:cs="Times New Roman"/>
          <w:szCs w:val="24"/>
        </w:rPr>
        <w:t xml:space="preserve">e de sua média espacial </w:t>
      </w:r>
      <m:oMath>
        <m:acc>
          <m:accPr>
            <m:chr m:val="̅"/>
            <m:ctrlPr>
              <w:rPr>
                <w:rFonts w:ascii="Cambria Math" w:eastAsiaTheme="minorEastAsia" w:hAnsi="Cambria Math" w:cs="Times New Roman"/>
                <w:szCs w:val="24"/>
              </w:rPr>
            </m:ctrlPr>
          </m:accPr>
          <m:e>
            <m:r>
              <w:rPr>
                <w:rFonts w:ascii="Cambria Math" w:eastAsiaTheme="minorEastAsia" w:hAnsi="Cambria Math" w:cs="Times New Roman"/>
                <w:szCs w:val="24"/>
              </w:rPr>
              <m:t>φ</m:t>
            </m:r>
          </m:e>
        </m:acc>
      </m:oMath>
      <w:r w:rsidRPr="00EA2EBE">
        <w:rPr>
          <w:rFonts w:eastAsiaTheme="minorEastAsia" w:cs="Times New Roman"/>
          <w:szCs w:val="24"/>
        </w:rPr>
        <w:t>. Assim</w:t>
      </w:r>
      <w:r w:rsidR="00E16467">
        <w:rPr>
          <w:rFonts w:eastAsiaTheme="minorEastAsia" w:cs="Times New Roman"/>
          <w:szCs w:val="24"/>
        </w:rPr>
        <w:t>,</w:t>
      </w:r>
      <w:r w:rsidRPr="00EA2EBE">
        <w:rPr>
          <w:rFonts w:eastAsiaTheme="minorEastAsia" w:cs="Times New Roman"/>
          <w:szCs w:val="24"/>
        </w:rPr>
        <w:t xml:space="preserve"> ao invés de aprimorar o corpo com valores entre 5 e 15, por exemplo, o aprimoramento ocorre entre -1 e 2. O controle acontece por meio dos coeficientes </w:t>
      </w:r>
      <m:oMath>
        <m:r>
          <w:rPr>
            <w:rFonts w:ascii="Cambria Math" w:eastAsiaTheme="minorEastAsia" w:hAnsi="Cambria Math" w:cs="Times New Roman"/>
            <w:szCs w:val="24"/>
          </w:rPr>
          <m:t>ω</m:t>
        </m:r>
      </m:oMath>
      <w:r w:rsidRPr="00EA2EBE">
        <w:rPr>
          <w:rFonts w:eastAsiaTheme="minorEastAsia" w:cs="Times New Roman"/>
          <w:szCs w:val="24"/>
        </w:rPr>
        <w:t xml:space="preserve"> e </w:t>
      </w:r>
      <m:oMath>
        <m:r>
          <w:rPr>
            <w:rFonts w:ascii="Cambria Math" w:eastAsiaTheme="minorEastAsia" w:hAnsi="Cambria Math" w:cs="Times New Roman"/>
            <w:szCs w:val="24"/>
          </w:rPr>
          <m:t>α</m:t>
        </m:r>
      </m:oMath>
      <w:r w:rsidRPr="00EA2EBE">
        <w:rPr>
          <w:rFonts w:eastAsiaTheme="minorEastAsia" w:cs="Times New Roman"/>
          <w:szCs w:val="24"/>
        </w:rPr>
        <w:t xml:space="preserve"> que modificam </w:t>
      </w:r>
      <m:oMath>
        <m:sSubSup>
          <m:sSubSupPr>
            <m:ctrlPr>
              <w:rPr>
                <w:rFonts w:ascii="Cambria Math" w:eastAsiaTheme="minorEastAsia" w:hAnsi="Cambria Math" w:cs="Times New Roman"/>
                <w:szCs w:val="24"/>
              </w:rPr>
            </m:ctrlPr>
          </m:sSubSupPr>
          <m:e>
            <m:r>
              <w:rPr>
                <w:rFonts w:ascii="Cambria Math" w:eastAsiaTheme="minorEastAsia" w:hAnsi="Cambria Math" w:cs="Times New Roman"/>
                <w:szCs w:val="24"/>
              </w:rPr>
              <m:t>R</m:t>
            </m:r>
          </m:e>
          <m:sub>
            <m:r>
              <w:rPr>
                <w:rFonts w:ascii="Cambria Math" w:eastAsiaTheme="minorEastAsia" w:hAnsi="Cambria Math" w:cs="Times New Roman"/>
                <w:szCs w:val="24"/>
              </w:rPr>
              <m:t>j</m:t>
            </m:r>
          </m:sub>
          <m:sup>
            <m:r>
              <m:rPr>
                <m:sty m:val="p"/>
              </m:rPr>
              <w:rPr>
                <w:rFonts w:ascii="Cambria Math" w:eastAsiaTheme="minorEastAsia" w:hAnsi="Cambria Math" w:cs="Times New Roman"/>
                <w:szCs w:val="24"/>
              </w:rPr>
              <m:t>'</m:t>
            </m:r>
          </m:sup>
        </m:sSubSup>
        <m:sSup>
          <m:sSupPr>
            <m:ctrlPr>
              <w:rPr>
                <w:rFonts w:ascii="Cambria Math" w:eastAsiaTheme="minorEastAsia" w:hAnsi="Cambria Math" w:cs="Times New Roman"/>
                <w:szCs w:val="24"/>
              </w:rPr>
            </m:ctrlPr>
          </m:sSupPr>
          <m:e>
            <m:d>
              <m:dPr>
                <m:ctrlPr>
                  <w:rPr>
                    <w:rFonts w:ascii="Cambria Math" w:eastAsiaTheme="minorEastAsia" w:hAnsi="Cambria Math" w:cs="Times New Roman"/>
                    <w:szCs w:val="24"/>
                  </w:rPr>
                </m:ctrlPr>
              </m:dPr>
              <m:e>
                <m:r>
                  <w:rPr>
                    <w:rFonts w:ascii="Cambria Math" w:eastAsiaTheme="minorEastAsia" w:hAnsi="Cambria Math" w:cs="Times New Roman"/>
                    <w:szCs w:val="24"/>
                  </w:rPr>
                  <m:t>f</m:t>
                </m:r>
              </m:e>
            </m:d>
          </m:e>
          <m:sup>
            <m:r>
              <m:rPr>
                <m:sty m:val="p"/>
              </m:rPr>
              <w:rPr>
                <w:rFonts w:ascii="Cambria Math" w:eastAsiaTheme="minorEastAsia" w:hAnsi="Cambria Math" w:cs="Times New Roman"/>
                <w:szCs w:val="24"/>
              </w:rPr>
              <m:t>*</m:t>
            </m:r>
          </m:sup>
        </m:sSup>
      </m:oMath>
      <w:r w:rsidRPr="00EA2EBE">
        <w:rPr>
          <w:rFonts w:eastAsiaTheme="minorEastAsia" w:cs="Times New Roman"/>
          <w:szCs w:val="24"/>
        </w:rPr>
        <w:t>.</w:t>
      </w:r>
    </w:p>
    <w:p w:rsidR="00BB308B" w:rsidRPr="00EA2EBE" w:rsidRDefault="00A87191" w:rsidP="00ED6D0B">
      <w:pPr>
        <w:pStyle w:val="TextosemFormatao"/>
        <w:spacing w:after="120" w:line="360" w:lineRule="auto"/>
        <w:ind w:firstLine="284"/>
        <w:jc w:val="right"/>
        <w:rPr>
          <w:rFonts w:ascii="Times New Roman" w:eastAsiaTheme="minorEastAsia" w:hAnsi="Times New Roman" w:cs="Times New Roman"/>
          <w:sz w:val="24"/>
        </w:rPr>
      </w:pPr>
      <m:oMathPara>
        <m:oMath>
          <m:acc>
            <m:accPr>
              <m:chr m:val="̃"/>
              <m:ctrlPr>
                <w:rPr>
                  <w:rFonts w:ascii="Cambria Math" w:eastAsiaTheme="minorEastAsia" w:hAnsi="Cambria Math" w:cs="Times New Roman"/>
                  <w:i/>
                  <w:sz w:val="24"/>
                </w:rPr>
              </m:ctrlPr>
            </m:accPr>
            <m:e>
              <m:sSubSup>
                <m:sSubSupPr>
                  <m:ctrlPr>
                    <w:rPr>
                      <w:rFonts w:ascii="Cambria Math" w:eastAsiaTheme="minorEastAsia" w:hAnsi="Cambria Math" w:cs="Times New Roman"/>
                      <w:i/>
                      <w:sz w:val="24"/>
                    </w:rPr>
                  </m:ctrlPr>
                </m:sSubSupPr>
                <m:e>
                  <m:r>
                    <w:rPr>
                      <w:rFonts w:ascii="Cambria Math" w:eastAsiaTheme="minorEastAsia" w:hAnsi="Cambria Math" w:cs="Times New Roman"/>
                      <w:sz w:val="24"/>
                    </w:rPr>
                    <m:t>R</m:t>
                  </m:r>
                </m:e>
                <m:sub>
                  <m:r>
                    <w:rPr>
                      <w:rFonts w:ascii="Cambria Math" w:eastAsiaTheme="minorEastAsia" w:hAnsi="Cambria Math" w:cs="Times New Roman"/>
                      <w:sz w:val="24"/>
                    </w:rPr>
                    <m:t>j</m:t>
                  </m:r>
                </m:sub>
                <m:sup>
                  <m:r>
                    <w:rPr>
                      <w:rFonts w:ascii="Cambria Math" w:eastAsiaTheme="minorEastAsia" w:hAnsi="Cambria Math" w:cs="Times New Roman"/>
                      <w:sz w:val="24"/>
                    </w:rPr>
                    <m:t>'</m:t>
                  </m:r>
                </m:sup>
              </m:sSubSup>
              <m:sSup>
                <m:sSupPr>
                  <m:ctrlPr>
                    <w:rPr>
                      <w:rFonts w:ascii="Cambria Math" w:eastAsiaTheme="minorEastAsia" w:hAnsi="Cambria Math" w:cs="Times New Roman"/>
                      <w:i/>
                      <w:sz w:val="24"/>
                    </w:rPr>
                  </m:ctrlPr>
                </m:sSupPr>
                <m:e>
                  <m:d>
                    <m:dPr>
                      <m:ctrlPr>
                        <w:rPr>
                          <w:rFonts w:ascii="Cambria Math" w:eastAsiaTheme="minorEastAsia" w:hAnsi="Cambria Math" w:cs="Times New Roman"/>
                          <w:i/>
                          <w:sz w:val="24"/>
                        </w:rPr>
                      </m:ctrlPr>
                    </m:dPr>
                    <m:e>
                      <m:r>
                        <w:rPr>
                          <w:rFonts w:ascii="Cambria Math" w:eastAsiaTheme="minorEastAsia" w:hAnsi="Cambria Math" w:cs="Times New Roman"/>
                          <w:sz w:val="24"/>
                        </w:rPr>
                        <m:t>f</m:t>
                      </m:r>
                    </m:e>
                  </m:d>
                </m:e>
                <m:sup>
                  <m:r>
                    <w:rPr>
                      <w:rFonts w:ascii="Cambria Math" w:eastAsiaTheme="minorEastAsia" w:hAnsi="Cambria Math" w:cs="Times New Roman"/>
                      <w:sz w:val="24"/>
                    </w:rPr>
                    <m:t>*</m:t>
                  </m:r>
                </m:sup>
              </m:sSup>
            </m:e>
          </m:acc>
          <m:r>
            <w:rPr>
              <w:rFonts w:ascii="Cambria Math" w:eastAsiaTheme="minorEastAsia" w:hAnsi="Cambria Math" w:cs="Times New Roman"/>
              <w:sz w:val="24"/>
            </w:rPr>
            <m:t>=ω*(φ-α</m:t>
          </m:r>
          <m:acc>
            <m:accPr>
              <m:chr m:val="̅"/>
              <m:ctrlPr>
                <w:rPr>
                  <w:rFonts w:ascii="Cambria Math" w:eastAsiaTheme="minorEastAsia" w:hAnsi="Cambria Math" w:cs="Times New Roman"/>
                  <w:i/>
                  <w:sz w:val="24"/>
                </w:rPr>
              </m:ctrlPr>
            </m:accPr>
            <m:e>
              <m:r>
                <w:rPr>
                  <w:rFonts w:ascii="Cambria Math" w:eastAsiaTheme="minorEastAsia" w:hAnsi="Cambria Math" w:cs="Times New Roman"/>
                  <w:sz w:val="24"/>
                </w:rPr>
                <m:t>φ</m:t>
              </m:r>
            </m:e>
          </m:acc>
          <m:r>
            <w:rPr>
              <w:rFonts w:ascii="Cambria Math" w:eastAsiaTheme="minorEastAsia" w:hAnsi="Cambria Math" w:cs="Times New Roman"/>
              <w:sz w:val="24"/>
            </w:rPr>
            <m:t>)</m:t>
          </m:r>
        </m:oMath>
      </m:oMathPara>
    </w:p>
    <w:p w:rsidR="00BB308B" w:rsidRPr="00EA2EBE" w:rsidRDefault="003F54F8" w:rsidP="00ED6D0B">
      <w:pPr>
        <w:autoSpaceDE w:val="0"/>
        <w:adjustRightInd w:val="0"/>
        <w:spacing w:after="120" w:line="360" w:lineRule="auto"/>
        <w:jc w:val="both"/>
        <w:rPr>
          <w:rFonts w:eastAsiaTheme="minorEastAsia" w:cs="Times New Roman"/>
          <w:szCs w:val="24"/>
        </w:rPr>
      </w:pPr>
      <w:r w:rsidRPr="00EA2EBE">
        <w:rPr>
          <w:rFonts w:eastAsiaTheme="minorEastAsia" w:cs="Times New Roman"/>
          <w:szCs w:val="24"/>
        </w:rPr>
        <w:tab/>
      </w:r>
      <w:r w:rsidR="00BB308B" w:rsidRPr="00EA2EBE">
        <w:rPr>
          <w:rFonts w:eastAsiaTheme="minorEastAsia" w:cs="Times New Roman"/>
          <w:szCs w:val="24"/>
        </w:rPr>
        <w:t xml:space="preserve">Onde </w:t>
      </w:r>
      <m:oMath>
        <m:r>
          <w:rPr>
            <w:rFonts w:ascii="Cambria Math" w:eastAsiaTheme="minorEastAsia" w:hAnsi="Cambria Math" w:cs="Times New Roman"/>
            <w:szCs w:val="24"/>
          </w:rPr>
          <m:t>ω</m:t>
        </m:r>
      </m:oMath>
      <w:r w:rsidR="00BB308B" w:rsidRPr="00EA2EBE">
        <w:rPr>
          <w:rFonts w:eastAsiaTheme="minorEastAsia" w:cs="Times New Roman"/>
          <w:szCs w:val="24"/>
        </w:rPr>
        <w:t xml:space="preserve"> é constante durante todo o processo, e </w:t>
      </w:r>
      <m:oMath>
        <m:r>
          <w:rPr>
            <w:rFonts w:ascii="Cambria Math" w:eastAsiaTheme="minorEastAsia" w:hAnsi="Cambria Math" w:cs="Times New Roman"/>
            <w:szCs w:val="24"/>
          </w:rPr>
          <m:t>α</m:t>
        </m:r>
      </m:oMath>
      <w:r w:rsidR="00BB308B" w:rsidRPr="00EA2EBE">
        <w:rPr>
          <w:rFonts w:eastAsiaTheme="minorEastAsia" w:cs="Times New Roman"/>
          <w:szCs w:val="24"/>
        </w:rPr>
        <w:t xml:space="preserve"> é um fator próximo de 1 que varia a cada iteração segundo a expressão </w:t>
      </w:r>
      <m:oMath>
        <m:r>
          <w:rPr>
            <w:rFonts w:ascii="Cambria Math" w:eastAsiaTheme="minorEastAsia" w:hAnsi="Cambria Math" w:cs="Times New Roman"/>
            <w:szCs w:val="24"/>
          </w:rPr>
          <m:t>α</m:t>
        </m:r>
        <m:r>
          <m:rPr>
            <m:sty m:val="p"/>
          </m:rPr>
          <w:rPr>
            <w:rFonts w:ascii="Cambria Math" w:eastAsiaTheme="minorEastAsia" w:hAnsi="Cambria Math" w:cs="Times New Roman"/>
            <w:szCs w:val="24"/>
          </w:rPr>
          <m:t xml:space="preserve">=1+0.025⋅ lag. </m:t>
        </m:r>
        <m:r>
          <w:ins w:id="41" w:author="vital" w:date="2016-04-14T18:17:00Z">
            <m:rPr>
              <m:sty m:val="p"/>
            </m:rPr>
            <w:rPr>
              <w:rFonts w:ascii="Cambria Math" w:eastAsiaTheme="minorEastAsia" w:hAnsi="Cambria Math" w:cs="Times New Roman"/>
              <w:szCs w:val="24"/>
            </w:rPr>
            <m:t xml:space="preserve"> </m:t>
          </w:ins>
        </m:r>
      </m:oMath>
      <w:r w:rsidR="00BB308B" w:rsidRPr="00EA2EBE">
        <w:rPr>
          <w:rFonts w:eastAsiaTheme="minorEastAsia" w:cs="Times New Roman"/>
          <w:szCs w:val="24"/>
        </w:rPr>
        <w:t xml:space="preserve">Onde lag é o valor de </w:t>
      </w:r>
      <m:oMath>
        <m:r>
          <w:rPr>
            <w:rFonts w:ascii="Cambria Math" w:eastAsiaTheme="minorEastAsia" w:hAnsi="Cambria Math" w:cs="Times New Roman"/>
            <w:szCs w:val="24"/>
          </w:rPr>
          <m:t>n</m:t>
        </m:r>
      </m:oMath>
      <w:r w:rsidR="00BB308B" w:rsidRPr="00EA2EBE">
        <w:rPr>
          <w:rFonts w:eastAsiaTheme="minorEastAsia" w:cs="Times New Roman"/>
          <w:szCs w:val="24"/>
        </w:rPr>
        <w:t xml:space="preserve"> que maximiza a correlação entre os sinais medidos </w:t>
      </w:r>
      <m:oMath>
        <m:sSub>
          <m:sSubPr>
            <m:ctrlPr>
              <w:rPr>
                <w:rFonts w:ascii="Cambria Math" w:eastAsiaTheme="minorEastAsia" w:hAnsi="Cambria Math" w:cs="Times New Roman"/>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j</m:t>
            </m:r>
          </m:sub>
        </m:sSub>
      </m:oMath>
      <w:r w:rsidR="00BB308B" w:rsidRPr="00EA2EBE">
        <w:rPr>
          <w:rFonts w:eastAsiaTheme="minorEastAsia" w:cs="Times New Roman"/>
          <w:szCs w:val="24"/>
        </w:rPr>
        <w:t xml:space="preserve"> e predito </w:t>
      </w:r>
      <m:oMath>
        <m:acc>
          <m:accPr>
            <m:ctrlPr>
              <w:rPr>
                <w:rFonts w:ascii="Cambria Math" w:eastAsiaTheme="minorEastAsia" w:hAnsi="Cambria Math" w:cs="Times New Roman"/>
                <w:szCs w:val="24"/>
              </w:rPr>
            </m:ctrlPr>
          </m:accPr>
          <m:e>
            <m:sSub>
              <m:sSubPr>
                <m:ctrlPr>
                  <w:rPr>
                    <w:rFonts w:ascii="Cambria Math" w:eastAsiaTheme="minorEastAsia" w:hAnsi="Cambria Math" w:cs="Times New Roman"/>
                    <w:szCs w:val="24"/>
                  </w:rPr>
                </m:ctrlPr>
              </m:sSubPr>
              <m:e>
                <m:r>
                  <w:rPr>
                    <w:rFonts w:ascii="Cambria Math" w:eastAsiaTheme="minorEastAsia" w:hAnsi="Cambria Math" w:cs="Times New Roman"/>
                    <w:szCs w:val="24"/>
                  </w:rPr>
                  <m:t>g</m:t>
                </m:r>
              </m:e>
              <m:sub>
                <m:r>
                  <w:rPr>
                    <w:rFonts w:ascii="Cambria Math" w:eastAsiaTheme="minorEastAsia" w:hAnsi="Cambria Math" w:cs="Times New Roman"/>
                    <w:szCs w:val="24"/>
                  </w:rPr>
                  <m:t>j</m:t>
                </m:r>
              </m:sub>
            </m:sSub>
          </m:e>
        </m:acc>
      </m:oMath>
      <w:r w:rsidR="00BB308B" w:rsidRPr="00EA2EBE">
        <w:rPr>
          <w:rFonts w:eastAsiaTheme="minorEastAsia" w:cs="Times New Roman"/>
          <w:szCs w:val="24"/>
        </w:rPr>
        <w:t>.</w:t>
      </w:r>
    </w:p>
    <w:p w:rsidR="00BB308B" w:rsidRPr="00EA2EBE" w:rsidRDefault="00A87191" w:rsidP="00ED6D0B">
      <w:pPr>
        <w:pStyle w:val="TextosemFormatao"/>
        <w:spacing w:after="120" w:line="360" w:lineRule="auto"/>
        <w:ind w:firstLine="284"/>
        <w:rPr>
          <w:rFonts w:ascii="Times New Roman" w:eastAsiaTheme="minorEastAsia" w:hAnsi="Times New Roman" w:cs="Times New Roman"/>
          <w:sz w:val="24"/>
          <w:lang w:val="pt-BR" w:bidi="hi-IN"/>
        </w:rPr>
      </w:pPr>
      <m:oMathPara>
        <m:oMath>
          <m:sSub>
            <m:sSubPr>
              <m:ctrlPr>
                <w:rPr>
                  <w:rFonts w:ascii="Cambria Math" w:hAnsi="Cambria Math" w:cs="Times New Roman"/>
                  <w:i/>
                  <w:sz w:val="24"/>
                </w:rPr>
              </m:ctrlPr>
            </m:sSubPr>
            <m:e>
              <m:r>
                <w:rPr>
                  <w:rFonts w:ascii="Cambria Math" w:hAnsi="Cambria Math" w:cs="Times New Roman"/>
                  <w:sz w:val="24"/>
                </w:rPr>
                <m:t>cor</m:t>
              </m:r>
            </m:e>
            <m:sub>
              <m:r>
                <w:rPr>
                  <w:rFonts w:ascii="Cambria Math" w:hAnsi="Cambria Math" w:cs="Times New Roman"/>
                  <w:sz w:val="24"/>
                </w:rPr>
                <m:t>i</m:t>
              </m:r>
            </m:sub>
          </m:sSub>
          <m:d>
            <m:dPr>
              <m:ctrlPr>
                <w:rPr>
                  <w:rFonts w:ascii="Cambria Math" w:hAnsi="Cambria Math" w:cs="Times New Roman"/>
                  <w:i/>
                  <w:sz w:val="24"/>
                </w:rPr>
              </m:ctrlPr>
            </m:dPr>
            <m:e>
              <m:r>
                <w:rPr>
                  <w:rFonts w:ascii="Cambria Math" w:hAnsi="Cambria Math" w:cs="Times New Roman"/>
                  <w:sz w:val="24"/>
                </w:rPr>
                <m:t>n</m:t>
              </m:r>
            </m:e>
          </m:d>
          <m:r>
            <w:rPr>
              <w:rFonts w:ascii="Cambria Math" w:hAnsi="Cambria Math" w:cs="Times New Roman"/>
              <w:sz w:val="24"/>
            </w:rPr>
            <m:t>=</m:t>
          </m:r>
          <m:nary>
            <m:naryPr>
              <m:chr m:val="∑"/>
              <m:limLoc m:val="undOvr"/>
              <m:supHide m:val="1"/>
              <m:ctrlPr>
                <w:rPr>
                  <w:rFonts w:ascii="Cambria Math" w:hAnsi="Cambria Math" w:cs="Times New Roman"/>
                  <w:i/>
                  <w:sz w:val="24"/>
                </w:rPr>
              </m:ctrlPr>
            </m:naryPr>
            <m:sub>
              <m:sSub>
                <m:sSubPr>
                  <m:ctrlPr>
                    <w:rPr>
                      <w:rFonts w:ascii="Cambria Math" w:hAnsi="Cambria Math" w:cs="Times New Roman"/>
                      <w:i/>
                      <w:sz w:val="24"/>
                    </w:rPr>
                  </m:ctrlPr>
                </m:sSubPr>
                <m:e>
                  <m:r>
                    <w:rPr>
                      <w:rFonts w:ascii="Cambria Math" w:hAnsi="Cambria Math" w:cs="Times New Roman"/>
                      <w:sz w:val="24"/>
                    </w:rPr>
                    <m:t>sensor</m:t>
                  </m:r>
                </m:e>
                <m:sub>
                  <m:r>
                    <w:rPr>
                      <w:rFonts w:ascii="Cambria Math" w:hAnsi="Cambria Math" w:cs="Times New Roman"/>
                      <w:sz w:val="24"/>
                    </w:rPr>
                    <m:t>i</m:t>
                  </m:r>
                </m:sub>
              </m:sSub>
            </m:sub>
            <m:sup/>
            <m:e>
              <m:nary>
                <m:naryPr>
                  <m:chr m:val="∑"/>
                  <m:supHide m:val="1"/>
                  <m:ctrlPr>
                    <w:rPr>
                      <w:rFonts w:ascii="Cambria Math" w:hAnsi="Cambria Math" w:cs="Times New Roman"/>
                      <w:i/>
                      <w:sz w:val="24"/>
                    </w:rPr>
                  </m:ctrlPr>
                </m:naryPr>
                <m:sub>
                  <m:r>
                    <w:rPr>
                      <w:rFonts w:ascii="Cambria Math" w:hAnsi="Cambria Math" w:cs="Times New Roman"/>
                      <w:sz w:val="24"/>
                    </w:rPr>
                    <m:t>t=tempo</m:t>
                  </m:r>
                </m:sub>
                <m:sup/>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g</m:t>
                      </m:r>
                      <m:ctrlPr>
                        <w:rPr>
                          <w:rFonts w:ascii="Cambria Math" w:hAnsi="Cambria Math" w:cs="Times New Roman"/>
                          <w:i/>
                          <w:sz w:val="24"/>
                        </w:rPr>
                      </m:ctrlPr>
                    </m:e>
                    <m:sub>
                      <m:r>
                        <w:rPr>
                          <w:rFonts w:ascii="Cambria Math" w:eastAsiaTheme="minorEastAsia" w:hAnsi="Cambria Math" w:cs="Times New Roman"/>
                          <w:sz w:val="24"/>
                        </w:rPr>
                        <m:t>j</m:t>
                      </m:r>
                    </m:sub>
                  </m:sSub>
                  <m:d>
                    <m:dPr>
                      <m:ctrlPr>
                        <w:rPr>
                          <w:rFonts w:ascii="Cambria Math" w:hAnsi="Cambria Math" w:cs="Times New Roman"/>
                          <w:i/>
                          <w:sz w:val="24"/>
                        </w:rPr>
                      </m:ctrlPr>
                    </m:dPr>
                    <m:e>
                      <m:r>
                        <w:rPr>
                          <w:rFonts w:ascii="Cambria Math" w:hAnsi="Cambria Math" w:cs="Times New Roman"/>
                          <w:sz w:val="24"/>
                        </w:rPr>
                        <m:t>t+n</m:t>
                      </m:r>
                    </m:e>
                  </m:d>
                  <m:r>
                    <w:rPr>
                      <w:rFonts w:ascii="Cambria Math" w:hAnsi="Cambria Math" w:cs="Times New Roman"/>
                      <w:sz w:val="24"/>
                    </w:rPr>
                    <m:t>⋅</m:t>
                  </m:r>
                  <m:acc>
                    <m:accPr>
                      <m:ctrlPr>
                        <w:rPr>
                          <w:rFonts w:ascii="Cambria Math" w:eastAsiaTheme="minorEastAsia" w:hAnsi="Cambria Math" w:cs="Times New Roman"/>
                          <w:i/>
                          <w:sz w:val="24"/>
                        </w:rPr>
                      </m:ctrlPr>
                    </m:accPr>
                    <m:e>
                      <m:sSub>
                        <m:sSubPr>
                          <m:ctrlPr>
                            <w:rPr>
                              <w:rFonts w:ascii="Cambria Math" w:eastAsiaTheme="minorEastAsia" w:hAnsi="Cambria Math" w:cs="Times New Roman"/>
                              <w:i/>
                              <w:sz w:val="24"/>
                            </w:rPr>
                          </m:ctrlPr>
                        </m:sSubPr>
                        <m:e>
                          <m:r>
                            <w:rPr>
                              <w:rFonts w:ascii="Cambria Math" w:eastAsiaTheme="minorEastAsia" w:hAnsi="Cambria Math" w:cs="Times New Roman"/>
                              <w:sz w:val="24"/>
                            </w:rPr>
                            <m:t>g</m:t>
                          </m:r>
                        </m:e>
                        <m:sub>
                          <m:r>
                            <w:rPr>
                              <w:rFonts w:ascii="Cambria Math" w:eastAsiaTheme="minorEastAsia" w:hAnsi="Cambria Math" w:cs="Times New Roman"/>
                              <w:sz w:val="24"/>
                            </w:rPr>
                            <m:t>j</m:t>
                          </m:r>
                        </m:sub>
                      </m:sSub>
                    </m:e>
                  </m:acc>
                  <m:d>
                    <m:dPr>
                      <m:ctrlPr>
                        <w:rPr>
                          <w:rFonts w:ascii="Cambria Math" w:hAnsi="Cambria Math" w:cs="Times New Roman"/>
                          <w:i/>
                          <w:sz w:val="24"/>
                        </w:rPr>
                      </m:ctrlPr>
                    </m:dPr>
                    <m:e>
                      <m:r>
                        <w:rPr>
                          <w:rFonts w:ascii="Cambria Math" w:hAnsi="Cambria Math" w:cs="Times New Roman"/>
                          <w:sz w:val="24"/>
                        </w:rPr>
                        <m:t>t</m:t>
                      </m:r>
                    </m:e>
                  </m:d>
                </m:e>
              </m:nary>
            </m:e>
          </m:nary>
        </m:oMath>
      </m:oMathPara>
    </w:p>
    <w:p w:rsidR="00BB308B" w:rsidRPr="007E4262" w:rsidRDefault="00BB308B" w:rsidP="00ED6D0B">
      <w:pPr>
        <w:spacing w:after="120" w:line="360" w:lineRule="auto"/>
        <w:jc w:val="both"/>
        <w:rPr>
          <w:rFonts w:eastAsia="Times New Roman" w:cs="Times New Roman"/>
          <w:kern w:val="3"/>
          <w:lang w:eastAsia="zh-CN"/>
        </w:rPr>
      </w:pPr>
    </w:p>
    <w:p w:rsidR="003E00B4" w:rsidRDefault="003E00B4" w:rsidP="00EA2EBE">
      <w:pPr>
        <w:pStyle w:val="Ttulo2"/>
      </w:pPr>
      <w:bookmarkStart w:id="42" w:name="_Toc451717446"/>
      <w:r w:rsidRPr="00EA2EBE">
        <w:t>Metodologia de teste</w:t>
      </w:r>
      <w:bookmarkEnd w:id="42"/>
    </w:p>
    <w:p w:rsidR="006C6B59" w:rsidRDefault="006C6B59" w:rsidP="006C6B59"/>
    <w:p w:rsidR="003E00B4" w:rsidRPr="00EA2EBE" w:rsidRDefault="003E00B4" w:rsidP="00ED6D0B">
      <w:pPr>
        <w:spacing w:after="120" w:line="360" w:lineRule="auto"/>
        <w:jc w:val="both"/>
        <w:rPr>
          <w:rFonts w:cs="Times New Roman"/>
          <w:szCs w:val="24"/>
        </w:rPr>
      </w:pPr>
      <w:r w:rsidRPr="00EA2EBE">
        <w:rPr>
          <w:rFonts w:cs="Times New Roman"/>
          <w:szCs w:val="24"/>
        </w:rPr>
        <w:tab/>
        <w:t xml:space="preserve">A metodologia de teste para o algoritmo é baseada em um </w:t>
      </w:r>
      <w:r w:rsidR="00E550F6">
        <w:rPr>
          <w:rFonts w:cs="Times New Roman"/>
          <w:szCs w:val="24"/>
        </w:rPr>
        <w:t>phantom</w:t>
      </w:r>
      <w:r w:rsidRPr="00EA2EBE">
        <w:rPr>
          <w:rFonts w:cs="Times New Roman"/>
          <w:szCs w:val="24"/>
        </w:rPr>
        <w:t xml:space="preserve"> que representa o torso de um ser humano. O </w:t>
      </w:r>
      <w:r w:rsidR="00E550F6">
        <w:rPr>
          <w:rFonts w:cs="Times New Roman"/>
          <w:szCs w:val="24"/>
        </w:rPr>
        <w:t>phantom</w:t>
      </w:r>
      <w:r w:rsidRPr="00EA2EBE">
        <w:rPr>
          <w:rFonts w:cs="Times New Roman"/>
          <w:szCs w:val="24"/>
        </w:rPr>
        <w:t xml:space="preserve"> deve respeitar os mesmos requisitos do algoritmo, isto é, linear, sem absorção, semi-heterogêneo em velocidade </w:t>
      </w:r>
      <m:oMath>
        <m:r>
          <w:rPr>
            <w:rFonts w:ascii="Cambria Math" w:hAnsi="Cambria Math" w:cs="Times New Roman"/>
            <w:szCs w:val="24"/>
          </w:rPr>
          <m:t>(c)</m:t>
        </m:r>
      </m:oMath>
      <w:r w:rsidRPr="00EA2EBE">
        <w:rPr>
          <w:rFonts w:cs="Times New Roman"/>
          <w:szCs w:val="24"/>
        </w:rPr>
        <w:t xml:space="preserve"> e homog</w:t>
      </w:r>
      <w:r w:rsidR="007001ED">
        <w:rPr>
          <w:rFonts w:cs="Times New Roman"/>
          <w:szCs w:val="24"/>
        </w:rPr>
        <w:t>ê</w:t>
      </w:r>
      <w:r w:rsidRPr="00EA2EBE">
        <w:rPr>
          <w:rFonts w:cs="Times New Roman"/>
          <w:szCs w:val="24"/>
        </w:rPr>
        <w:t>n</w:t>
      </w:r>
      <w:r w:rsidR="007001ED">
        <w:rPr>
          <w:rFonts w:cs="Times New Roman"/>
          <w:szCs w:val="24"/>
        </w:rPr>
        <w:t>e</w:t>
      </w:r>
      <w:r w:rsidRPr="00EA2EBE">
        <w:rPr>
          <w:rFonts w:cs="Times New Roman"/>
          <w:szCs w:val="24"/>
        </w:rPr>
        <w:t xml:space="preserve">o em densidade </w:t>
      </w:r>
      <m:oMath>
        <m:r>
          <w:rPr>
            <w:rFonts w:ascii="Cambria Math" w:hAnsi="Cambria Math" w:cs="Times New Roman"/>
            <w:szCs w:val="24"/>
          </w:rPr>
          <m:t>(ρ )</m:t>
        </m:r>
      </m:oMath>
      <w:r w:rsidRPr="00EA2EBE">
        <w:rPr>
          <w:rFonts w:cs="Times New Roman"/>
          <w:szCs w:val="24"/>
        </w:rPr>
        <w:t>.</w:t>
      </w:r>
    </w:p>
    <w:p w:rsidR="003E00B4" w:rsidRPr="00EA2EBE" w:rsidRDefault="003E00B4" w:rsidP="00ED6D0B">
      <w:pPr>
        <w:spacing w:after="120" w:line="360" w:lineRule="auto"/>
        <w:jc w:val="both"/>
        <w:rPr>
          <w:rFonts w:cs="Times New Roman"/>
          <w:szCs w:val="24"/>
        </w:rPr>
      </w:pPr>
      <w:r w:rsidRPr="00EA2EBE">
        <w:rPr>
          <w:rFonts w:cs="Times New Roman"/>
          <w:szCs w:val="24"/>
        </w:rPr>
        <w:tab/>
        <w:t xml:space="preserve">O </w:t>
      </w:r>
      <w:r w:rsidR="00E550F6">
        <w:rPr>
          <w:rFonts w:cs="Times New Roman"/>
          <w:szCs w:val="24"/>
        </w:rPr>
        <w:t>phantom</w:t>
      </w:r>
      <w:r w:rsidRPr="00EA2EBE">
        <w:rPr>
          <w:rFonts w:cs="Times New Roman"/>
          <w:szCs w:val="24"/>
        </w:rPr>
        <w:t xml:space="preserve"> é nada mais que um conjunto de matrizes e escalares que quantizam as propriedades sonoras e físicas do objeto. Como </w:t>
      </w:r>
      <w:r w:rsidR="007001ED">
        <w:rPr>
          <w:rFonts w:cs="Times New Roman"/>
          <w:szCs w:val="24"/>
        </w:rPr>
        <w:t>se tem</w:t>
      </w:r>
      <w:r w:rsidRPr="00EA2EBE">
        <w:rPr>
          <w:rFonts w:cs="Times New Roman"/>
          <w:szCs w:val="24"/>
        </w:rPr>
        <w:t xml:space="preserve"> heterogeneidade apenas na velocidade de propagação do som (</w:t>
      </w:r>
      <m:oMath>
        <m:r>
          <w:rPr>
            <w:rFonts w:ascii="Cambria Math" w:hAnsi="Cambria Math" w:cs="Times New Roman"/>
            <w:szCs w:val="24"/>
          </w:rPr>
          <m:t>c</m:t>
        </m:r>
      </m:oMath>
      <w:r w:rsidRPr="00EA2EBE">
        <w:rPr>
          <w:rFonts w:cs="Times New Roman"/>
          <w:szCs w:val="24"/>
        </w:rPr>
        <w:t>), uma única matriz consegue representar o objeto, assim</w:t>
      </w:r>
      <w:r w:rsidR="007001ED">
        <w:rPr>
          <w:rFonts w:cs="Times New Roman"/>
          <w:szCs w:val="24"/>
        </w:rPr>
        <w:t>,</w:t>
      </w:r>
      <w:r w:rsidRPr="00EA2EBE">
        <w:rPr>
          <w:rFonts w:cs="Times New Roman"/>
          <w:szCs w:val="24"/>
        </w:rPr>
        <w:t xml:space="preserve"> quando </w:t>
      </w:r>
      <w:r w:rsidR="007001ED">
        <w:rPr>
          <w:rFonts w:cs="Times New Roman"/>
          <w:szCs w:val="24"/>
        </w:rPr>
        <w:t>se</w:t>
      </w:r>
      <w:r w:rsidRPr="00EA2EBE">
        <w:rPr>
          <w:rFonts w:cs="Times New Roman"/>
          <w:szCs w:val="24"/>
        </w:rPr>
        <w:t xml:space="preserve"> referir ao </w:t>
      </w:r>
      <w:r w:rsidR="00E550F6">
        <w:rPr>
          <w:rFonts w:cs="Times New Roman"/>
          <w:szCs w:val="24"/>
        </w:rPr>
        <w:t>phantom</w:t>
      </w:r>
      <w:r w:rsidRPr="00EA2EBE">
        <w:rPr>
          <w:rFonts w:cs="Times New Roman"/>
          <w:szCs w:val="24"/>
        </w:rPr>
        <w:t>, est</w:t>
      </w:r>
      <w:r w:rsidR="007001ED">
        <w:rPr>
          <w:rFonts w:cs="Times New Roman"/>
          <w:szCs w:val="24"/>
        </w:rPr>
        <w:t>á-se se</w:t>
      </w:r>
      <w:r w:rsidRPr="00EA2EBE">
        <w:rPr>
          <w:rFonts w:cs="Times New Roman"/>
          <w:szCs w:val="24"/>
        </w:rPr>
        <w:t xml:space="preserve"> referindo a matriz dos coeficientes </w:t>
      </w:r>
      <m:oMath>
        <m:r>
          <w:rPr>
            <w:rFonts w:ascii="Cambria Math" w:hAnsi="Cambria Math" w:cs="Times New Roman"/>
            <w:szCs w:val="24"/>
          </w:rPr>
          <m:t>c</m:t>
        </m:r>
      </m:oMath>
      <w:r w:rsidRPr="00EA2EBE">
        <w:rPr>
          <w:rFonts w:cs="Times New Roman"/>
          <w:szCs w:val="24"/>
        </w:rPr>
        <w:t xml:space="preserve">. Mas, não </w:t>
      </w:r>
      <w:r w:rsidR="007001ED">
        <w:rPr>
          <w:rFonts w:cs="Times New Roman"/>
          <w:szCs w:val="24"/>
        </w:rPr>
        <w:t xml:space="preserve">se </w:t>
      </w:r>
      <w:r w:rsidRPr="00EA2EBE">
        <w:rPr>
          <w:rFonts w:cs="Times New Roman"/>
          <w:szCs w:val="24"/>
        </w:rPr>
        <w:t xml:space="preserve">pode esquecer que a densidade também é importante para caracterizar o objeto, porém </w:t>
      </w:r>
      <w:r w:rsidR="007001ED">
        <w:rPr>
          <w:rFonts w:cs="Times New Roman"/>
          <w:szCs w:val="24"/>
        </w:rPr>
        <w:t>ela</w:t>
      </w:r>
      <w:r w:rsidRPr="00EA2EBE">
        <w:rPr>
          <w:rFonts w:cs="Times New Roman"/>
          <w:szCs w:val="24"/>
        </w:rPr>
        <w:t xml:space="preserve"> é constante e é representada como um escalar, juntamente com a dimensão do objeto e do passo de discretização espacial.</w:t>
      </w:r>
    </w:p>
    <w:p w:rsidR="003E00B4" w:rsidRPr="00EA2EBE" w:rsidRDefault="003E00B4" w:rsidP="00ED6D0B">
      <w:pPr>
        <w:spacing w:after="120" w:line="360" w:lineRule="auto"/>
        <w:jc w:val="both"/>
        <w:rPr>
          <w:rFonts w:cs="Times New Roman"/>
          <w:szCs w:val="24"/>
        </w:rPr>
      </w:pPr>
      <w:r w:rsidRPr="00EA2EBE">
        <w:rPr>
          <w:rFonts w:cs="Times New Roman"/>
          <w:szCs w:val="24"/>
        </w:rPr>
        <w:lastRenderedPageBreak/>
        <w:tab/>
        <w:t>Os testes verificarão a funcionalidade do algoritmo e os seus limites. A verificação dá</w:t>
      </w:r>
      <w:r w:rsidR="007001ED">
        <w:rPr>
          <w:rFonts w:cs="Times New Roman"/>
          <w:szCs w:val="24"/>
        </w:rPr>
        <w:t>-se</w:t>
      </w:r>
      <w:r w:rsidRPr="00EA2EBE">
        <w:rPr>
          <w:rFonts w:cs="Times New Roman"/>
          <w:szCs w:val="24"/>
        </w:rPr>
        <w:t xml:space="preserve"> por meio de uma análise qualitativa e quantitativa. Qualitativamente</w:t>
      </w:r>
      <w:r w:rsidR="00BD6DE8">
        <w:rPr>
          <w:rFonts w:cs="Times New Roman"/>
          <w:szCs w:val="24"/>
        </w:rPr>
        <w:t>,</w:t>
      </w:r>
      <w:r w:rsidRPr="00EA2EBE">
        <w:rPr>
          <w:rFonts w:cs="Times New Roman"/>
          <w:szCs w:val="24"/>
        </w:rPr>
        <w:t xml:space="preserve"> </w:t>
      </w:r>
      <w:r w:rsidR="00BD6DE8">
        <w:rPr>
          <w:rFonts w:cs="Times New Roman"/>
          <w:szCs w:val="24"/>
        </w:rPr>
        <w:t>há</w:t>
      </w:r>
      <w:r w:rsidRPr="00EA2EBE">
        <w:rPr>
          <w:rFonts w:cs="Times New Roman"/>
          <w:szCs w:val="24"/>
        </w:rPr>
        <w:t xml:space="preserve"> a comparação visual </w:t>
      </w:r>
      <w:r w:rsidR="001B06FE" w:rsidRPr="00EA2EBE">
        <w:rPr>
          <w:rFonts w:cs="Times New Roman"/>
          <w:szCs w:val="24"/>
        </w:rPr>
        <w:t xml:space="preserve">do </w:t>
      </w:r>
      <w:r w:rsidR="00E550F6">
        <w:rPr>
          <w:rFonts w:cs="Times New Roman"/>
          <w:szCs w:val="24"/>
        </w:rPr>
        <w:t>phantom</w:t>
      </w:r>
      <w:r w:rsidR="001B06FE" w:rsidRPr="00EA2EBE">
        <w:rPr>
          <w:rFonts w:cs="Times New Roman"/>
          <w:szCs w:val="24"/>
        </w:rPr>
        <w:t xml:space="preserve"> com </w:t>
      </w:r>
      <w:r w:rsidRPr="00EA2EBE">
        <w:rPr>
          <w:rFonts w:cs="Times New Roman"/>
          <w:szCs w:val="24"/>
        </w:rPr>
        <w:t xml:space="preserve">a imagem tomográfica </w:t>
      </w:r>
      <w:r w:rsidR="001B06FE" w:rsidRPr="00EA2EBE">
        <w:rPr>
          <w:rFonts w:cs="Times New Roman"/>
          <w:szCs w:val="24"/>
        </w:rPr>
        <w:t>gerada</w:t>
      </w:r>
      <w:r w:rsidRPr="00EA2EBE">
        <w:rPr>
          <w:rFonts w:cs="Times New Roman"/>
          <w:szCs w:val="24"/>
        </w:rPr>
        <w:t xml:space="preserve"> </w:t>
      </w:r>
      <w:r w:rsidR="001B06FE" w:rsidRPr="00EA2EBE">
        <w:rPr>
          <w:rFonts w:cs="Times New Roman"/>
          <w:szCs w:val="24"/>
        </w:rPr>
        <w:t>pelo</w:t>
      </w:r>
      <w:r w:rsidRPr="00EA2EBE">
        <w:rPr>
          <w:rFonts w:cs="Times New Roman"/>
          <w:szCs w:val="24"/>
        </w:rPr>
        <w:t xml:space="preserve"> algoritmo. Entende</w:t>
      </w:r>
      <w:r w:rsidR="00BD6DE8">
        <w:rPr>
          <w:rFonts w:cs="Times New Roman"/>
          <w:szCs w:val="24"/>
        </w:rPr>
        <w:t>-se</w:t>
      </w:r>
      <w:r w:rsidRPr="00EA2EBE">
        <w:rPr>
          <w:rFonts w:cs="Times New Roman"/>
          <w:szCs w:val="24"/>
        </w:rPr>
        <w:t xml:space="preserve"> como imagem tomográfica, a imagem gerada a partir da matriz dos coeficientes de velocidade do som </w:t>
      </w:r>
      <m:oMath>
        <m:r>
          <w:rPr>
            <w:rFonts w:ascii="Cambria Math" w:hAnsi="Cambria Math" w:cs="Times New Roman"/>
            <w:szCs w:val="24"/>
          </w:rPr>
          <m:t>(c)</m:t>
        </m:r>
      </m:oMath>
      <w:r w:rsidRPr="00EA2EBE">
        <w:rPr>
          <w:rFonts w:eastAsiaTheme="minorEastAsia" w:cs="Times New Roman"/>
          <w:szCs w:val="24"/>
        </w:rPr>
        <w:t xml:space="preserve"> </w:t>
      </w:r>
      <w:r w:rsidRPr="00EA2EBE">
        <w:rPr>
          <w:rFonts w:cs="Times New Roman"/>
          <w:szCs w:val="24"/>
        </w:rPr>
        <w:t>em cada ponto do objeto. A comparação entre as imagens</w:t>
      </w:r>
      <w:r w:rsidR="00BD6DE8">
        <w:rPr>
          <w:rFonts w:cs="Times New Roman"/>
          <w:szCs w:val="24"/>
        </w:rPr>
        <w:t>,</w:t>
      </w:r>
      <w:r w:rsidRPr="00EA2EBE">
        <w:rPr>
          <w:rFonts w:cs="Times New Roman"/>
          <w:szCs w:val="24"/>
        </w:rPr>
        <w:t xml:space="preserve"> além de visual</w:t>
      </w:r>
      <w:r w:rsidR="00BD6DE8">
        <w:rPr>
          <w:rFonts w:cs="Times New Roman"/>
          <w:szCs w:val="24"/>
        </w:rPr>
        <w:t>,</w:t>
      </w:r>
      <w:r w:rsidRPr="00EA2EBE">
        <w:rPr>
          <w:rFonts w:cs="Times New Roman"/>
          <w:szCs w:val="24"/>
        </w:rPr>
        <w:t xml:space="preserve"> pode ser quantizada usando métricas, como</w:t>
      </w:r>
      <w:r w:rsidR="00BD6DE8">
        <w:rPr>
          <w:rFonts w:cs="Times New Roman"/>
          <w:szCs w:val="24"/>
        </w:rPr>
        <w:t>,</w:t>
      </w:r>
      <w:r w:rsidRPr="00EA2EBE">
        <w:rPr>
          <w:rFonts w:cs="Times New Roman"/>
          <w:szCs w:val="24"/>
        </w:rPr>
        <w:t xml:space="preserve"> por exemplo</w:t>
      </w:r>
      <w:r w:rsidR="00BD6DE8">
        <w:rPr>
          <w:rFonts w:cs="Times New Roman"/>
          <w:szCs w:val="24"/>
        </w:rPr>
        <w:t>,</w:t>
      </w:r>
      <w:r w:rsidRPr="00EA2EBE">
        <w:rPr>
          <w:rFonts w:cs="Times New Roman"/>
          <w:szCs w:val="24"/>
        </w:rPr>
        <w:t xml:space="preserve"> o MSE (</w:t>
      </w:r>
      <w:r w:rsidRPr="00BD6DE8">
        <w:rPr>
          <w:rFonts w:cs="Times New Roman"/>
          <w:i/>
          <w:szCs w:val="24"/>
        </w:rPr>
        <w:t>mean square error</w:t>
      </w:r>
      <w:r w:rsidRPr="00EA2EBE">
        <w:rPr>
          <w:rFonts w:cs="Times New Roman"/>
          <w:szCs w:val="24"/>
        </w:rPr>
        <w:t>, erro quadrático médio) e o NMSE (</w:t>
      </w:r>
      <w:r w:rsidRPr="00BD6DE8">
        <w:rPr>
          <w:rFonts w:cs="Times New Roman"/>
          <w:i/>
          <w:szCs w:val="24"/>
        </w:rPr>
        <w:t>normalized mean square error</w:t>
      </w:r>
      <w:r w:rsidRPr="00EA2EBE">
        <w:rPr>
          <w:rFonts w:cs="Times New Roman"/>
          <w:szCs w:val="24"/>
        </w:rPr>
        <w:t>, erro quadrático normalizado).</w:t>
      </w:r>
    </w:p>
    <w:p w:rsidR="003E00B4" w:rsidRPr="00EA2EBE" w:rsidRDefault="003E00B4" w:rsidP="00BD6DE8">
      <w:pPr>
        <w:spacing w:after="120" w:line="360" w:lineRule="auto"/>
        <w:ind w:firstLine="709"/>
        <w:jc w:val="both"/>
        <w:rPr>
          <w:rFonts w:eastAsiaTheme="minorEastAsia" w:cs="Times New Roman"/>
          <w:szCs w:val="24"/>
        </w:rPr>
      </w:pPr>
      <w:r w:rsidRPr="00EA2EBE">
        <w:rPr>
          <w:rFonts w:cs="Times New Roman"/>
          <w:szCs w:val="24"/>
        </w:rPr>
        <w:t xml:space="preserve">Além da comparação entre os coeficientes </w:t>
      </w:r>
      <m:oMath>
        <m:r>
          <w:rPr>
            <w:rFonts w:ascii="Cambria Math" w:hAnsi="Cambria Math" w:cs="Times New Roman"/>
            <w:szCs w:val="24"/>
          </w:rPr>
          <m:t>c</m:t>
        </m:r>
      </m:oMath>
      <w:r w:rsidR="005F48DF">
        <w:rPr>
          <w:rFonts w:eastAsiaTheme="minorEastAsia" w:cs="Times New Roman"/>
          <w:szCs w:val="24"/>
        </w:rPr>
        <w:t>,</w:t>
      </w:r>
      <w:r w:rsidRPr="00EA2EBE">
        <w:rPr>
          <w:rFonts w:eastAsiaTheme="minorEastAsia" w:cs="Times New Roman"/>
          <w:szCs w:val="24"/>
        </w:rPr>
        <w:t xml:space="preserve"> pode</w:t>
      </w:r>
      <w:r w:rsidR="005F48DF">
        <w:rPr>
          <w:rFonts w:eastAsiaTheme="minorEastAsia" w:cs="Times New Roman"/>
          <w:szCs w:val="24"/>
        </w:rPr>
        <w:t>-se</w:t>
      </w:r>
      <w:r w:rsidRPr="00EA2EBE">
        <w:rPr>
          <w:rFonts w:eastAsiaTheme="minorEastAsia" w:cs="Times New Roman"/>
          <w:szCs w:val="24"/>
        </w:rPr>
        <w:t xml:space="preserve"> analisar a correlação e o valor residual entre os sinais de pressão</w:t>
      </w:r>
      <w:r w:rsidR="005F48DF">
        <w:rPr>
          <w:rFonts w:eastAsiaTheme="minorEastAsia" w:cs="Times New Roman"/>
          <w:szCs w:val="24"/>
        </w:rPr>
        <w:t>,</w:t>
      </w:r>
      <w:r w:rsidRPr="00EA2EBE">
        <w:rPr>
          <w:rFonts w:eastAsiaTheme="minorEastAsia" w:cs="Times New Roman"/>
          <w:szCs w:val="24"/>
        </w:rPr>
        <w:t xml:space="preserve"> obtidos nos receptores</w:t>
      </w:r>
      <w:r w:rsidR="005F48DF">
        <w:rPr>
          <w:rFonts w:eastAsiaTheme="minorEastAsia" w:cs="Times New Roman"/>
          <w:szCs w:val="24"/>
        </w:rPr>
        <w:t>,</w:t>
      </w:r>
      <w:r w:rsidRPr="00EA2EBE">
        <w:rPr>
          <w:rFonts w:eastAsiaTheme="minorEastAsia" w:cs="Times New Roman"/>
          <w:szCs w:val="24"/>
        </w:rPr>
        <w:t xml:space="preserve"> em cada iteração do algoritmo</w:t>
      </w:r>
      <w:r w:rsidR="005F48DF">
        <w:rPr>
          <w:rFonts w:eastAsiaTheme="minorEastAsia" w:cs="Times New Roman"/>
          <w:szCs w:val="24"/>
        </w:rPr>
        <w:t>,</w:t>
      </w:r>
      <w:r w:rsidRPr="00EA2EBE">
        <w:rPr>
          <w:rFonts w:eastAsiaTheme="minorEastAsia" w:cs="Times New Roman"/>
          <w:szCs w:val="24"/>
        </w:rPr>
        <w:t xml:space="preserve"> com os sinais de pressões</w:t>
      </w:r>
      <w:r w:rsidR="005F48DF">
        <w:rPr>
          <w:rFonts w:eastAsiaTheme="minorEastAsia" w:cs="Times New Roman"/>
          <w:szCs w:val="24"/>
        </w:rPr>
        <w:t>,</w:t>
      </w:r>
      <w:r w:rsidRPr="00EA2EBE">
        <w:rPr>
          <w:rFonts w:eastAsiaTheme="minorEastAsia" w:cs="Times New Roman"/>
          <w:szCs w:val="24"/>
        </w:rPr>
        <w:t xml:space="preserve"> obtidos na simulação do </w:t>
      </w:r>
      <w:r w:rsidR="00E550F6">
        <w:rPr>
          <w:rFonts w:eastAsiaTheme="minorEastAsia" w:cs="Times New Roman"/>
          <w:szCs w:val="24"/>
        </w:rPr>
        <w:t>phantom</w:t>
      </w:r>
      <w:r w:rsidRPr="00EA2EBE">
        <w:rPr>
          <w:rFonts w:eastAsiaTheme="minorEastAsia" w:cs="Times New Roman"/>
          <w:szCs w:val="24"/>
        </w:rPr>
        <w:t>.</w:t>
      </w:r>
    </w:p>
    <w:p w:rsidR="001B06FE" w:rsidRPr="007E4262" w:rsidRDefault="003E00B4" w:rsidP="00ED6D0B">
      <w:pPr>
        <w:spacing w:after="120" w:line="360" w:lineRule="auto"/>
        <w:jc w:val="both"/>
        <w:rPr>
          <w:rFonts w:eastAsiaTheme="minorEastAsia" w:cs="Times New Roman"/>
        </w:rPr>
      </w:pPr>
      <w:r w:rsidRPr="00EA2EBE">
        <w:rPr>
          <w:rFonts w:eastAsiaTheme="minorEastAsia" w:cs="Times New Roman"/>
          <w:szCs w:val="24"/>
        </w:rPr>
        <w:tab/>
        <w:t xml:space="preserve">Cada teste é composto de três etapas: </w:t>
      </w:r>
      <w:r w:rsidR="005F48DF">
        <w:rPr>
          <w:rFonts w:eastAsiaTheme="minorEastAsia" w:cs="Times New Roman"/>
          <w:szCs w:val="24"/>
        </w:rPr>
        <w:t>a</w:t>
      </w:r>
      <w:r w:rsidRPr="00EA2EBE">
        <w:rPr>
          <w:rFonts w:eastAsiaTheme="minorEastAsia" w:cs="Times New Roman"/>
          <w:szCs w:val="24"/>
        </w:rPr>
        <w:t xml:space="preserve"> primeira etapa é composta pela criação do </w:t>
      </w:r>
      <w:r w:rsidR="00E550F6">
        <w:rPr>
          <w:rFonts w:eastAsiaTheme="minorEastAsia" w:cs="Times New Roman"/>
          <w:szCs w:val="24"/>
        </w:rPr>
        <w:t>phantom</w:t>
      </w:r>
      <w:r w:rsidR="005F48DF">
        <w:rPr>
          <w:rFonts w:eastAsiaTheme="minorEastAsia" w:cs="Times New Roman"/>
          <w:szCs w:val="24"/>
        </w:rPr>
        <w:t xml:space="preserve"> e</w:t>
      </w:r>
      <w:r w:rsidRPr="00EA2EBE">
        <w:rPr>
          <w:rFonts w:eastAsiaTheme="minorEastAsia" w:cs="Times New Roman"/>
          <w:szCs w:val="24"/>
        </w:rPr>
        <w:t xml:space="preserve"> </w:t>
      </w:r>
      <w:r w:rsidR="005F48DF">
        <w:rPr>
          <w:rFonts w:eastAsiaTheme="minorEastAsia" w:cs="Times New Roman"/>
          <w:szCs w:val="24"/>
        </w:rPr>
        <w:t xml:space="preserve">da </w:t>
      </w:r>
      <w:r w:rsidRPr="00EA2EBE">
        <w:rPr>
          <w:rFonts w:eastAsiaTheme="minorEastAsia" w:cs="Times New Roman"/>
          <w:szCs w:val="24"/>
        </w:rPr>
        <w:t xml:space="preserve">definição de sensores e </w:t>
      </w:r>
      <w:r w:rsidR="005F48DF">
        <w:rPr>
          <w:rFonts w:eastAsiaTheme="minorEastAsia" w:cs="Times New Roman"/>
          <w:szCs w:val="24"/>
        </w:rPr>
        <w:t xml:space="preserve">de </w:t>
      </w:r>
      <w:r w:rsidRPr="00EA2EBE">
        <w:rPr>
          <w:rFonts w:eastAsiaTheme="minorEastAsia" w:cs="Times New Roman"/>
          <w:szCs w:val="24"/>
        </w:rPr>
        <w:t>receptores e pela aquisição dos ‘dados reais’</w:t>
      </w:r>
      <w:r w:rsidR="005F48DF">
        <w:rPr>
          <w:rFonts w:eastAsiaTheme="minorEastAsia" w:cs="Times New Roman"/>
          <w:szCs w:val="24"/>
        </w:rPr>
        <w:t>;</w:t>
      </w:r>
      <w:r w:rsidRPr="00EA2EBE">
        <w:rPr>
          <w:rFonts w:eastAsiaTheme="minorEastAsia" w:cs="Times New Roman"/>
          <w:szCs w:val="24"/>
        </w:rPr>
        <w:t xml:space="preserve"> a segunda é onde </w:t>
      </w:r>
      <w:r w:rsidR="005F48DF">
        <w:rPr>
          <w:rFonts w:eastAsiaTheme="minorEastAsia" w:cs="Times New Roman"/>
          <w:szCs w:val="24"/>
        </w:rPr>
        <w:t xml:space="preserve">se </w:t>
      </w:r>
      <w:r w:rsidRPr="00EA2EBE">
        <w:rPr>
          <w:rFonts w:eastAsiaTheme="minorEastAsia" w:cs="Times New Roman"/>
          <w:szCs w:val="24"/>
        </w:rPr>
        <w:t xml:space="preserve">executa o algoritmo de resolução do problema inverso e a terceira </w:t>
      </w:r>
      <w:r w:rsidR="00D60730">
        <w:rPr>
          <w:rFonts w:eastAsiaTheme="minorEastAsia" w:cs="Times New Roman"/>
          <w:szCs w:val="24"/>
        </w:rPr>
        <w:t>é</w:t>
      </w:r>
      <w:r w:rsidRPr="00EA2EBE">
        <w:rPr>
          <w:rFonts w:eastAsiaTheme="minorEastAsia" w:cs="Times New Roman"/>
          <w:szCs w:val="24"/>
        </w:rPr>
        <w:t xml:space="preserve"> onde </w:t>
      </w:r>
      <w:r w:rsidR="00D60730">
        <w:rPr>
          <w:rFonts w:eastAsiaTheme="minorEastAsia" w:cs="Times New Roman"/>
          <w:szCs w:val="24"/>
        </w:rPr>
        <w:t xml:space="preserve">se </w:t>
      </w:r>
      <w:r w:rsidRPr="00EA2EBE">
        <w:rPr>
          <w:rFonts w:eastAsiaTheme="minorEastAsia" w:cs="Times New Roman"/>
          <w:szCs w:val="24"/>
        </w:rPr>
        <w:t>geram os resultados para análise (</w:t>
      </w:r>
      <w:r w:rsidR="00D60730">
        <w:rPr>
          <w:rFonts w:eastAsiaTheme="minorEastAsia" w:cs="Times New Roman"/>
          <w:szCs w:val="24"/>
        </w:rPr>
        <w:t>a</w:t>
      </w:r>
      <w:r w:rsidRPr="00EA2EBE">
        <w:rPr>
          <w:rFonts w:eastAsiaTheme="minorEastAsia" w:cs="Times New Roman"/>
          <w:szCs w:val="24"/>
        </w:rPr>
        <w:t>lguns dos resultados para an</w:t>
      </w:r>
      <w:r w:rsidR="00D60730">
        <w:rPr>
          <w:rFonts w:eastAsiaTheme="minorEastAsia" w:cs="Times New Roman"/>
          <w:szCs w:val="24"/>
        </w:rPr>
        <w:t>á</w:t>
      </w:r>
      <w:r w:rsidRPr="00EA2EBE">
        <w:rPr>
          <w:rFonts w:eastAsiaTheme="minorEastAsia" w:cs="Times New Roman"/>
          <w:szCs w:val="24"/>
        </w:rPr>
        <w:t>lise são gerados durante a segunda etapa).</w:t>
      </w:r>
    </w:p>
    <w:p w:rsidR="001B06FE" w:rsidRPr="007E4262" w:rsidRDefault="001B06FE" w:rsidP="00ED6D0B">
      <w:pPr>
        <w:spacing w:after="120" w:line="360" w:lineRule="auto"/>
        <w:jc w:val="both"/>
        <w:rPr>
          <w:rFonts w:eastAsiaTheme="minorEastAsia" w:cs="Times New Roman"/>
        </w:rPr>
      </w:pPr>
    </w:p>
    <w:p w:rsidR="003E00B4" w:rsidRDefault="003E00B4" w:rsidP="00EA2EBE">
      <w:pPr>
        <w:pStyle w:val="Ttulo3"/>
      </w:pPr>
      <w:bookmarkStart w:id="43" w:name="_Toc451717447"/>
      <w:r w:rsidRPr="00EA2EBE">
        <w:t xml:space="preserve">Primeira </w:t>
      </w:r>
      <w:r w:rsidR="00D60730">
        <w:t>e</w:t>
      </w:r>
      <w:r w:rsidRPr="00EA2EBE">
        <w:t>tapa</w:t>
      </w:r>
      <w:bookmarkEnd w:id="43"/>
    </w:p>
    <w:p w:rsidR="00DC1FE0" w:rsidRPr="00DC1FE0" w:rsidRDefault="00DC1FE0" w:rsidP="00DC1FE0"/>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b/>
        </w:rPr>
        <w:tab/>
      </w:r>
      <w:r w:rsidRPr="007E4262">
        <w:rPr>
          <w:rFonts w:eastAsiaTheme="minorEastAsia" w:cs="Times New Roman"/>
        </w:rPr>
        <w:t>Na primeira etapa</w:t>
      </w:r>
      <w:r w:rsidR="00DC1FE0">
        <w:rPr>
          <w:rFonts w:eastAsiaTheme="minorEastAsia" w:cs="Times New Roman"/>
        </w:rPr>
        <w:t>,</w:t>
      </w:r>
      <w:r w:rsidRPr="007E4262">
        <w:rPr>
          <w:rFonts w:eastAsiaTheme="minorEastAsia" w:cs="Times New Roman"/>
        </w:rPr>
        <w:t xml:space="preserve"> o objetivo é criar o problema para ser resolvid</w:t>
      </w:r>
      <w:r w:rsidR="00DC1FE0">
        <w:rPr>
          <w:rFonts w:eastAsiaTheme="minorEastAsia" w:cs="Times New Roman"/>
        </w:rPr>
        <w:t>o</w:t>
      </w:r>
      <w:r w:rsidRPr="007E4262">
        <w:rPr>
          <w:rFonts w:eastAsiaTheme="minorEastAsia" w:cs="Times New Roman"/>
        </w:rPr>
        <w:t xml:space="preserve"> na etapa sucessiva. Assim, cria</w:t>
      </w:r>
      <w:r w:rsidR="00DC1FE0">
        <w:rPr>
          <w:rFonts w:eastAsiaTheme="minorEastAsia" w:cs="Times New Roman"/>
        </w:rPr>
        <w:t>-se</w:t>
      </w:r>
      <w:r w:rsidRPr="007E4262">
        <w:rPr>
          <w:rFonts w:eastAsiaTheme="minorEastAsia" w:cs="Times New Roman"/>
        </w:rPr>
        <w:t xml:space="preserve"> um </w:t>
      </w:r>
      <w:r w:rsidR="00E550F6" w:rsidRPr="00E550F6">
        <w:rPr>
          <w:rFonts w:eastAsiaTheme="minorEastAsia" w:cs="Times New Roman"/>
          <w:i/>
        </w:rPr>
        <w:t>phantom</w:t>
      </w:r>
      <w:r w:rsidRPr="007E4262">
        <w:rPr>
          <w:rFonts w:eastAsiaTheme="minorEastAsia" w:cs="Times New Roman"/>
        </w:rPr>
        <w:t xml:space="preserve"> e realizam</w:t>
      </w:r>
      <w:r w:rsidR="00DC1FE0">
        <w:rPr>
          <w:rFonts w:eastAsiaTheme="minorEastAsia" w:cs="Times New Roman"/>
        </w:rPr>
        <w:t>-se</w:t>
      </w:r>
      <w:r w:rsidRPr="007E4262">
        <w:rPr>
          <w:rFonts w:eastAsiaTheme="minorEastAsia" w:cs="Times New Roman"/>
        </w:rPr>
        <w:t xml:space="preserve"> diversas simulações de modo a obter os dados que </w:t>
      </w:r>
      <w:r w:rsidR="00DC1FE0">
        <w:rPr>
          <w:rFonts w:eastAsiaTheme="minorEastAsia" w:cs="Times New Roman"/>
        </w:rPr>
        <w:t xml:space="preserve">se </w:t>
      </w:r>
      <w:r w:rsidRPr="007E4262">
        <w:rPr>
          <w:rFonts w:eastAsiaTheme="minorEastAsia" w:cs="Times New Roman"/>
        </w:rPr>
        <w:t>chamar</w:t>
      </w:r>
      <w:r w:rsidR="00DC1FE0">
        <w:rPr>
          <w:rFonts w:eastAsiaTheme="minorEastAsia" w:cs="Times New Roman"/>
        </w:rPr>
        <w:t>ão</w:t>
      </w:r>
      <w:r w:rsidRPr="007E4262">
        <w:rPr>
          <w:rFonts w:eastAsiaTheme="minorEastAsia" w:cs="Times New Roman"/>
        </w:rPr>
        <w:t xml:space="preserve"> de ‘reais’ (embora eles sejam simulados). Como esses dados devem ser o mais próximo possível da realidade, a ideia é que as simulações tenham passos de discretização pequenos</w:t>
      </w:r>
      <w:r w:rsidR="001B06FE" w:rsidRPr="007E4262">
        <w:rPr>
          <w:rFonts w:eastAsiaTheme="minorEastAsia" w:cs="Times New Roman"/>
        </w:rPr>
        <w:t>,</w:t>
      </w:r>
      <w:r w:rsidRPr="007E4262">
        <w:rPr>
          <w:rFonts w:eastAsiaTheme="minorEastAsia" w:cs="Times New Roman"/>
        </w:rPr>
        <w:t xml:space="preserve"> </w:t>
      </w:r>
      <w:r w:rsidR="001B06FE" w:rsidRPr="007E4262">
        <w:rPr>
          <w:rFonts w:eastAsiaTheme="minorEastAsia" w:cs="Times New Roman"/>
        </w:rPr>
        <w:t>minimizando</w:t>
      </w:r>
      <w:r w:rsidRPr="007E4262">
        <w:rPr>
          <w:rFonts w:eastAsiaTheme="minorEastAsia" w:cs="Times New Roman"/>
        </w:rPr>
        <w:t xml:space="preserve"> os erros numéricos e computacionais.</w:t>
      </w:r>
    </w:p>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rPr>
        <w:tab/>
        <w:t xml:space="preserve">O </w:t>
      </w:r>
      <w:r w:rsidR="00E550F6" w:rsidRPr="00E550F6">
        <w:rPr>
          <w:rFonts w:eastAsiaTheme="minorEastAsia" w:cs="Times New Roman"/>
          <w:b/>
          <w:i/>
        </w:rPr>
        <w:t>phantom</w:t>
      </w:r>
      <w:r w:rsidRPr="007E4262">
        <w:rPr>
          <w:rFonts w:eastAsiaTheme="minorEastAsia" w:cs="Times New Roman"/>
        </w:rPr>
        <w:t xml:space="preserve"> usado para validar o algoritmo</w:t>
      </w:r>
      <w:r w:rsidR="00DC1FE0">
        <w:rPr>
          <w:rFonts w:eastAsiaTheme="minorEastAsia" w:cs="Times New Roman"/>
        </w:rPr>
        <w:t>,</w:t>
      </w:r>
      <w:r w:rsidRPr="007E4262">
        <w:rPr>
          <w:rFonts w:eastAsiaTheme="minorEastAsia" w:cs="Times New Roman"/>
        </w:rPr>
        <w:t xml:space="preserve"> é composto por 4 seções, cada seção representa diferentes órgãos do corpo humano (coração, pulmão, coluna e meio/torso). Todos os </w:t>
      </w:r>
      <w:r w:rsidR="00E550F6" w:rsidRPr="00E550F6">
        <w:rPr>
          <w:rFonts w:eastAsiaTheme="minorEastAsia" w:cs="Times New Roman"/>
          <w:i/>
        </w:rPr>
        <w:t>phantons</w:t>
      </w:r>
      <w:r w:rsidRPr="007E4262">
        <w:rPr>
          <w:rFonts w:eastAsiaTheme="minorEastAsia" w:cs="Times New Roman"/>
        </w:rPr>
        <w:t xml:space="preserve"> usados têm a mesma forma, isto é, cada seção tem os locais predeterminados, o que se altera em cada </w:t>
      </w:r>
      <w:r w:rsidR="00E550F6" w:rsidRPr="00E550F6">
        <w:rPr>
          <w:rFonts w:eastAsiaTheme="minorEastAsia" w:cs="Times New Roman"/>
          <w:i/>
        </w:rPr>
        <w:t>phantom</w:t>
      </w:r>
      <w:r w:rsidRPr="007E4262">
        <w:rPr>
          <w:rFonts w:eastAsiaTheme="minorEastAsia" w:cs="Times New Roman"/>
        </w:rPr>
        <w:t xml:space="preserve"> é o coeficiente de propagação do som </w:t>
      </w:r>
      <m:oMath>
        <m:r>
          <w:rPr>
            <w:rFonts w:ascii="Cambria Math" w:eastAsiaTheme="minorEastAsia" w:hAnsi="Cambria Math" w:cs="Times New Roman"/>
          </w:rPr>
          <m:t>c</m:t>
        </m:r>
      </m:oMath>
      <w:r w:rsidRPr="007E4262">
        <w:rPr>
          <w:rFonts w:eastAsiaTheme="minorEastAsia" w:cs="Times New Roman"/>
        </w:rPr>
        <w:t xml:space="preserve"> de cada uma das seções (toda a seção tem o mesmo coeficiente).</w:t>
      </w:r>
    </w:p>
    <w:p w:rsidR="003E00B4" w:rsidRPr="007E4262" w:rsidRDefault="003E00B4" w:rsidP="00ED6D0B">
      <w:pPr>
        <w:spacing w:after="120" w:line="360" w:lineRule="auto"/>
        <w:ind w:firstLine="708"/>
        <w:jc w:val="both"/>
        <w:rPr>
          <w:rFonts w:eastAsiaTheme="minorEastAsia" w:cs="Times New Roman"/>
        </w:rPr>
      </w:pPr>
      <w:r w:rsidRPr="007E4262">
        <w:rPr>
          <w:rFonts w:eastAsiaTheme="minorEastAsia" w:cs="Times New Roman"/>
        </w:rPr>
        <w:t xml:space="preserve">Os coeficientes dos órgãos seguem um parâmetro </w:t>
      </w:r>
      <m:oMath>
        <m:r>
          <w:rPr>
            <w:rFonts w:ascii="Cambria Math" w:eastAsiaTheme="minorEastAsia" w:hAnsi="Cambria Math" w:cs="Times New Roman"/>
          </w:rPr>
          <m:t>(I)</m:t>
        </m:r>
      </m:oMath>
      <w:r w:rsidRPr="007E4262">
        <w:rPr>
          <w:rFonts w:eastAsiaTheme="minorEastAsia" w:cs="Times New Roman"/>
        </w:rPr>
        <w:t xml:space="preserve"> que indica o contraste da velocidade de propagação. Os coeficientes seguem a</w:t>
      </w:r>
      <w:r w:rsidR="00DC1FE0">
        <w:rPr>
          <w:rFonts w:eastAsiaTheme="minorEastAsia" w:cs="Times New Roman"/>
        </w:rPr>
        <w:t>s</w:t>
      </w:r>
      <w:r w:rsidRPr="007E4262">
        <w:rPr>
          <w:rFonts w:eastAsiaTheme="minorEastAsia" w:cs="Times New Roman"/>
        </w:rPr>
        <w:t xml:space="preserve"> seguinte</w:t>
      </w:r>
      <w:r w:rsidR="00DC1FE0">
        <w:rPr>
          <w:rFonts w:eastAsiaTheme="minorEastAsia" w:cs="Times New Roman"/>
        </w:rPr>
        <w:t>s</w:t>
      </w:r>
      <w:r w:rsidRPr="007E4262">
        <w:rPr>
          <w:rFonts w:eastAsiaTheme="minorEastAsia" w:cs="Times New Roman"/>
        </w:rPr>
        <w:t xml:space="preserve"> regras:</w:t>
      </w:r>
    </w:p>
    <w:p w:rsidR="003E00B4" w:rsidRPr="007E4262" w:rsidRDefault="001B06FE" w:rsidP="00ED6D0B">
      <w:pPr>
        <w:autoSpaceDE w:val="0"/>
        <w:autoSpaceDN w:val="0"/>
        <w:adjustRightInd w:val="0"/>
        <w:spacing w:after="120" w:line="360" w:lineRule="auto"/>
        <w:rPr>
          <w:rFonts w:ascii="Cambria Math" w:eastAsiaTheme="minorEastAsia" w:hAnsi="Cambria Math" w:cs="Times New Roman"/>
          <w:oMath/>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meio</m:t>
              </m:r>
            </m:sub>
          </m:sSub>
          <m:r>
            <w:rPr>
              <w:rFonts w:ascii="Cambria Math" w:eastAsiaTheme="minorEastAsia" w:hAnsi="Cambria Math" w:cs="Times New Roman"/>
            </w:rPr>
            <m:t xml:space="preserve"> = 1584;</m:t>
          </m:r>
        </m:oMath>
      </m:oMathPara>
    </w:p>
    <w:p w:rsidR="003E00B4" w:rsidRPr="007E4262" w:rsidRDefault="001B06FE" w:rsidP="00ED6D0B">
      <w:pPr>
        <w:autoSpaceDE w:val="0"/>
        <w:autoSpaceDN w:val="0"/>
        <w:adjustRightInd w:val="0"/>
        <w:spacing w:after="120" w:line="360" w:lineRule="auto"/>
        <w:rPr>
          <w:rFonts w:ascii="Cambria Math" w:eastAsiaTheme="minorEastAsia" w:hAnsi="Cambria Math" w:cs="Times New Roman"/>
          <w:oMath/>
        </w:rPr>
      </w:pPr>
      <m:oMathPara>
        <m:oMath>
          <m:r>
            <w:rPr>
              <w:rFonts w:ascii="Cambria Math" w:eastAsiaTheme="minorEastAsia" w:hAnsi="Cambria Math" w:cs="Times New Roman"/>
            </w:rPr>
            <w:lastRenderedPageBreak/>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coracao</m:t>
              </m:r>
            </m:sub>
          </m:sSub>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meio</m:t>
              </m:r>
            </m:sub>
          </m:sSub>
          <m:r>
            <w:rPr>
              <w:rFonts w:ascii="Cambria Math" w:eastAsiaTheme="minorEastAsia" w:hAnsi="Cambria Math" w:cs="Times New Roman"/>
            </w:rPr>
            <m:t xml:space="preserve"> - 20;</m:t>
          </m:r>
        </m:oMath>
      </m:oMathPara>
    </w:p>
    <w:p w:rsidR="003E00B4" w:rsidRPr="007E4262" w:rsidRDefault="001B06FE" w:rsidP="00ED6D0B">
      <w:pPr>
        <w:autoSpaceDE w:val="0"/>
        <w:autoSpaceDN w:val="0"/>
        <w:adjustRightInd w:val="0"/>
        <w:spacing w:after="120" w:line="360" w:lineRule="auto"/>
        <w:rPr>
          <w:rFonts w:ascii="Cambria Math" w:eastAsiaTheme="minorEastAsia" w:hAnsi="Cambria Math" w:cs="Times New Roman"/>
          <w:oMath/>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osso</m:t>
              </m:r>
            </m:sub>
          </m:sSub>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meio</m:t>
              </m:r>
            </m:sub>
          </m:sSub>
          <m:r>
            <w:rPr>
              <w:rFonts w:ascii="Cambria Math" w:eastAsiaTheme="minorEastAsia" w:hAnsi="Cambria Math" w:cs="Times New Roman"/>
            </w:rPr>
            <m:t>+2⋅I⋅20;</m:t>
          </m:r>
        </m:oMath>
      </m:oMathPara>
    </w:p>
    <w:p w:rsidR="003E00B4" w:rsidRPr="007E4262" w:rsidRDefault="001B06FE" w:rsidP="00ED6D0B">
      <w:pPr>
        <w:autoSpaceDE w:val="0"/>
        <w:autoSpaceDN w:val="0"/>
        <w:adjustRightInd w:val="0"/>
        <w:spacing w:after="120" w:line="360" w:lineRule="auto"/>
        <w:rPr>
          <w:rFonts w:ascii="Cambria Math" w:eastAsiaTheme="minorEastAsia" w:hAnsi="Cambria Math" w:cs="Times New Roman"/>
          <w:oMath/>
        </w:rPr>
      </w:pPr>
      <m:oMathPara>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pulmao</m:t>
              </m:r>
            </m:sub>
          </m:sSub>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meio</m:t>
              </m:r>
            </m:sub>
          </m:sSub>
          <m:r>
            <w:rPr>
              <w:rFonts w:ascii="Cambria Math" w:eastAsiaTheme="minorEastAsia" w:hAnsi="Cambria Math" w:cs="Times New Roman"/>
            </w:rPr>
            <m:t>-I⋅20</m:t>
          </m:r>
        </m:oMath>
      </m:oMathPara>
    </w:p>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rPr>
        <w:tab/>
        <w:t xml:space="preserve">Outros parâmetros que definem o </w:t>
      </w:r>
      <w:r w:rsidR="00E550F6" w:rsidRPr="00E550F6">
        <w:rPr>
          <w:rFonts w:eastAsiaTheme="minorEastAsia" w:cs="Times New Roman"/>
          <w:i/>
        </w:rPr>
        <w:t>phantom</w:t>
      </w:r>
      <w:r w:rsidRPr="007E4262">
        <w:rPr>
          <w:rFonts w:eastAsiaTheme="minorEastAsia" w:cs="Times New Roman"/>
        </w:rPr>
        <w:t xml:space="preserve"> são a dimensão</w:t>
      </w:r>
      <w:r w:rsidR="00DC1FE0">
        <w:rPr>
          <w:rFonts w:eastAsiaTheme="minorEastAsia" w:cs="Times New Roman"/>
        </w:rPr>
        <w:t xml:space="preserve"> do próprio </w:t>
      </w:r>
      <w:r w:rsidR="00E550F6" w:rsidRPr="00E550F6">
        <w:rPr>
          <w:rFonts w:eastAsiaTheme="minorEastAsia" w:cs="Times New Roman"/>
          <w:i/>
        </w:rPr>
        <w:t>phantom</w:t>
      </w:r>
      <w:r w:rsidR="00DC1FE0">
        <w:rPr>
          <w:rFonts w:eastAsiaTheme="minorEastAsia" w:cs="Times New Roman"/>
        </w:rPr>
        <w:t>,</w:t>
      </w:r>
      <w:r w:rsidR="000E3CAE" w:rsidRPr="007E4262">
        <w:rPr>
          <w:rFonts w:eastAsiaTheme="minorEastAsia" w:cs="Times New Roman"/>
        </w:rPr>
        <w:t xml:space="preserve"> </w:t>
      </w:r>
      <w:r w:rsidRPr="007E4262">
        <w:rPr>
          <w:rFonts w:eastAsiaTheme="minorEastAsia" w:cs="Times New Roman"/>
        </w:rPr>
        <w:t xml:space="preserve">a discretização espacial e a densidade </w:t>
      </w:r>
      <m:oMath>
        <m:r>
          <w:rPr>
            <w:rFonts w:ascii="Cambria Math" w:eastAsiaTheme="minorEastAsia" w:hAnsi="Cambria Math" w:cs="Times New Roman"/>
          </w:rPr>
          <m:t>(ρ )</m:t>
        </m:r>
      </m:oMath>
      <w:r w:rsidRPr="007E4262">
        <w:rPr>
          <w:rFonts w:eastAsiaTheme="minorEastAsia" w:cs="Times New Roman"/>
        </w:rPr>
        <w:t>. Em todos os testes</w:t>
      </w:r>
      <w:r w:rsidR="00DC1FE0">
        <w:rPr>
          <w:rFonts w:eastAsiaTheme="minorEastAsia" w:cs="Times New Roman"/>
        </w:rPr>
        <w:t>,</w:t>
      </w:r>
      <w:r w:rsidRPr="007E4262">
        <w:rPr>
          <w:rFonts w:eastAsiaTheme="minorEastAsia" w:cs="Times New Roman"/>
        </w:rPr>
        <w:t xml:space="preserve"> </w:t>
      </w:r>
      <w:r w:rsidR="00DC1FE0">
        <w:rPr>
          <w:rFonts w:eastAsiaTheme="minorEastAsia" w:cs="Times New Roman"/>
        </w:rPr>
        <w:t xml:space="preserve">a </w:t>
      </w:r>
      <w:r w:rsidRPr="007E4262">
        <w:rPr>
          <w:rFonts w:eastAsiaTheme="minorEastAsia" w:cs="Times New Roman"/>
        </w:rPr>
        <w:t xml:space="preserve">densidade e a dimensão do </w:t>
      </w:r>
      <w:r w:rsidR="00E550F6" w:rsidRPr="00E550F6">
        <w:rPr>
          <w:rFonts w:eastAsiaTheme="minorEastAsia" w:cs="Times New Roman"/>
          <w:i/>
        </w:rPr>
        <w:t>phantom</w:t>
      </w:r>
      <w:r w:rsidRPr="007E4262">
        <w:rPr>
          <w:rFonts w:eastAsiaTheme="minorEastAsia" w:cs="Times New Roman"/>
        </w:rPr>
        <w:t xml:space="preserve"> são fixos, enquanto que o passo e a discretização variam de acordo com a necessidade. A </w:t>
      </w:r>
      <w:r w:rsidR="00866C59">
        <w:rPr>
          <w:rFonts w:eastAsiaTheme="minorEastAsia" w:cs="Times New Roman"/>
        </w:rPr>
        <w:t>figura 5.2</w:t>
      </w:r>
      <w:r w:rsidR="00236B9A" w:rsidRPr="007E4262">
        <w:rPr>
          <w:rFonts w:eastAsiaTheme="minorEastAsia" w:cs="Times New Roman"/>
        </w:rPr>
        <w:t xml:space="preserve"> </w:t>
      </w:r>
      <w:r w:rsidRPr="007E4262">
        <w:rPr>
          <w:rFonts w:eastAsiaTheme="minorEastAsia" w:cs="Times New Roman"/>
        </w:rPr>
        <w:t xml:space="preserve">mostra um exemplo de </w:t>
      </w:r>
      <w:r w:rsidR="00E550F6" w:rsidRPr="00E550F6">
        <w:rPr>
          <w:rFonts w:eastAsiaTheme="minorEastAsia" w:cs="Times New Roman"/>
          <w:i/>
        </w:rPr>
        <w:t>phantom</w:t>
      </w:r>
      <w:r w:rsidRPr="007E4262">
        <w:rPr>
          <w:rFonts w:eastAsiaTheme="minorEastAsia" w:cs="Times New Roman"/>
        </w:rPr>
        <w:t xml:space="preserve"> gerado.</w:t>
      </w:r>
    </w:p>
    <w:p w:rsidR="003E00B4" w:rsidRPr="007E4262" w:rsidRDefault="003E00B4" w:rsidP="00ED6D0B">
      <w:pPr>
        <w:keepNext/>
        <w:spacing w:after="120" w:line="360" w:lineRule="auto"/>
        <w:jc w:val="center"/>
        <w:rPr>
          <w:rFonts w:cs="Times New Roman"/>
        </w:rPr>
      </w:pPr>
      <w:r w:rsidRPr="007E4262">
        <w:rPr>
          <w:rFonts w:cs="Times New Roman"/>
          <w:noProof/>
          <w:lang w:eastAsia="pt-BR"/>
        </w:rPr>
        <mc:AlternateContent>
          <mc:Choice Requires="wps">
            <w:drawing>
              <wp:anchor distT="0" distB="0" distL="114300" distR="114300" simplePos="0" relativeHeight="251633664" behindDoc="0" locked="0" layoutInCell="1" allowOverlap="1" wp14:anchorId="0C22CF01" wp14:editId="2E6C0ABE">
                <wp:simplePos x="0" y="0"/>
                <wp:positionH relativeFrom="margin">
                  <wp:posOffset>3667429</wp:posOffset>
                </wp:positionH>
                <wp:positionV relativeFrom="paragraph">
                  <wp:posOffset>2899</wp:posOffset>
                </wp:positionV>
                <wp:extent cx="1009650" cy="327025"/>
                <wp:effectExtent l="0" t="0" r="0" b="0"/>
                <wp:wrapNone/>
                <wp:docPr id="33" name="Caixa de Texto 33"/>
                <wp:cNvGraphicFramePr/>
                <a:graphic xmlns:a="http://schemas.openxmlformats.org/drawingml/2006/main">
                  <a:graphicData uri="http://schemas.microsoft.com/office/word/2010/wordprocessingShape">
                    <wps:wsp>
                      <wps:cNvSpPr txBox="1"/>
                      <wps:spPr>
                        <a:xfrm>
                          <a:off x="0" y="0"/>
                          <a:ext cx="1009650" cy="327025"/>
                        </a:xfrm>
                        <a:prstGeom prst="rect">
                          <a:avLst/>
                        </a:prstGeom>
                        <a:noFill/>
                        <a:ln w="6350">
                          <a:noFill/>
                        </a:ln>
                      </wps:spPr>
                      <wps:txbx>
                        <w:txbxContent>
                          <w:p w:rsidR="000814BF" w:rsidRPr="001A32AC" w:rsidRDefault="000814BF" w:rsidP="003E00B4">
                            <w:r>
                              <w:t xml:space="preserve">  meio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CF01" id="Caixa de Texto 33" o:spid="_x0000_s1056" type="#_x0000_t202" style="position:absolute;left:0;text-align:left;margin-left:288.75pt;margin-top:.25pt;width:79.5pt;height:25.7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" filled="f" stroked="f" strokeweight=".5pt">
                <v:textbox>
                  <w:txbxContent>
                    <w:p w:rsidR="000814BF" w:rsidRPr="001A32AC" w:rsidRDefault="000814BF" w:rsidP="003E00B4">
                      <w:r>
                        <w:t xml:space="preserve">  meio</w:t>
                      </w:r>
                    </w:p>
                  </w:txbxContent>
                </v:textbox>
                <w10:wrap anchorx="margin"/>
              </v:shape>
            </w:pict>
          </mc:Fallback>
        </mc:AlternateContent>
      </w:r>
      <w:r w:rsidRPr="007E4262">
        <w:rPr>
          <w:rFonts w:cs="Times New Roman"/>
          <w:noProof/>
          <w:lang w:eastAsia="pt-BR"/>
        </w:rPr>
        <mc:AlternateContent>
          <mc:Choice Requires="wps">
            <w:drawing>
              <wp:anchor distT="0" distB="0" distL="114300" distR="114300" simplePos="0" relativeHeight="251639808" behindDoc="0" locked="0" layoutInCell="1" allowOverlap="1" wp14:anchorId="01E4E967" wp14:editId="45DAC7BE">
                <wp:simplePos x="0" y="0"/>
                <wp:positionH relativeFrom="margin">
                  <wp:posOffset>1460310</wp:posOffset>
                </wp:positionH>
                <wp:positionV relativeFrom="paragraph">
                  <wp:posOffset>279779</wp:posOffset>
                </wp:positionV>
                <wp:extent cx="1009650" cy="327025"/>
                <wp:effectExtent l="0" t="0" r="0" b="0"/>
                <wp:wrapNone/>
                <wp:docPr id="47" name="Caixa de Texto 47"/>
                <wp:cNvGraphicFramePr/>
                <a:graphic xmlns:a="http://schemas.openxmlformats.org/drawingml/2006/main">
                  <a:graphicData uri="http://schemas.microsoft.com/office/word/2010/wordprocessingShape">
                    <wps:wsp>
                      <wps:cNvSpPr txBox="1"/>
                      <wps:spPr>
                        <a:xfrm>
                          <a:off x="0" y="0"/>
                          <a:ext cx="1009650" cy="327025"/>
                        </a:xfrm>
                        <a:prstGeom prst="rect">
                          <a:avLst/>
                        </a:prstGeom>
                        <a:noFill/>
                        <a:ln w="6350">
                          <a:noFill/>
                        </a:ln>
                      </wps:spPr>
                      <wps:txbx>
                        <w:txbxContent>
                          <w:p w:rsidR="000814BF" w:rsidRPr="001A32AC" w:rsidRDefault="000814BF" w:rsidP="003E00B4">
                            <w:r>
                              <w:t xml:space="preserve"> torso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4E967" id="Caixa de Texto 47" o:spid="_x0000_s1057" type="#_x0000_t202" style="position:absolute;left:0;text-align:left;margin-left:115pt;margin-top:22.05pt;width:79.5pt;height:25.7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" filled="f" stroked="f" strokeweight=".5pt">
                <v:textbox>
                  <w:txbxContent>
                    <w:p w:rsidR="000814BF" w:rsidRPr="001A32AC" w:rsidRDefault="000814BF" w:rsidP="003E00B4">
                      <w:r>
                        <w:t xml:space="preserve"> torso</w:t>
                      </w:r>
                    </w:p>
                  </w:txbxContent>
                </v:textbox>
                <w10:wrap anchorx="margin"/>
              </v:shape>
            </w:pict>
          </mc:Fallback>
        </mc:AlternateContent>
      </w:r>
      <w:r w:rsidRPr="007E4262">
        <w:rPr>
          <w:rFonts w:cs="Times New Roman"/>
          <w:noProof/>
          <w:lang w:eastAsia="pt-BR"/>
        </w:rPr>
        <mc:AlternateContent>
          <mc:Choice Requires="wps">
            <w:drawing>
              <wp:anchor distT="0" distB="0" distL="114300" distR="114300" simplePos="0" relativeHeight="251641856" behindDoc="0" locked="0" layoutInCell="1" allowOverlap="1" wp14:anchorId="752DAE1F" wp14:editId="747DD3E5">
                <wp:simplePos x="0" y="0"/>
                <wp:positionH relativeFrom="margin">
                  <wp:posOffset>1414818</wp:posOffset>
                </wp:positionH>
                <wp:positionV relativeFrom="paragraph">
                  <wp:posOffset>466298</wp:posOffset>
                </wp:positionV>
                <wp:extent cx="1009650" cy="327025"/>
                <wp:effectExtent l="0" t="0" r="0" b="0"/>
                <wp:wrapNone/>
                <wp:docPr id="49" name="Caixa de Texto 49"/>
                <wp:cNvGraphicFramePr/>
                <a:graphic xmlns:a="http://schemas.openxmlformats.org/drawingml/2006/main">
                  <a:graphicData uri="http://schemas.microsoft.com/office/word/2010/wordprocessingShape">
                    <wps:wsp>
                      <wps:cNvSpPr txBox="1"/>
                      <wps:spPr>
                        <a:xfrm>
                          <a:off x="0" y="0"/>
                          <a:ext cx="1009650" cy="327025"/>
                        </a:xfrm>
                        <a:prstGeom prst="rect">
                          <a:avLst/>
                        </a:prstGeom>
                        <a:noFill/>
                        <a:ln w="6350">
                          <a:noFill/>
                        </a:ln>
                      </wps:spPr>
                      <wps:txbx>
                        <w:txbxContent>
                          <w:p w:rsidR="000814BF" w:rsidRPr="001A32AC" w:rsidRDefault="000814BF" w:rsidP="003E00B4">
                            <w:r>
                              <w:t xml:space="preserve"> coluna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DAE1F" id="Caixa de Texto 49" o:spid="_x0000_s1058" type="#_x0000_t202" style="position:absolute;left:0;text-align:left;margin-left:111.4pt;margin-top:36.7pt;width:79.5pt;height:25.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" filled="f" stroked="f" strokeweight=".5pt">
                <v:textbox>
                  <w:txbxContent>
                    <w:p w:rsidR="000814BF" w:rsidRPr="001A32AC" w:rsidRDefault="000814BF" w:rsidP="003E00B4">
                      <w:r>
                        <w:t xml:space="preserve"> coluna</w:t>
                      </w:r>
                    </w:p>
                  </w:txbxContent>
                </v:textbox>
                <w10:wrap anchorx="margin"/>
              </v:shape>
            </w:pict>
          </mc:Fallback>
        </mc:AlternateContent>
      </w:r>
      <w:r w:rsidRPr="007E4262">
        <w:rPr>
          <w:rFonts w:cs="Times New Roman"/>
          <w:noProof/>
          <w:lang w:eastAsia="pt-BR"/>
        </w:rPr>
        <mc:AlternateContent>
          <mc:Choice Requires="wps">
            <w:drawing>
              <wp:anchor distT="0" distB="0" distL="114300" distR="114300" simplePos="0" relativeHeight="251637760" behindDoc="0" locked="0" layoutInCell="1" allowOverlap="1" wp14:anchorId="1A36E31E" wp14:editId="46B3B12B">
                <wp:simplePos x="0" y="0"/>
                <wp:positionH relativeFrom="margin">
                  <wp:posOffset>3759958</wp:posOffset>
                </wp:positionH>
                <wp:positionV relativeFrom="paragraph">
                  <wp:posOffset>436890</wp:posOffset>
                </wp:positionV>
                <wp:extent cx="1009934" cy="327546"/>
                <wp:effectExtent l="0" t="0" r="0" b="0"/>
                <wp:wrapNone/>
                <wp:docPr id="50" name="Caixa de Texto 50"/>
                <wp:cNvGraphicFramePr/>
                <a:graphic xmlns:a="http://schemas.openxmlformats.org/drawingml/2006/main">
                  <a:graphicData uri="http://schemas.microsoft.com/office/word/2010/wordprocessingShape">
                    <wps:wsp>
                      <wps:cNvSpPr txBox="1"/>
                      <wps:spPr>
                        <a:xfrm>
                          <a:off x="0" y="0"/>
                          <a:ext cx="1009934" cy="327546"/>
                        </a:xfrm>
                        <a:prstGeom prst="rect">
                          <a:avLst/>
                        </a:prstGeom>
                        <a:noFill/>
                        <a:ln w="6350">
                          <a:noFill/>
                        </a:ln>
                      </wps:spPr>
                      <wps:txbx>
                        <w:txbxContent>
                          <w:p w:rsidR="000814BF" w:rsidRPr="00D944E9" w:rsidRDefault="000814BF" w:rsidP="003E00B4">
                            <w:r w:rsidRPr="00D944E9">
                              <w:t>pulmão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6E31E" id="Caixa de Texto 50" o:spid="_x0000_s1059" type="#_x0000_t202" style="position:absolute;left:0;text-align:left;margin-left:296.05pt;margin-top:34.4pt;width:79.5pt;height:25.8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" filled="f" stroked="f" strokeweight=".5pt">
                <v:textbox>
                  <w:txbxContent>
                    <w:p w:rsidR="000814BF" w:rsidRPr="00D944E9" w:rsidRDefault="000814BF" w:rsidP="003E00B4">
                      <w:r w:rsidRPr="00D944E9">
                        <w:t>pulmão</w:t>
                      </w:r>
                    </w:p>
                  </w:txbxContent>
                </v:textbox>
                <w10:wrap anchorx="margin"/>
              </v:shape>
            </w:pict>
          </mc:Fallback>
        </mc:AlternateContent>
      </w:r>
      <w:r w:rsidRPr="007E4262">
        <w:rPr>
          <w:rFonts w:cs="Times New Roman"/>
          <w:noProof/>
          <w:lang w:eastAsia="pt-BR"/>
        </w:rPr>
        <mc:AlternateContent>
          <mc:Choice Requires="wps">
            <w:drawing>
              <wp:anchor distT="0" distB="0" distL="114300" distR="114300" simplePos="0" relativeHeight="251635712" behindDoc="0" locked="0" layoutInCell="1" allowOverlap="1" wp14:anchorId="76A08C18" wp14:editId="082B6DE2">
                <wp:simplePos x="0" y="0"/>
                <wp:positionH relativeFrom="margin">
                  <wp:posOffset>3753134</wp:posOffset>
                </wp:positionH>
                <wp:positionV relativeFrom="paragraph">
                  <wp:posOffset>280301</wp:posOffset>
                </wp:positionV>
                <wp:extent cx="1009934" cy="327546"/>
                <wp:effectExtent l="0" t="0" r="0" b="0"/>
                <wp:wrapNone/>
                <wp:docPr id="52" name="Caixa de Texto 52"/>
                <wp:cNvGraphicFramePr/>
                <a:graphic xmlns:a="http://schemas.openxmlformats.org/drawingml/2006/main">
                  <a:graphicData uri="http://schemas.microsoft.com/office/word/2010/wordprocessingShape">
                    <wps:wsp>
                      <wps:cNvSpPr txBox="1"/>
                      <wps:spPr>
                        <a:xfrm>
                          <a:off x="0" y="0"/>
                          <a:ext cx="1009934" cy="327546"/>
                        </a:xfrm>
                        <a:prstGeom prst="rect">
                          <a:avLst/>
                        </a:prstGeom>
                        <a:noFill/>
                        <a:ln w="6350">
                          <a:noFill/>
                        </a:ln>
                      </wps:spPr>
                      <wps:txbx>
                        <w:txbxContent>
                          <w:p w:rsidR="000814BF" w:rsidRPr="001A32AC" w:rsidRDefault="000814BF" w:rsidP="003E00B4">
                            <w:r>
                              <w:t>coração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08C18" id="Caixa de Texto 52" o:spid="_x0000_s1060" type="#_x0000_t202" style="position:absolute;left:0;text-align:left;margin-left:295.5pt;margin-top:22.05pt;width:79.5pt;height:25.8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" filled="f" stroked="f" strokeweight=".5pt">
                <v:textbox>
                  <w:txbxContent>
                    <w:p w:rsidR="000814BF" w:rsidRPr="001A32AC" w:rsidRDefault="000814BF" w:rsidP="003E00B4">
                      <w:r>
                        <w:t>coração</w:t>
                      </w:r>
                    </w:p>
                  </w:txbxContent>
                </v:textbox>
                <w10:wrap anchorx="margin"/>
              </v:shape>
            </w:pict>
          </mc:Fallback>
        </mc:AlternateContent>
      </w:r>
      <w:r w:rsidRPr="007E4262">
        <w:rPr>
          <w:rFonts w:cs="Times New Roman"/>
          <w:noProof/>
          <w:lang w:eastAsia="pt-BR"/>
        </w:rPr>
        <mc:AlternateContent>
          <mc:Choice Requires="wps">
            <w:drawing>
              <wp:anchor distT="0" distB="0" distL="114300" distR="114300" simplePos="0" relativeHeight="251631616" behindDoc="0" locked="0" layoutInCell="1" allowOverlap="1" wp14:anchorId="05231FA4" wp14:editId="2F819452">
                <wp:simplePos x="0" y="0"/>
                <wp:positionH relativeFrom="column">
                  <wp:posOffset>2797791</wp:posOffset>
                </wp:positionH>
                <wp:positionV relativeFrom="paragraph">
                  <wp:posOffset>125389</wp:posOffset>
                </wp:positionV>
                <wp:extent cx="982639" cy="7298"/>
                <wp:effectExtent l="0" t="57150" r="27305" b="88265"/>
                <wp:wrapNone/>
                <wp:docPr id="53" name="Conector de Seta Reta 53"/>
                <wp:cNvGraphicFramePr/>
                <a:graphic xmlns:a="http://schemas.openxmlformats.org/drawingml/2006/main">
                  <a:graphicData uri="http://schemas.microsoft.com/office/word/2010/wordprocessingShape">
                    <wps:wsp>
                      <wps:cNvCnPr/>
                      <wps:spPr>
                        <a:xfrm>
                          <a:off x="0" y="0"/>
                          <a:ext cx="982639" cy="7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B7CA66" id="_x0000_t32" coordsize="21600,21600" o:spt="32" o:oned="t" path="m,l21600,21600e" filled="f">
                <v:path arrowok="t" fillok="f" o:connecttype="none"/>
                <o:lock v:ext="edit" shapetype="t"/>
              </v:shapetype>
              <v:shape id="Conector de Seta Reta 53" o:spid="_x0000_s1026" type="#_x0000_t32" style="position:absolute;margin-left:220.3pt;margin-top:9.85pt;width:77.35pt;height:.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" strokecolor="#5b9bd5 [3204]" strokeweight=".5pt">
                <v:stroke endarrow="block" joinstyle="miter"/>
              </v:shape>
            </w:pict>
          </mc:Fallback>
        </mc:AlternateContent>
      </w:r>
      <w:r w:rsidRPr="007E4262">
        <w:rPr>
          <w:rFonts w:cs="Times New Roman"/>
          <w:noProof/>
          <w:lang w:eastAsia="pt-BR"/>
        </w:rPr>
        <mc:AlternateContent>
          <mc:Choice Requires="wps">
            <w:drawing>
              <wp:anchor distT="0" distB="0" distL="114300" distR="114300" simplePos="0" relativeHeight="251625472" behindDoc="0" locked="0" layoutInCell="1" allowOverlap="1" wp14:anchorId="1923DB0B" wp14:editId="0F96F2E4">
                <wp:simplePos x="0" y="0"/>
                <wp:positionH relativeFrom="column">
                  <wp:posOffset>2877716</wp:posOffset>
                </wp:positionH>
                <wp:positionV relativeFrom="paragraph">
                  <wp:posOffset>581186</wp:posOffset>
                </wp:positionV>
                <wp:extent cx="921224" cy="6824"/>
                <wp:effectExtent l="0" t="76200" r="12700" b="88900"/>
                <wp:wrapNone/>
                <wp:docPr id="54" name="Conector de Seta Reta 54"/>
                <wp:cNvGraphicFramePr/>
                <a:graphic xmlns:a="http://schemas.openxmlformats.org/drawingml/2006/main">
                  <a:graphicData uri="http://schemas.microsoft.com/office/word/2010/wordprocessingShape">
                    <wps:wsp>
                      <wps:cNvCnPr/>
                      <wps:spPr>
                        <a:xfrm flipV="1">
                          <a:off x="0" y="0"/>
                          <a:ext cx="921224"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2B70E50" id="Conector de Seta Reta 54" o:spid="_x0000_s1026" type="#_x0000_t32" style="position:absolute;margin-left:226.6pt;margin-top:45.75pt;width:72.55pt;height:.55pt;flip:y;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" strokecolor="#5b9bd5 [3204]" strokeweight=".5pt">
                <v:stroke endarrow="block" joinstyle="miter"/>
              </v:shape>
            </w:pict>
          </mc:Fallback>
        </mc:AlternateContent>
      </w:r>
      <w:r w:rsidRPr="007E4262">
        <w:rPr>
          <w:rFonts w:cs="Times New Roman"/>
          <w:noProof/>
          <w:lang w:eastAsia="pt-BR"/>
        </w:rPr>
        <mc:AlternateContent>
          <mc:Choice Requires="wps">
            <w:drawing>
              <wp:anchor distT="0" distB="0" distL="114300" distR="114300" simplePos="0" relativeHeight="251623424" behindDoc="0" locked="0" layoutInCell="1" allowOverlap="1" wp14:anchorId="2CF0C9A7" wp14:editId="2C74E7AE">
                <wp:simplePos x="0" y="0"/>
                <wp:positionH relativeFrom="column">
                  <wp:posOffset>2809476</wp:posOffset>
                </wp:positionH>
                <wp:positionV relativeFrom="paragraph">
                  <wp:posOffset>430587</wp:posOffset>
                </wp:positionV>
                <wp:extent cx="982639" cy="7298"/>
                <wp:effectExtent l="0" t="57150" r="27305" b="88265"/>
                <wp:wrapNone/>
                <wp:docPr id="55" name="Conector de Seta Reta 55"/>
                <wp:cNvGraphicFramePr/>
                <a:graphic xmlns:a="http://schemas.openxmlformats.org/drawingml/2006/main">
                  <a:graphicData uri="http://schemas.microsoft.com/office/word/2010/wordprocessingShape">
                    <wps:wsp>
                      <wps:cNvCnPr/>
                      <wps:spPr>
                        <a:xfrm>
                          <a:off x="0" y="0"/>
                          <a:ext cx="982639" cy="7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C62372" id="Conector de Seta Reta 55" o:spid="_x0000_s1026" type="#_x0000_t32" style="position:absolute;margin-left:221.2pt;margin-top:33.9pt;width:77.35pt;height:.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" strokecolor="#5b9bd5 [3204]" strokeweight=".5pt">
                <v:stroke endarrow="block" joinstyle="miter"/>
              </v:shape>
            </w:pict>
          </mc:Fallback>
        </mc:AlternateContent>
      </w:r>
      <w:r w:rsidRPr="007E4262">
        <w:rPr>
          <w:rFonts w:cs="Times New Roman"/>
          <w:noProof/>
          <w:lang w:eastAsia="pt-BR"/>
        </w:rPr>
        <mc:AlternateContent>
          <mc:Choice Requires="wps">
            <w:drawing>
              <wp:anchor distT="0" distB="0" distL="114300" distR="114300" simplePos="0" relativeHeight="251629568" behindDoc="0" locked="0" layoutInCell="1" allowOverlap="1" wp14:anchorId="1BE8DA27" wp14:editId="4F05B8C6">
                <wp:simplePos x="0" y="0"/>
                <wp:positionH relativeFrom="column">
                  <wp:posOffset>1949667</wp:posOffset>
                </wp:positionH>
                <wp:positionV relativeFrom="paragraph">
                  <wp:posOffset>424237</wp:posOffset>
                </wp:positionV>
                <wp:extent cx="449371" cy="6824"/>
                <wp:effectExtent l="19050" t="57150" r="0" b="88900"/>
                <wp:wrapNone/>
                <wp:docPr id="56" name="Conector de Seta Reta 56"/>
                <wp:cNvGraphicFramePr/>
                <a:graphic xmlns:a="http://schemas.openxmlformats.org/drawingml/2006/main">
                  <a:graphicData uri="http://schemas.microsoft.com/office/word/2010/wordprocessingShape">
                    <wps:wsp>
                      <wps:cNvCnPr/>
                      <wps:spPr>
                        <a:xfrm flipH="1">
                          <a:off x="0" y="0"/>
                          <a:ext cx="449371" cy="68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B87B9" id="Conector de Seta Reta 56" o:spid="_x0000_s1026" type="#_x0000_t32" style="position:absolute;margin-left:153.5pt;margin-top:33.4pt;width:35.4pt;height:.55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" strokecolor="#5b9bd5 [3204]" strokeweight=".5pt">
                <v:stroke endarrow="block" joinstyle="miter"/>
              </v:shape>
            </w:pict>
          </mc:Fallback>
        </mc:AlternateContent>
      </w:r>
      <w:r w:rsidRPr="007E4262">
        <w:rPr>
          <w:rFonts w:cs="Times New Roman"/>
          <w:noProof/>
          <w:lang w:eastAsia="pt-BR"/>
        </w:rPr>
        <mc:AlternateContent>
          <mc:Choice Requires="wps">
            <w:drawing>
              <wp:anchor distT="0" distB="0" distL="114300" distR="114300" simplePos="0" relativeHeight="251627520" behindDoc="0" locked="0" layoutInCell="1" allowOverlap="1" wp14:anchorId="298E5D05" wp14:editId="55936188">
                <wp:simplePos x="0" y="0"/>
                <wp:positionH relativeFrom="column">
                  <wp:posOffset>1949668</wp:posOffset>
                </wp:positionH>
                <wp:positionV relativeFrom="paragraph">
                  <wp:posOffset>608482</wp:posOffset>
                </wp:positionV>
                <wp:extent cx="763810" cy="0"/>
                <wp:effectExtent l="38100" t="76200" r="0" b="95250"/>
                <wp:wrapNone/>
                <wp:docPr id="57" name="Conector de Seta Reta 57"/>
                <wp:cNvGraphicFramePr/>
                <a:graphic xmlns:a="http://schemas.openxmlformats.org/drawingml/2006/main">
                  <a:graphicData uri="http://schemas.microsoft.com/office/word/2010/wordprocessingShape">
                    <wps:wsp>
                      <wps:cNvCnPr/>
                      <wps:spPr>
                        <a:xfrm flipH="1">
                          <a:off x="0" y="0"/>
                          <a:ext cx="7638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21057" id="Conector de Seta Reta 57" o:spid="_x0000_s1026" type="#_x0000_t32" style="position:absolute;margin-left:153.5pt;margin-top:47.9pt;width:60.15pt;height:0;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" strokecolor="#5b9bd5 [3204]" strokeweight=".5pt">
                <v:stroke endarrow="block" joinstyle="miter"/>
              </v:shape>
            </w:pict>
          </mc:Fallback>
        </mc:AlternateContent>
      </w:r>
      <w:r w:rsidRPr="007E4262">
        <w:rPr>
          <w:rFonts w:cs="Times New Roman"/>
          <w:noProof/>
          <w:lang w:eastAsia="pt-BR"/>
        </w:rPr>
        <w:drawing>
          <wp:inline distT="0" distB="0" distL="0" distR="0" wp14:anchorId="12117AA5" wp14:editId="439AD66C">
            <wp:extent cx="994786" cy="989491"/>
            <wp:effectExtent l="19050" t="19050" r="15240" b="20320"/>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0565" t="22011" r="41006" b="45386"/>
                    <a:stretch/>
                  </pic:blipFill>
                  <pic:spPr bwMode="auto">
                    <a:xfrm>
                      <a:off x="0" y="0"/>
                      <a:ext cx="994786" cy="9894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E00B4" w:rsidRPr="00EA2EBE" w:rsidRDefault="003E00B4" w:rsidP="00ED6D0B">
      <w:pPr>
        <w:pStyle w:val="Legenda"/>
        <w:spacing w:after="120" w:line="360" w:lineRule="auto"/>
        <w:jc w:val="center"/>
        <w:rPr>
          <w:rFonts w:eastAsiaTheme="minorEastAsia" w:cs="Times New Roman"/>
          <w:sz w:val="22"/>
          <w:szCs w:val="22"/>
        </w:rPr>
      </w:pPr>
      <w:bookmarkStart w:id="44" w:name="_Ref451608414"/>
      <w:r w:rsidRPr="00EA2EBE">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2</w:t>
      </w:r>
      <w:r w:rsidR="006D5C75">
        <w:rPr>
          <w:rFonts w:cs="Times New Roman"/>
          <w:sz w:val="22"/>
          <w:szCs w:val="22"/>
        </w:rPr>
        <w:fldChar w:fldCharType="end"/>
      </w:r>
      <w:r w:rsidRPr="00EA2EBE">
        <w:rPr>
          <w:rFonts w:eastAsiaTheme="minorEastAsia" w:cs="Times New Roman"/>
          <w:sz w:val="22"/>
          <w:szCs w:val="22"/>
        </w:rPr>
        <w:t xml:space="preserve"> </w:t>
      </w:r>
      <w:r w:rsidR="00236B9A" w:rsidRPr="00EA2EBE">
        <w:rPr>
          <w:rFonts w:eastAsiaTheme="minorEastAsia" w:cs="Times New Roman"/>
          <w:sz w:val="22"/>
          <w:szCs w:val="22"/>
        </w:rPr>
        <w:t xml:space="preserve">Exemplo do </w:t>
      </w:r>
      <w:r w:rsidR="00E550F6" w:rsidRPr="00E550F6">
        <w:rPr>
          <w:rFonts w:eastAsiaTheme="minorEastAsia" w:cs="Times New Roman"/>
          <w:sz w:val="22"/>
          <w:szCs w:val="22"/>
        </w:rPr>
        <w:t>phantom</w:t>
      </w:r>
      <w:r w:rsidR="00236B9A" w:rsidRPr="00EA2EBE">
        <w:rPr>
          <w:rFonts w:eastAsiaTheme="minorEastAsia" w:cs="Times New Roman"/>
          <w:sz w:val="22"/>
          <w:szCs w:val="22"/>
        </w:rPr>
        <w:t xml:space="preserve">. </w:t>
      </w:r>
      <w:r w:rsidRPr="00EA2EBE">
        <w:rPr>
          <w:rFonts w:eastAsiaTheme="minorEastAsia" w:cs="Times New Roman"/>
          <w:sz w:val="22"/>
          <w:szCs w:val="22"/>
        </w:rPr>
        <w:t>Embora na figura, o coeficiente do tors</w:t>
      </w:r>
      <w:r w:rsidR="00236B9A" w:rsidRPr="00EA2EBE">
        <w:rPr>
          <w:rFonts w:eastAsiaTheme="minorEastAsia" w:cs="Times New Roman"/>
          <w:sz w:val="22"/>
          <w:szCs w:val="22"/>
        </w:rPr>
        <w:t>o e do meio pareçam diferentes no algoritmo</w:t>
      </w:r>
      <w:r w:rsidRPr="00EA2EBE">
        <w:rPr>
          <w:rFonts w:eastAsiaTheme="minorEastAsia" w:cs="Times New Roman"/>
          <w:sz w:val="22"/>
          <w:szCs w:val="22"/>
        </w:rPr>
        <w:t xml:space="preserve"> eles são os mesmos</w:t>
      </w:r>
      <w:bookmarkEnd w:id="44"/>
      <w:r w:rsidR="00236B9A" w:rsidRPr="00EA2EBE">
        <w:rPr>
          <w:rFonts w:eastAsiaTheme="minorEastAsia" w:cs="Times New Roman"/>
          <w:sz w:val="22"/>
          <w:szCs w:val="22"/>
        </w:rPr>
        <w:t>.</w:t>
      </w:r>
    </w:p>
    <w:p w:rsidR="000E1CF0" w:rsidRPr="007E4262" w:rsidRDefault="000E1CF0" w:rsidP="00ED6D0B">
      <w:pPr>
        <w:spacing w:after="120" w:line="360" w:lineRule="auto"/>
        <w:rPr>
          <w:rFonts w:cs="Times New Roman"/>
        </w:rPr>
      </w:pPr>
    </w:p>
    <w:p w:rsidR="003E00B4" w:rsidRPr="007E4262" w:rsidRDefault="003E00B4" w:rsidP="00ED6D0B">
      <w:pPr>
        <w:spacing w:after="120" w:line="360" w:lineRule="auto"/>
        <w:ind w:firstLine="708"/>
        <w:rPr>
          <w:rFonts w:eastAsiaTheme="minorEastAsia" w:cs="Times New Roman"/>
        </w:rPr>
      </w:pPr>
      <w:r w:rsidRPr="007E4262">
        <w:rPr>
          <w:rFonts w:eastAsiaTheme="minorEastAsia" w:cs="Times New Roman"/>
        </w:rPr>
        <w:t xml:space="preserve">Assim, a especificação do </w:t>
      </w:r>
      <w:r w:rsidR="00E550F6" w:rsidRPr="00E550F6">
        <w:rPr>
          <w:rFonts w:eastAsiaTheme="minorEastAsia" w:cs="Times New Roman"/>
          <w:i/>
        </w:rPr>
        <w:t>phantom</w:t>
      </w:r>
      <w:r w:rsidRPr="007E4262">
        <w:rPr>
          <w:rFonts w:eastAsiaTheme="minorEastAsia" w:cs="Times New Roman"/>
        </w:rPr>
        <w:t xml:space="preserve"> é dada pelos seguintes parâmetros:</w:t>
      </w:r>
    </w:p>
    <w:p w:rsidR="003E00B4" w:rsidRPr="007E4262" w:rsidRDefault="003E00B4" w:rsidP="00ED6D0B">
      <w:pPr>
        <w:spacing w:after="120" w:line="360" w:lineRule="auto"/>
        <w:rPr>
          <w:rFonts w:eastAsiaTheme="minorEastAsia" w:cs="Times New Roman"/>
        </w:rPr>
      </w:pPr>
      <w:r w:rsidRPr="007E4262">
        <w:rPr>
          <w:rFonts w:eastAsiaTheme="minorEastAsia" w:cs="Times New Roman"/>
        </w:rPr>
        <w:tab/>
      </w:r>
      <m:oMath>
        <m:r>
          <w:rPr>
            <w:rFonts w:ascii="Cambria Math" w:eastAsiaTheme="minorEastAsia" w:hAnsi="Cambria Math" w:cs="Times New Roman"/>
          </w:rPr>
          <m:t>N</m:t>
        </m:r>
      </m:oMath>
      <w:r w:rsidR="001F4E60" w:rsidRPr="007E4262">
        <w:rPr>
          <w:rFonts w:eastAsiaTheme="minorEastAsia" w:cs="Times New Roman"/>
        </w:rPr>
        <w:t>:</w:t>
      </w:r>
      <w:r w:rsidRPr="007E4262">
        <w:rPr>
          <w:rFonts w:eastAsiaTheme="minorEastAsia" w:cs="Times New Roman"/>
        </w:rPr>
        <w:t xml:space="preserve"> define o número de passos de discretização na direção X e Y;</w:t>
      </w:r>
    </w:p>
    <w:p w:rsidR="003E00B4" w:rsidRPr="007E4262" w:rsidRDefault="003E00B4" w:rsidP="00ED6D0B">
      <w:pPr>
        <w:spacing w:after="120" w:line="360" w:lineRule="auto"/>
        <w:rPr>
          <w:rFonts w:eastAsiaTheme="minorEastAsia" w:cs="Times New Roman"/>
        </w:rPr>
      </w:pPr>
      <w:r w:rsidRPr="007E4262">
        <w:rPr>
          <w:rFonts w:eastAsiaTheme="minorEastAsia" w:cs="Times New Roman"/>
        </w:rPr>
        <w:tab/>
      </w:r>
      <m:oMath>
        <m:r>
          <w:rPr>
            <w:rFonts w:ascii="Cambria Math" w:eastAsiaTheme="minorEastAsia" w:hAnsi="Cambria Math" w:cs="Times New Roman"/>
          </w:rPr>
          <m:t>I</m:t>
        </m:r>
      </m:oMath>
      <w:r w:rsidR="001F4E60" w:rsidRPr="007E4262">
        <w:rPr>
          <w:rFonts w:eastAsiaTheme="minorEastAsia" w:cs="Times New Roman"/>
        </w:rPr>
        <w:t xml:space="preserve">: </w:t>
      </w:r>
      <w:r w:rsidR="00866C59">
        <w:rPr>
          <w:rFonts w:eastAsiaTheme="minorEastAsia" w:cs="Times New Roman"/>
        </w:rPr>
        <w:t>d</w:t>
      </w:r>
      <w:r w:rsidRPr="007E4262">
        <w:rPr>
          <w:rFonts w:eastAsiaTheme="minorEastAsia" w:cs="Times New Roman"/>
        </w:rPr>
        <w:t>efine o contraste entre os coeficientes de velocidade de propagação</w:t>
      </w:r>
      <w:r w:rsidR="00866C59">
        <w:rPr>
          <w:rFonts w:eastAsiaTheme="minorEastAsia" w:cs="Times New Roman"/>
        </w:rPr>
        <w:t>;</w:t>
      </w:r>
    </w:p>
    <w:p w:rsidR="003E00B4" w:rsidRPr="007E4262" w:rsidRDefault="003E00B4" w:rsidP="00ED6D0B">
      <w:pPr>
        <w:spacing w:after="120" w:line="360" w:lineRule="auto"/>
        <w:rPr>
          <w:rFonts w:eastAsiaTheme="minorEastAsia" w:cs="Times New Roman"/>
        </w:rPr>
      </w:pPr>
      <w:r w:rsidRPr="007E4262">
        <w:rPr>
          <w:rFonts w:eastAsiaTheme="minorEastAsia" w:cs="Times New Roman"/>
        </w:rPr>
        <w:tab/>
        <w:t xml:space="preserve">Tamanho do </w:t>
      </w:r>
      <w:r w:rsidR="00E550F6" w:rsidRPr="00E550F6">
        <w:rPr>
          <w:rFonts w:eastAsiaTheme="minorEastAsia" w:cs="Times New Roman"/>
          <w:i/>
        </w:rPr>
        <w:t>phantom</w:t>
      </w:r>
      <w:r w:rsidRPr="007E4262">
        <w:rPr>
          <w:rFonts w:eastAsiaTheme="minorEastAsia" w:cs="Times New Roman"/>
        </w:rPr>
        <w:t xml:space="preserve"> em </w:t>
      </w:r>
      <m:oMath>
        <m:r>
          <w:rPr>
            <w:rFonts w:ascii="Cambria Math" w:eastAsiaTheme="minorEastAsia" w:hAnsi="Cambria Math" w:cs="Times New Roman"/>
          </w:rPr>
          <m:t>X e Y = 0.4</m:t>
        </m:r>
      </m:oMath>
      <w:r w:rsidRPr="007E4262">
        <w:rPr>
          <w:rFonts w:eastAsiaTheme="minorEastAsia" w:cs="Times New Roman"/>
        </w:rPr>
        <w:t xml:space="preserve"> metros</w:t>
      </w:r>
    </w:p>
    <w:p w:rsidR="003E00B4" w:rsidRPr="007E4262" w:rsidRDefault="003E00B4" w:rsidP="00ED6D0B">
      <w:pPr>
        <w:autoSpaceDE w:val="0"/>
        <w:autoSpaceDN w:val="0"/>
        <w:adjustRightInd w:val="0"/>
        <w:spacing w:after="120" w:line="360" w:lineRule="auto"/>
        <w:rPr>
          <w:rFonts w:eastAsiaTheme="minorEastAsia" w:cs="Times New Roman"/>
        </w:rPr>
      </w:pPr>
      <w:r w:rsidRPr="007E4262">
        <w:rPr>
          <w:rFonts w:eastAsiaTheme="minorEastAsia" w:cs="Times New Roman"/>
        </w:rPr>
        <w:tab/>
      </w:r>
      <m:oMath>
        <m:r>
          <w:rPr>
            <w:rFonts w:ascii="Cambria Math" w:eastAsiaTheme="minorEastAsia" w:hAnsi="Cambria Math" w:cs="Times New Roman"/>
          </w:rPr>
          <m:t>dx</m:t>
        </m:r>
        <m:r>
          <m:rPr>
            <m:sty m:val="p"/>
          </m:rPr>
          <w:rPr>
            <w:rFonts w:ascii="Cambria Math" w:eastAsiaTheme="minorEastAsia" w:hAnsi="Cambria Math" w:cs="Times New Roman"/>
          </w:rPr>
          <m:t xml:space="preserve">, </m:t>
        </m:r>
        <m:r>
          <w:rPr>
            <w:rFonts w:ascii="Cambria Math" w:eastAsiaTheme="minorEastAsia" w:hAnsi="Cambria Math" w:cs="Times New Roman"/>
          </w:rPr>
          <m:t>dy</m:t>
        </m:r>
        <m:r>
          <m:rPr>
            <m:sty m:val="p"/>
          </m:rPr>
          <w:rPr>
            <w:rFonts w:ascii="Cambria Math" w:eastAsiaTheme="minorEastAsia" w:hAnsi="Cambria Math" w:cs="Times New Roman"/>
          </w:rPr>
          <m:t xml:space="preserve">  =</m:t>
        </m:r>
        <m:f>
          <m:fPr>
            <m:ctrlPr>
              <w:rPr>
                <w:rFonts w:ascii="Cambria Math" w:eastAsiaTheme="minorEastAsia" w:hAnsi="Cambria Math" w:cs="Times New Roman"/>
              </w:rPr>
            </m:ctrlPr>
          </m:fPr>
          <m:num>
            <m:r>
              <m:rPr>
                <m:sty m:val="p"/>
              </m:rPr>
              <w:rPr>
                <w:rFonts w:ascii="Cambria Math" w:eastAsiaTheme="minorEastAsia" w:hAnsi="Cambria Math" w:cs="Times New Roman"/>
              </w:rPr>
              <m:t>0.4</m:t>
            </m:r>
          </m:num>
          <m:den>
            <m:r>
              <w:rPr>
                <w:rFonts w:ascii="Cambria Math" w:eastAsiaTheme="minorEastAsia" w:hAnsi="Cambria Math" w:cs="Times New Roman"/>
              </w:rPr>
              <m:t>N</m:t>
            </m:r>
          </m:den>
        </m:f>
      </m:oMath>
    </w:p>
    <w:p w:rsidR="003E00B4" w:rsidRPr="007E4262" w:rsidRDefault="003E00B4" w:rsidP="00ED6D0B">
      <w:pPr>
        <w:autoSpaceDE w:val="0"/>
        <w:autoSpaceDN w:val="0"/>
        <w:adjustRightInd w:val="0"/>
        <w:spacing w:after="120" w:line="360" w:lineRule="auto"/>
        <w:rPr>
          <w:rFonts w:eastAsiaTheme="minorEastAsia" w:cs="Times New Roman"/>
        </w:rPr>
      </w:pPr>
      <w:r w:rsidRPr="007E4262">
        <w:rPr>
          <w:rFonts w:eastAsiaTheme="minorEastAsia" w:cs="Times New Roman"/>
        </w:rPr>
        <w:tab/>
      </w:r>
      <m:oMath>
        <m:r>
          <w:rPr>
            <w:rFonts w:ascii="Cambria Math" w:eastAsiaTheme="minorEastAsia" w:hAnsi="Cambria Math" w:cs="Times New Roman"/>
          </w:rPr>
          <m:t>ρ=1040</m:t>
        </m:r>
      </m:oMath>
    </w:p>
    <w:p w:rsidR="001F4E60" w:rsidRPr="007E4262" w:rsidRDefault="001F4E60" w:rsidP="00ED6D0B">
      <w:pPr>
        <w:autoSpaceDE w:val="0"/>
        <w:autoSpaceDN w:val="0"/>
        <w:adjustRightInd w:val="0"/>
        <w:spacing w:after="120" w:line="360" w:lineRule="auto"/>
        <w:rPr>
          <w:rFonts w:eastAsiaTheme="minorEastAsia" w:cs="Times New Roman"/>
        </w:rPr>
      </w:pPr>
    </w:p>
    <w:p w:rsidR="003E00B4" w:rsidRPr="007E4262" w:rsidRDefault="003E00B4" w:rsidP="00ED6D0B">
      <w:pPr>
        <w:spacing w:after="120" w:line="360" w:lineRule="auto"/>
        <w:ind w:firstLine="708"/>
        <w:jc w:val="both"/>
        <w:rPr>
          <w:rFonts w:eastAsiaTheme="minorEastAsia" w:cs="Times New Roman"/>
        </w:rPr>
      </w:pPr>
      <w:r w:rsidRPr="007E4262">
        <w:rPr>
          <w:rFonts w:eastAsiaTheme="minorEastAsia" w:cs="Times New Roman"/>
        </w:rPr>
        <w:t xml:space="preserve">A definição dos </w:t>
      </w:r>
      <w:r w:rsidRPr="007E4262">
        <w:rPr>
          <w:rFonts w:eastAsiaTheme="minorEastAsia" w:cs="Times New Roman"/>
          <w:b/>
        </w:rPr>
        <w:t>sensores</w:t>
      </w:r>
      <w:r w:rsidRPr="007E4262">
        <w:rPr>
          <w:rFonts w:eastAsiaTheme="minorEastAsia" w:cs="Times New Roman"/>
        </w:rPr>
        <w:t xml:space="preserve"> é simples e consiste em definir quantos sensores serão usados e onde eles estarão. Nos experimentos</w:t>
      </w:r>
      <w:r w:rsidR="00866C59">
        <w:rPr>
          <w:rFonts w:eastAsiaTheme="minorEastAsia" w:cs="Times New Roman"/>
        </w:rPr>
        <w:t>,</w:t>
      </w:r>
      <w:r w:rsidRPr="007E4262">
        <w:rPr>
          <w:rFonts w:eastAsiaTheme="minorEastAsia" w:cs="Times New Roman"/>
        </w:rPr>
        <w:t xml:space="preserve"> foram escolhidas duas maneiras de colocar os sensores</w:t>
      </w:r>
      <w:r w:rsidR="00866C59">
        <w:rPr>
          <w:rFonts w:eastAsiaTheme="minorEastAsia" w:cs="Times New Roman"/>
        </w:rPr>
        <w:t>: u</w:t>
      </w:r>
      <w:r w:rsidRPr="007E4262">
        <w:rPr>
          <w:rFonts w:eastAsiaTheme="minorEastAsia" w:cs="Times New Roman"/>
        </w:rPr>
        <w:t>ma cobrindo o torso e outra formando um anel quadrado no limite do PML.</w:t>
      </w:r>
    </w:p>
    <w:p w:rsidR="003E00B4" w:rsidRPr="007E4262" w:rsidRDefault="000E1CF0" w:rsidP="00ED6D0B">
      <w:pPr>
        <w:spacing w:after="120" w:line="360" w:lineRule="auto"/>
        <w:jc w:val="center"/>
        <w:rPr>
          <w:rFonts w:eastAsiaTheme="minorEastAsia" w:cs="Times New Roman"/>
        </w:rPr>
      </w:pPr>
      <w:r w:rsidRPr="007E4262">
        <w:rPr>
          <w:rFonts w:eastAsiaTheme="minorEastAsia" w:cs="Times New Roman"/>
          <w:noProof/>
          <w:lang w:eastAsia="pt-BR"/>
        </w:rPr>
        <mc:AlternateContent>
          <mc:Choice Requires="wpg">
            <w:drawing>
              <wp:anchor distT="0" distB="0" distL="114300" distR="114300" simplePos="0" relativeHeight="251664384" behindDoc="0" locked="0" layoutInCell="1" allowOverlap="1" wp14:anchorId="613EF367" wp14:editId="470CAC5B">
                <wp:simplePos x="0" y="0"/>
                <wp:positionH relativeFrom="column">
                  <wp:posOffset>1559698</wp:posOffset>
                </wp:positionH>
                <wp:positionV relativeFrom="paragraph">
                  <wp:posOffset>14605</wp:posOffset>
                </wp:positionV>
                <wp:extent cx="2315597" cy="989330"/>
                <wp:effectExtent l="19050" t="19050" r="27940" b="20320"/>
                <wp:wrapNone/>
                <wp:docPr id="60" name="Agrupar 60"/>
                <wp:cNvGraphicFramePr/>
                <a:graphic xmlns:a="http://schemas.openxmlformats.org/drawingml/2006/main">
                  <a:graphicData uri="http://schemas.microsoft.com/office/word/2010/wordprocessingGroup">
                    <wpg:wgp>
                      <wpg:cNvGrpSpPr/>
                      <wpg:grpSpPr>
                        <a:xfrm>
                          <a:off x="0" y="0"/>
                          <a:ext cx="2315597" cy="989330"/>
                          <a:chOff x="0" y="0"/>
                          <a:chExt cx="2315597" cy="989330"/>
                        </a:xfrm>
                      </wpg:grpSpPr>
                      <pic:pic xmlns:pic="http://schemas.openxmlformats.org/drawingml/2006/picture">
                        <pic:nvPicPr>
                          <pic:cNvPr id="110" name="Imagem 110"/>
                          <pic:cNvPicPr>
                            <a:picLocks noChangeAspect="1"/>
                          </pic:cNvPicPr>
                        </pic:nvPicPr>
                        <pic:blipFill rotWithShape="1">
                          <a:blip r:embed="rId47" cstate="print">
                            <a:extLst>
                              <a:ext uri="{28A0092B-C50C-407E-A947-70E740481C1C}">
                                <a14:useLocalDpi xmlns:a14="http://schemas.microsoft.com/office/drawing/2010/main" val="0"/>
                              </a:ext>
                            </a:extLst>
                          </a:blip>
                          <a:srcRect l="40687" t="21962" r="40968" b="45618"/>
                          <a:stretch/>
                        </pic:blipFill>
                        <pic:spPr bwMode="auto">
                          <a:xfrm>
                            <a:off x="1319917" y="0"/>
                            <a:ext cx="995680" cy="989330"/>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109" name="Imagem 109"/>
                          <pic:cNvPicPr>
                            <a:picLocks noChangeAspect="1"/>
                          </pic:cNvPicPr>
                        </pic:nvPicPr>
                        <pic:blipFill rotWithShape="1">
                          <a:blip r:embed="rId48" cstate="print">
                            <a:extLst>
                              <a:ext uri="{28A0092B-C50C-407E-A947-70E740481C1C}">
                                <a14:useLocalDpi xmlns:a14="http://schemas.microsoft.com/office/drawing/2010/main" val="0"/>
                              </a:ext>
                            </a:extLst>
                          </a:blip>
                          <a:srcRect l="40640" t="21334" r="40521" b="45033"/>
                          <a:stretch/>
                        </pic:blipFill>
                        <pic:spPr bwMode="auto">
                          <a:xfrm>
                            <a:off x="0" y="7951"/>
                            <a:ext cx="977900" cy="981075"/>
                          </a:xfrm>
                          <a:prstGeom prst="rect">
                            <a:avLst/>
                          </a:prstGeom>
                          <a:ln>
                            <a:solidFill>
                              <a:schemeClr val="accent1"/>
                            </a:solidFill>
                          </a:ln>
                          <a:extLst>
                            <a:ext uri="{53640926-AAD7-44D8-BBD7-CCE9431645EC}">
                              <a14:shadowObscured xmlns:a14="http://schemas.microsoft.com/office/drawing/2010/main"/>
                            </a:ext>
                          </a:extLst>
                        </pic:spPr>
                      </pic:pic>
                    </wpg:wgp>
                  </a:graphicData>
                </a:graphic>
              </wp:anchor>
            </w:drawing>
          </mc:Choice>
          <mc:Fallback>
            <w:pict>
              <v:group w14:anchorId="3844C260" id="Agrupar 60" o:spid="_x0000_s1026" style="position:absolute;margin-left:122.8pt;margin-top:1.15pt;width:182.35pt;height:77.9pt;z-index:251664384" coordsize="23155,98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">
                <v:shape id="Imagem 110" o:spid="_x0000_s1027" type="#_x0000_t75" style="position:absolute;left:13199;width:9956;height: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" stroked="t" strokecolor="#5b9bd5 [3204]">
                  <v:imagedata r:id="rId49" o:title="" croptop="14393f" cropbottom="29896f" cropleft="26665f" cropright="26849f"/>
                  <v:path arrowok="t"/>
                </v:shape>
                <v:shape id="Imagem 109" o:spid="_x0000_s1028" type="#_x0000_t75" style="position:absolute;top:79;width:9779;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" stroked="t" strokecolor="#5b9bd5 [3204]">
                  <v:imagedata r:id="rId50" o:title="" croptop="13981f" cropbottom="29513f" cropleft="26634f" cropright="26556f"/>
                  <v:path arrowok="t"/>
                </v:shape>
              </v:group>
            </w:pict>
          </mc:Fallback>
        </mc:AlternateContent>
      </w:r>
      <w:r w:rsidR="003E00B4" w:rsidRPr="007E4262">
        <w:rPr>
          <w:rFonts w:eastAsiaTheme="minorEastAsia" w:cs="Times New Roman"/>
        </w:rPr>
        <w:tab/>
      </w:r>
    </w:p>
    <w:p w:rsidR="000E1CF0" w:rsidRPr="007E4262" w:rsidRDefault="000E1CF0" w:rsidP="00ED6D0B">
      <w:pPr>
        <w:spacing w:after="120" w:line="360" w:lineRule="auto"/>
        <w:jc w:val="center"/>
        <w:rPr>
          <w:rFonts w:eastAsiaTheme="minorEastAsia" w:cs="Times New Roman"/>
        </w:rPr>
      </w:pPr>
    </w:p>
    <w:p w:rsidR="000E1CF0" w:rsidRPr="007E4262" w:rsidRDefault="000E1CF0" w:rsidP="00ED6D0B">
      <w:pPr>
        <w:spacing w:after="120" w:line="360" w:lineRule="auto"/>
        <w:jc w:val="center"/>
        <w:rPr>
          <w:rFonts w:eastAsiaTheme="minorEastAsia" w:cs="Times New Roman"/>
        </w:rPr>
      </w:pPr>
    </w:p>
    <w:p w:rsidR="000E1CF0" w:rsidRPr="007E4262" w:rsidRDefault="000E1CF0" w:rsidP="00ED6D0B">
      <w:pPr>
        <w:spacing w:after="120" w:line="360" w:lineRule="auto"/>
        <w:jc w:val="center"/>
        <w:rPr>
          <w:rFonts w:eastAsiaTheme="minorEastAsia" w:cs="Times New Roman"/>
        </w:rPr>
      </w:pPr>
      <w:r w:rsidRPr="007E4262">
        <w:rPr>
          <w:rFonts w:cs="Times New Roman"/>
          <w:noProof/>
          <w:lang w:eastAsia="pt-BR"/>
        </w:rPr>
        <mc:AlternateContent>
          <mc:Choice Requires="wps">
            <w:drawing>
              <wp:anchor distT="0" distB="0" distL="114300" distR="114300" simplePos="0" relativeHeight="251666432" behindDoc="0" locked="0" layoutInCell="1" allowOverlap="1" wp14:anchorId="4C3CF527" wp14:editId="5995A7B1">
                <wp:simplePos x="0" y="0"/>
                <wp:positionH relativeFrom="margin">
                  <wp:align>right</wp:align>
                </wp:positionH>
                <wp:positionV relativeFrom="paragraph">
                  <wp:posOffset>207562</wp:posOffset>
                </wp:positionV>
                <wp:extent cx="5398356" cy="635"/>
                <wp:effectExtent l="0" t="0" r="0" b="0"/>
                <wp:wrapNone/>
                <wp:docPr id="111" name="Caixa de Texto 111"/>
                <wp:cNvGraphicFramePr/>
                <a:graphic xmlns:a="http://schemas.openxmlformats.org/drawingml/2006/main">
                  <a:graphicData uri="http://schemas.microsoft.com/office/word/2010/wordprocessingShape">
                    <wps:wsp>
                      <wps:cNvSpPr txBox="1"/>
                      <wps:spPr>
                        <a:xfrm>
                          <a:off x="0" y="0"/>
                          <a:ext cx="5398356" cy="635"/>
                        </a:xfrm>
                        <a:prstGeom prst="rect">
                          <a:avLst/>
                        </a:prstGeom>
                        <a:solidFill>
                          <a:prstClr val="white"/>
                        </a:solidFill>
                        <a:ln>
                          <a:noFill/>
                        </a:ln>
                      </wps:spPr>
                      <wps:txbx>
                        <w:txbxContent>
                          <w:p w:rsidR="000814BF" w:rsidRDefault="000814BF" w:rsidP="004556A3">
                            <w:pPr>
                              <w:pStyle w:val="Legenda"/>
                              <w:jc w:val="center"/>
                              <w:rPr>
                                <w:noProof/>
                              </w:rPr>
                            </w:pPr>
                            <w:r>
                              <w:t xml:space="preserve">Figura </w:t>
                            </w:r>
                            <w:fldSimple w:instr=" STYLEREF 1 \s ">
                              <w:r w:rsidR="006D5C75">
                                <w:rPr>
                                  <w:noProof/>
                                </w:rPr>
                                <w:t>5</w:t>
                              </w:r>
                            </w:fldSimple>
                            <w:r w:rsidR="006D5C75">
                              <w:t>.</w:t>
                            </w:r>
                            <w:fldSimple w:instr=" SEQ Figura \* ARABIC \s 1 ">
                              <w:r w:rsidR="006D5C75">
                                <w:rPr>
                                  <w:noProof/>
                                </w:rPr>
                                <w:t>3</w:t>
                              </w:r>
                            </w:fldSimple>
                            <w:r>
                              <w:t xml:space="preserve"> - Localização dos sensores. Sensores no limite do PML (esquerda). Cobrindo o torso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F527" id="Caixa de Texto 111" o:spid="_x0000_s1061" type="#_x0000_t202" style="position:absolute;left:0;text-align:left;margin-left:373.85pt;margin-top:16.35pt;width:425.05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" stroked="f">
                <v:textbox style="mso-fit-shape-to-text:t" inset="0,0,0,0">
                  <w:txbxContent>
                    <w:p w:rsidR="000814BF" w:rsidRDefault="000814BF" w:rsidP="004556A3">
                      <w:pPr>
                        <w:pStyle w:val="Legenda"/>
                        <w:jc w:val="center"/>
                        <w:rPr>
                          <w:noProof/>
                        </w:rPr>
                      </w:pPr>
                      <w:r>
                        <w:t xml:space="preserve">Figura </w:t>
                      </w:r>
                      <w:fldSimple w:instr=" STYLEREF 1 \s ">
                        <w:r w:rsidR="006D5C75">
                          <w:rPr>
                            <w:noProof/>
                          </w:rPr>
                          <w:t>5</w:t>
                        </w:r>
                      </w:fldSimple>
                      <w:r w:rsidR="006D5C75">
                        <w:t>.</w:t>
                      </w:r>
                      <w:fldSimple w:instr=" SEQ Figura \* ARABIC \s 1 ">
                        <w:r w:rsidR="006D5C75">
                          <w:rPr>
                            <w:noProof/>
                          </w:rPr>
                          <w:t>3</w:t>
                        </w:r>
                      </w:fldSimple>
                      <w:r>
                        <w:t xml:space="preserve"> - Localização dos sensores. Sensores no limite do PML (esquerda). Cobrindo o torso (direita).</w:t>
                      </w:r>
                    </w:p>
                  </w:txbxContent>
                </v:textbox>
                <w10:wrap anchorx="margin"/>
              </v:shape>
            </w:pict>
          </mc:Fallback>
        </mc:AlternateContent>
      </w:r>
    </w:p>
    <w:p w:rsidR="004556A3" w:rsidRPr="007E4262" w:rsidRDefault="004556A3" w:rsidP="00ED6D0B">
      <w:pPr>
        <w:spacing w:after="120" w:line="360" w:lineRule="auto"/>
        <w:jc w:val="both"/>
        <w:rPr>
          <w:rFonts w:eastAsiaTheme="minorEastAsia" w:cs="Times New Roman"/>
        </w:rPr>
      </w:pPr>
    </w:p>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rPr>
        <w:tab/>
        <w:t xml:space="preserve">A definição das </w:t>
      </w:r>
      <w:r w:rsidRPr="007E4262">
        <w:rPr>
          <w:rFonts w:eastAsiaTheme="minorEastAsia" w:cs="Times New Roman"/>
          <w:b/>
        </w:rPr>
        <w:t xml:space="preserve">fontes </w:t>
      </w:r>
      <w:r w:rsidRPr="007E4262">
        <w:rPr>
          <w:rFonts w:eastAsiaTheme="minorEastAsia" w:cs="Times New Roman"/>
        </w:rPr>
        <w:t xml:space="preserve">é semelhante </w:t>
      </w:r>
      <w:r w:rsidR="00866C59" w:rsidRPr="007E4262">
        <w:rPr>
          <w:rFonts w:eastAsiaTheme="minorEastAsia" w:cs="Times New Roman"/>
        </w:rPr>
        <w:t>à</w:t>
      </w:r>
      <w:r w:rsidRPr="007E4262">
        <w:rPr>
          <w:rFonts w:eastAsiaTheme="minorEastAsia" w:cs="Times New Roman"/>
        </w:rPr>
        <w:t xml:space="preserve"> definição de sensores, porém as fontes são pontuais</w:t>
      </w:r>
      <w:r w:rsidR="00866C59">
        <w:rPr>
          <w:rFonts w:eastAsiaTheme="minorEastAsia" w:cs="Times New Roman"/>
        </w:rPr>
        <w:t>,</w:t>
      </w:r>
      <w:r w:rsidRPr="007E4262">
        <w:rPr>
          <w:rFonts w:eastAsiaTheme="minorEastAsia" w:cs="Times New Roman"/>
        </w:rPr>
        <w:t xml:space="preserve"> diferentemente dos sensores que são cont</w:t>
      </w:r>
      <w:r w:rsidR="00866C59">
        <w:rPr>
          <w:rFonts w:eastAsiaTheme="minorEastAsia" w:cs="Times New Roman"/>
        </w:rPr>
        <w:t>í</w:t>
      </w:r>
      <w:r w:rsidRPr="007E4262">
        <w:rPr>
          <w:rFonts w:eastAsiaTheme="minorEastAsia" w:cs="Times New Roman"/>
        </w:rPr>
        <w:t xml:space="preserve">nuas (na medida </w:t>
      </w:r>
      <w:r w:rsidR="00866C59">
        <w:rPr>
          <w:rFonts w:eastAsiaTheme="minorEastAsia" w:cs="Times New Roman"/>
        </w:rPr>
        <w:t xml:space="preserve">em </w:t>
      </w:r>
      <w:r w:rsidRPr="007E4262">
        <w:rPr>
          <w:rFonts w:eastAsiaTheme="minorEastAsia" w:cs="Times New Roman"/>
        </w:rPr>
        <w:t xml:space="preserve">que o </w:t>
      </w:r>
      <w:r w:rsidRPr="00866C59">
        <w:rPr>
          <w:rFonts w:eastAsiaTheme="minorEastAsia" w:cs="Times New Roman"/>
          <w:i/>
        </w:rPr>
        <w:t>grid</w:t>
      </w:r>
      <w:r w:rsidRPr="007E4262">
        <w:rPr>
          <w:rFonts w:eastAsiaTheme="minorEastAsia" w:cs="Times New Roman"/>
        </w:rPr>
        <w:t xml:space="preserve"> discreto permite). As fontes devem estar na mesma coordenada que os sensores</w:t>
      </w:r>
      <w:r w:rsidR="00866C59">
        <w:rPr>
          <w:rFonts w:eastAsiaTheme="minorEastAsia" w:cs="Times New Roman"/>
        </w:rPr>
        <w:t>, i</w:t>
      </w:r>
      <w:r w:rsidRPr="007E4262">
        <w:rPr>
          <w:rFonts w:eastAsiaTheme="minorEastAsia" w:cs="Times New Roman"/>
        </w:rPr>
        <w:t>sto é, se os sensores formam um anel quadrado, as fontes devem estar posicionadas nesse anel.</w:t>
      </w:r>
    </w:p>
    <w:p w:rsidR="000E1CF0" w:rsidRPr="007E4262" w:rsidRDefault="003E00B4" w:rsidP="00EA2EBE">
      <w:pPr>
        <w:keepNext/>
        <w:spacing w:after="0" w:line="360" w:lineRule="auto"/>
        <w:jc w:val="center"/>
        <w:rPr>
          <w:rFonts w:cs="Times New Roman"/>
        </w:rPr>
      </w:pPr>
      <w:r w:rsidRPr="007E4262">
        <w:rPr>
          <w:rFonts w:cs="Times New Roman"/>
          <w:noProof/>
          <w:lang w:eastAsia="pt-BR"/>
        </w:rPr>
        <w:drawing>
          <wp:inline distT="0" distB="0" distL="0" distR="0" wp14:anchorId="5D4F18ED" wp14:editId="3E7C1DF4">
            <wp:extent cx="1545007" cy="1579245"/>
            <wp:effectExtent l="19050" t="19050" r="17145" b="20955"/>
            <wp:docPr id="447" name="Image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645" t="33290" r="41156" b="33620"/>
                    <a:stretch/>
                  </pic:blipFill>
                  <pic:spPr bwMode="auto">
                    <a:xfrm>
                      <a:off x="0" y="0"/>
                      <a:ext cx="1584414" cy="16195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3E00B4" w:rsidRPr="007E4262" w:rsidRDefault="000E1CF0" w:rsidP="00EA2EBE">
      <w:pPr>
        <w:pStyle w:val="Legenda"/>
        <w:spacing w:line="360" w:lineRule="auto"/>
        <w:jc w:val="center"/>
        <w:rPr>
          <w:rFonts w:cs="Times New Roman"/>
        </w:rPr>
      </w:pPr>
      <w:r w:rsidRPr="007E4262">
        <w:rPr>
          <w:rFonts w:cs="Times New Roman"/>
        </w:rPr>
        <w:t xml:space="preserve">Figura </w:t>
      </w:r>
      <w:r w:rsidR="006D5C75">
        <w:rPr>
          <w:rFonts w:cs="Times New Roman"/>
        </w:rPr>
        <w:fldChar w:fldCharType="begin"/>
      </w:r>
      <w:r w:rsidR="006D5C75">
        <w:rPr>
          <w:rFonts w:cs="Times New Roman"/>
        </w:rPr>
        <w:instrText xml:space="preserve"> STYLEREF 1 \s </w:instrText>
      </w:r>
      <w:r w:rsidR="006D5C75">
        <w:rPr>
          <w:rFonts w:cs="Times New Roman"/>
        </w:rPr>
        <w:fldChar w:fldCharType="separate"/>
      </w:r>
      <w:r w:rsidR="006D5C75">
        <w:rPr>
          <w:rFonts w:cs="Times New Roman"/>
          <w:noProof/>
        </w:rPr>
        <w:t>5</w:t>
      </w:r>
      <w:r w:rsidR="006D5C75">
        <w:rPr>
          <w:rFonts w:cs="Times New Roman"/>
        </w:rPr>
        <w:fldChar w:fldCharType="end"/>
      </w:r>
      <w:r w:rsidR="006D5C75">
        <w:rPr>
          <w:rFonts w:cs="Times New Roman"/>
        </w:rPr>
        <w:t>.</w:t>
      </w:r>
      <w:r w:rsidR="006D5C75">
        <w:rPr>
          <w:rFonts w:cs="Times New Roman"/>
        </w:rPr>
        <w:fldChar w:fldCharType="begin"/>
      </w:r>
      <w:r w:rsidR="006D5C75">
        <w:rPr>
          <w:rFonts w:cs="Times New Roman"/>
        </w:rPr>
        <w:instrText xml:space="preserve"> SEQ Figura \* ARABIC \s 1 </w:instrText>
      </w:r>
      <w:r w:rsidR="006D5C75">
        <w:rPr>
          <w:rFonts w:cs="Times New Roman"/>
        </w:rPr>
        <w:fldChar w:fldCharType="separate"/>
      </w:r>
      <w:r w:rsidR="006D5C75">
        <w:rPr>
          <w:rFonts w:cs="Times New Roman"/>
          <w:noProof/>
        </w:rPr>
        <w:t>4</w:t>
      </w:r>
      <w:r w:rsidR="006D5C75">
        <w:rPr>
          <w:rFonts w:cs="Times New Roman"/>
        </w:rPr>
        <w:fldChar w:fldCharType="end"/>
      </w:r>
      <w:r w:rsidRPr="007E4262">
        <w:rPr>
          <w:rFonts w:cs="Times New Roman"/>
        </w:rPr>
        <w:t xml:space="preserve"> Localização das fontes</w:t>
      </w:r>
    </w:p>
    <w:p w:rsidR="000E1CF0" w:rsidRPr="007E4262" w:rsidRDefault="000E1CF0" w:rsidP="00ED6D0B">
      <w:pPr>
        <w:spacing w:after="120" w:line="360" w:lineRule="auto"/>
        <w:rPr>
          <w:rFonts w:cs="Times New Roman"/>
        </w:rPr>
      </w:pPr>
    </w:p>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rPr>
        <w:tab/>
        <w:t>Além de definir a localização da fonte, ainda tem</w:t>
      </w:r>
      <w:r w:rsidR="00866C59">
        <w:rPr>
          <w:rFonts w:eastAsiaTheme="minorEastAsia" w:cs="Times New Roman"/>
        </w:rPr>
        <w:t>-se</w:t>
      </w:r>
      <w:r w:rsidRPr="007E4262">
        <w:rPr>
          <w:rFonts w:eastAsiaTheme="minorEastAsia" w:cs="Times New Roman"/>
        </w:rPr>
        <w:t xml:space="preserve"> que definir qual é a sua função de incidência. Essa é uma etapa muito importante</w:t>
      </w:r>
      <w:r w:rsidR="00866C59">
        <w:rPr>
          <w:rFonts w:eastAsiaTheme="minorEastAsia" w:cs="Times New Roman"/>
        </w:rPr>
        <w:t>, pois</w:t>
      </w:r>
      <w:r w:rsidRPr="007E4262">
        <w:rPr>
          <w:rFonts w:eastAsiaTheme="minorEastAsia" w:cs="Times New Roman"/>
        </w:rPr>
        <w:t xml:space="preserve"> o espectro da função deve ser limitado, po</w:t>
      </w:r>
      <w:r w:rsidR="00866C59">
        <w:rPr>
          <w:rFonts w:eastAsiaTheme="minorEastAsia" w:cs="Times New Roman"/>
        </w:rPr>
        <w:t>rque,</w:t>
      </w:r>
      <w:r w:rsidRPr="007E4262">
        <w:rPr>
          <w:rFonts w:eastAsiaTheme="minorEastAsia" w:cs="Times New Roman"/>
        </w:rPr>
        <w:t xml:space="preserve"> quanto maior for o espectro da função, menor deve ser a discretização espacial. A função escolhida</w:t>
      </w:r>
      <w:r w:rsidR="00201218">
        <w:rPr>
          <w:rFonts w:eastAsiaTheme="minorEastAsia" w:cs="Times New Roman"/>
        </w:rPr>
        <w:t>,</w:t>
      </w:r>
      <w:r w:rsidRPr="007E4262">
        <w:rPr>
          <w:rFonts w:eastAsiaTheme="minorEastAsia" w:cs="Times New Roman"/>
        </w:rPr>
        <w:t xml:space="preserve"> para incitar o sistema</w:t>
      </w:r>
      <w:r w:rsidR="00201218">
        <w:rPr>
          <w:rFonts w:eastAsiaTheme="minorEastAsia" w:cs="Times New Roman"/>
        </w:rPr>
        <w:t>,</w:t>
      </w:r>
      <w:r w:rsidRPr="007E4262">
        <w:rPr>
          <w:rFonts w:eastAsiaTheme="minorEastAsia" w:cs="Times New Roman"/>
        </w:rPr>
        <w:t xml:space="preserve"> é um impulso senoidal filtrado de modo que 90% da potência do sinal tenha frequência menor que 187khz, assim, o mínimo </w:t>
      </w:r>
      <w:r w:rsidRPr="00866C59">
        <w:rPr>
          <w:rFonts w:eastAsiaTheme="minorEastAsia" w:cs="Times New Roman"/>
          <w:i/>
        </w:rPr>
        <w:t>grid</w:t>
      </w:r>
      <w:r w:rsidRPr="007E4262">
        <w:rPr>
          <w:rFonts w:eastAsiaTheme="minorEastAsia" w:cs="Times New Roman"/>
        </w:rPr>
        <w:t xml:space="preserve"> admissível para simulação deve possuir</w:t>
      </w:r>
      <w:r w:rsidR="00866C59">
        <w:rPr>
          <w:rFonts w:eastAsiaTheme="minorEastAsia" w:cs="Times New Roman"/>
        </w:rPr>
        <w:t>,</w:t>
      </w:r>
      <w:r w:rsidRPr="007E4262">
        <w:rPr>
          <w:rFonts w:eastAsiaTheme="minorEastAsia" w:cs="Times New Roman"/>
        </w:rPr>
        <w:t xml:space="preserve"> ao menos</w:t>
      </w:r>
      <w:r w:rsidR="00866C59">
        <w:rPr>
          <w:rFonts w:eastAsiaTheme="minorEastAsia" w:cs="Times New Roman"/>
        </w:rPr>
        <w:t>,</w:t>
      </w:r>
      <w:r w:rsidRPr="007E4262">
        <w:rPr>
          <w:rFonts w:eastAsiaTheme="minorEastAsia" w:cs="Times New Roman"/>
        </w:rPr>
        <w:t xml:space="preserve"> 96 divisões por dimensão.</w:t>
      </w:r>
    </w:p>
    <w:p w:rsidR="000E1CF0" w:rsidRPr="007E4262" w:rsidRDefault="003E00B4" w:rsidP="000F7FFB">
      <w:pPr>
        <w:keepNext/>
        <w:spacing w:after="120" w:line="360" w:lineRule="auto"/>
        <w:jc w:val="center"/>
        <w:rPr>
          <w:rFonts w:cs="Times New Roman"/>
        </w:rPr>
      </w:pPr>
      <w:r w:rsidRPr="007E4262">
        <w:rPr>
          <w:rFonts w:cs="Times New Roman"/>
          <w:noProof/>
          <w:lang w:eastAsia="pt-BR"/>
        </w:rPr>
        <w:drawing>
          <wp:inline distT="0" distB="0" distL="0" distR="0" wp14:anchorId="3A95FC06" wp14:editId="26F2389D">
            <wp:extent cx="5494582" cy="2608028"/>
            <wp:effectExtent l="0" t="0" r="0" b="1905"/>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621" t="14143" r="10462" b="31894"/>
                    <a:stretch/>
                  </pic:blipFill>
                  <pic:spPr bwMode="auto">
                    <a:xfrm>
                      <a:off x="0" y="0"/>
                      <a:ext cx="5545925" cy="2632398"/>
                    </a:xfrm>
                    <a:prstGeom prst="rect">
                      <a:avLst/>
                    </a:prstGeom>
                    <a:ln>
                      <a:noFill/>
                    </a:ln>
                    <a:extLst>
                      <a:ext uri="{53640926-AAD7-44D8-BBD7-CCE9431645EC}">
                        <a14:shadowObscured xmlns:a14="http://schemas.microsoft.com/office/drawing/2010/main"/>
                      </a:ext>
                    </a:extLst>
                  </pic:spPr>
                </pic:pic>
              </a:graphicData>
            </a:graphic>
          </wp:inline>
        </w:drawing>
      </w:r>
    </w:p>
    <w:p w:rsidR="003E00B4" w:rsidRPr="00EA2EBE" w:rsidRDefault="000E1CF0" w:rsidP="00ED6D0B">
      <w:pPr>
        <w:pStyle w:val="Legenda"/>
        <w:spacing w:after="120" w:line="360" w:lineRule="auto"/>
        <w:jc w:val="left"/>
        <w:rPr>
          <w:rFonts w:eastAsiaTheme="minorEastAsia" w:cs="Times New Roman"/>
          <w:sz w:val="22"/>
          <w:szCs w:val="22"/>
        </w:rPr>
      </w:pPr>
      <w:r w:rsidRPr="00EA2EBE">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Pr="00EA2EBE">
        <w:rPr>
          <w:rFonts w:cs="Times New Roman"/>
          <w:sz w:val="22"/>
          <w:szCs w:val="22"/>
        </w:rPr>
        <w:t xml:space="preserve"> Função de incidência</w:t>
      </w:r>
    </w:p>
    <w:p w:rsidR="000E1CF0" w:rsidRPr="007E4262" w:rsidRDefault="003E00B4" w:rsidP="000F7FFB">
      <w:pPr>
        <w:keepNext/>
        <w:spacing w:after="120" w:line="360" w:lineRule="auto"/>
        <w:jc w:val="center"/>
        <w:rPr>
          <w:rFonts w:cs="Times New Roman"/>
        </w:rPr>
      </w:pPr>
      <w:r w:rsidRPr="007E4262">
        <w:rPr>
          <w:rFonts w:cs="Times New Roman"/>
          <w:noProof/>
          <w:lang w:eastAsia="pt-BR"/>
        </w:rPr>
        <w:lastRenderedPageBreak/>
        <w:drawing>
          <wp:inline distT="0" distB="0" distL="0" distR="0" wp14:anchorId="3572AEFC" wp14:editId="0BAFCC1F">
            <wp:extent cx="5534535" cy="2345635"/>
            <wp:effectExtent l="0" t="0" r="0" b="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951" t="13619" r="7954" b="22986"/>
                    <a:stretch/>
                  </pic:blipFill>
                  <pic:spPr bwMode="auto">
                    <a:xfrm>
                      <a:off x="0" y="0"/>
                      <a:ext cx="5554520" cy="2354105"/>
                    </a:xfrm>
                    <a:prstGeom prst="rect">
                      <a:avLst/>
                    </a:prstGeom>
                    <a:ln>
                      <a:noFill/>
                    </a:ln>
                    <a:extLst>
                      <a:ext uri="{53640926-AAD7-44D8-BBD7-CCE9431645EC}">
                        <a14:shadowObscured xmlns:a14="http://schemas.microsoft.com/office/drawing/2010/main"/>
                      </a:ext>
                    </a:extLst>
                  </pic:spPr>
                </pic:pic>
              </a:graphicData>
            </a:graphic>
          </wp:inline>
        </w:drawing>
      </w:r>
    </w:p>
    <w:p w:rsidR="003E00B4" w:rsidRPr="00EA2EBE" w:rsidRDefault="000E1CF0" w:rsidP="00ED6D0B">
      <w:pPr>
        <w:pStyle w:val="Legenda"/>
        <w:spacing w:after="120" w:line="360" w:lineRule="auto"/>
        <w:jc w:val="left"/>
        <w:rPr>
          <w:rFonts w:eastAsiaTheme="minorEastAsia" w:cs="Times New Roman"/>
          <w:sz w:val="22"/>
          <w:szCs w:val="22"/>
        </w:rPr>
      </w:pPr>
      <w:r w:rsidRPr="00EA2EBE">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6</w:t>
      </w:r>
      <w:r w:rsidR="006D5C75">
        <w:rPr>
          <w:rFonts w:cs="Times New Roman"/>
          <w:sz w:val="22"/>
          <w:szCs w:val="22"/>
        </w:rPr>
        <w:fldChar w:fldCharType="end"/>
      </w:r>
      <w:r w:rsidRPr="00EA2EBE">
        <w:rPr>
          <w:rFonts w:cs="Times New Roman"/>
          <w:sz w:val="22"/>
          <w:szCs w:val="22"/>
        </w:rPr>
        <w:t xml:space="preserve"> Espectro da função de incidência</w:t>
      </w:r>
    </w:p>
    <w:p w:rsidR="003E00B4" w:rsidRPr="007E4262" w:rsidRDefault="003E00B4" w:rsidP="00ED6D0B">
      <w:pPr>
        <w:spacing w:after="120" w:line="360" w:lineRule="auto"/>
        <w:rPr>
          <w:rFonts w:eastAsiaTheme="minorEastAsia" w:cs="Times New Roman"/>
        </w:rPr>
      </w:pPr>
    </w:p>
    <w:p w:rsidR="002E67F5" w:rsidRDefault="003E00B4" w:rsidP="00EF6E99">
      <w:pPr>
        <w:spacing w:after="120" w:line="360" w:lineRule="auto"/>
        <w:ind w:firstLine="708"/>
        <w:jc w:val="both"/>
        <w:rPr>
          <w:rFonts w:eastAsiaTheme="minorEastAsia" w:cs="Times New Roman"/>
        </w:rPr>
      </w:pPr>
      <w:r w:rsidRPr="007E4262">
        <w:rPr>
          <w:rFonts w:eastAsiaTheme="minorEastAsia" w:cs="Times New Roman"/>
        </w:rPr>
        <w:t xml:space="preserve">Por fim, os últimos parâmetros que </w:t>
      </w:r>
      <w:r w:rsidR="002E67F5">
        <w:rPr>
          <w:rFonts w:eastAsiaTheme="minorEastAsia" w:cs="Times New Roman"/>
        </w:rPr>
        <w:t xml:space="preserve">se </w:t>
      </w:r>
      <w:r w:rsidRPr="007E4262">
        <w:rPr>
          <w:rFonts w:eastAsiaTheme="minorEastAsia" w:cs="Times New Roman"/>
        </w:rPr>
        <w:t xml:space="preserve">devem definir são </w:t>
      </w:r>
      <w:r w:rsidRPr="007E4262">
        <w:rPr>
          <w:rFonts w:eastAsiaTheme="minorEastAsia" w:cs="Times New Roman"/>
          <w:b/>
        </w:rPr>
        <w:t>o tempo de simulação</w:t>
      </w:r>
      <w:r w:rsidRPr="007E4262">
        <w:rPr>
          <w:rFonts w:eastAsiaTheme="minorEastAsia" w:cs="Times New Roman"/>
        </w:rPr>
        <w:t xml:space="preserve"> e o </w:t>
      </w:r>
      <w:r w:rsidRPr="007E4262">
        <w:rPr>
          <w:rFonts w:eastAsiaTheme="minorEastAsia" w:cs="Times New Roman"/>
          <w:b/>
        </w:rPr>
        <w:t>intervalo de tempo</w:t>
      </w:r>
      <w:r w:rsidRPr="007E4262">
        <w:rPr>
          <w:rFonts w:eastAsiaTheme="minorEastAsia" w:cs="Times New Roman"/>
        </w:rPr>
        <w:t xml:space="preserve"> </w:t>
      </w:r>
      <m:oMath>
        <m:r>
          <w:rPr>
            <w:rFonts w:ascii="Cambria Math" w:eastAsiaTheme="minorEastAsia" w:hAnsi="Cambria Math" w:cs="Times New Roman"/>
          </w:rPr>
          <m:t>(</m:t>
        </m:r>
        <m:r>
          <m:rPr>
            <m:sty m:val="p"/>
          </m:rPr>
          <w:rPr>
            <w:rFonts w:ascii="Cambria Math" w:eastAsiaTheme="minorEastAsia" w:hAnsi="Cambria Math" w:cs="Times New Roman"/>
          </w:rPr>
          <m:t>Δ</m:t>
        </m:r>
        <m:r>
          <w:rPr>
            <w:rFonts w:ascii="Cambria Math" w:eastAsiaTheme="minorEastAsia" w:hAnsi="Cambria Math" w:cs="Times New Roman"/>
          </w:rPr>
          <m:t>t)</m:t>
        </m:r>
      </m:oMath>
      <w:r w:rsidRPr="007E4262">
        <w:rPr>
          <w:rFonts w:eastAsiaTheme="minorEastAsia" w:cs="Times New Roman"/>
        </w:rPr>
        <w:t xml:space="preserve">. </w:t>
      </w:r>
    </w:p>
    <w:p w:rsidR="003E00B4" w:rsidRPr="007E4262" w:rsidRDefault="003E00B4" w:rsidP="00EF6E99">
      <w:pPr>
        <w:spacing w:after="120" w:line="360" w:lineRule="auto"/>
        <w:ind w:firstLine="708"/>
        <w:jc w:val="both"/>
        <w:rPr>
          <w:rFonts w:eastAsiaTheme="minorEastAsia" w:cs="Times New Roman"/>
        </w:rPr>
      </w:pPr>
      <w:r w:rsidRPr="007E4262">
        <w:rPr>
          <w:rFonts w:eastAsiaTheme="minorEastAsia" w:cs="Times New Roman"/>
        </w:rPr>
        <w:t xml:space="preserve">O tempo de simulação é fixo, uma vez que o tamanho do </w:t>
      </w:r>
      <w:r w:rsidR="00E550F6" w:rsidRPr="00733270">
        <w:rPr>
          <w:rFonts w:eastAsiaTheme="minorEastAsia" w:cs="Times New Roman"/>
          <w:i/>
        </w:rPr>
        <w:t>phantom</w:t>
      </w:r>
      <w:r w:rsidRPr="007E4262">
        <w:rPr>
          <w:rFonts w:eastAsiaTheme="minorEastAsia" w:cs="Times New Roman"/>
        </w:rPr>
        <w:t xml:space="preserve"> é fixo e</w:t>
      </w:r>
      <w:r w:rsidR="002E67F5">
        <w:rPr>
          <w:rFonts w:eastAsiaTheme="minorEastAsia" w:cs="Times New Roman"/>
        </w:rPr>
        <w:t>,</w:t>
      </w:r>
      <w:r w:rsidRPr="007E4262">
        <w:rPr>
          <w:rFonts w:eastAsiaTheme="minorEastAsia" w:cs="Times New Roman"/>
        </w:rPr>
        <w:t xml:space="preserve"> na média</w:t>
      </w:r>
      <w:r w:rsidR="002E67F5">
        <w:rPr>
          <w:rFonts w:eastAsiaTheme="minorEastAsia" w:cs="Times New Roman"/>
        </w:rPr>
        <w:t>,</w:t>
      </w:r>
      <w:r w:rsidRPr="007E4262">
        <w:rPr>
          <w:rFonts w:eastAsiaTheme="minorEastAsia" w:cs="Times New Roman"/>
        </w:rPr>
        <w:t xml:space="preserve"> a velocidade de propagação do som no </w:t>
      </w:r>
      <w:r w:rsidR="00E550F6" w:rsidRPr="00733270">
        <w:rPr>
          <w:rFonts w:eastAsiaTheme="minorEastAsia" w:cs="Times New Roman"/>
          <w:i/>
        </w:rPr>
        <w:t>phantom</w:t>
      </w:r>
      <w:r w:rsidRPr="007E4262">
        <w:rPr>
          <w:rFonts w:eastAsiaTheme="minorEastAsia" w:cs="Times New Roman"/>
        </w:rPr>
        <w:t xml:space="preserve"> é constante. No caso, usa</w:t>
      </w:r>
      <w:r w:rsidR="002E67F5">
        <w:rPr>
          <w:rFonts w:eastAsiaTheme="minorEastAsia" w:cs="Times New Roman"/>
        </w:rPr>
        <w:t>-se</w:t>
      </w:r>
      <w:r w:rsidRPr="007E4262">
        <w:rPr>
          <w:rFonts w:eastAsiaTheme="minorEastAsia" w:cs="Times New Roman"/>
        </w:rPr>
        <w:t xml:space="preserve"> </w:t>
      </w:r>
      <m:oMath>
        <m:r>
          <m:rPr>
            <m:sty m:val="bi"/>
          </m:rPr>
          <w:rPr>
            <w:rFonts w:ascii="Cambria Math" w:eastAsiaTheme="minorEastAsia" w:hAnsi="Cambria Math" w:cs="Times New Roman"/>
          </w:rPr>
          <m:t>T = 4*</m:t>
        </m:r>
        <m:sSup>
          <m:sSupPr>
            <m:ctrlPr>
              <w:rPr>
                <w:rFonts w:ascii="Cambria Math" w:eastAsiaTheme="minorEastAsia" w:hAnsi="Cambria Math" w:cs="Times New Roman"/>
                <w:b/>
                <w:i/>
              </w:rPr>
            </m:ctrlPr>
          </m:sSupPr>
          <m:e>
            <m:r>
              <m:rPr>
                <m:sty m:val="bi"/>
              </m:rPr>
              <w:rPr>
                <w:rFonts w:ascii="Cambria Math" w:eastAsiaTheme="minorEastAsia" w:hAnsi="Cambria Math" w:cs="Times New Roman"/>
              </w:rPr>
              <m:t>10</m:t>
            </m:r>
          </m:e>
          <m:sup>
            <m:r>
              <m:rPr>
                <m:sty m:val="bi"/>
              </m:rPr>
              <w:rPr>
                <w:rFonts w:ascii="Cambria Math" w:eastAsiaTheme="minorEastAsia" w:hAnsi="Cambria Math" w:cs="Times New Roman"/>
              </w:rPr>
              <m:t>-4</m:t>
            </m:r>
          </m:sup>
        </m:sSup>
        <m:r>
          <m:rPr>
            <m:sty m:val="bi"/>
          </m:rPr>
          <w:rPr>
            <w:rFonts w:ascii="Cambria Math" w:eastAsiaTheme="minorEastAsia" w:hAnsi="Cambria Math" w:cs="Times New Roman"/>
          </w:rPr>
          <m:t xml:space="preserve"> s</m:t>
        </m:r>
      </m:oMath>
      <w:r w:rsidRPr="007E4262">
        <w:rPr>
          <w:rFonts w:eastAsiaTheme="minorEastAsia" w:cs="Times New Roman"/>
          <w:b/>
        </w:rPr>
        <w:t xml:space="preserve">, </w:t>
      </w:r>
      <w:r w:rsidRPr="007E4262">
        <w:rPr>
          <w:rFonts w:eastAsiaTheme="minorEastAsia" w:cs="Times New Roman"/>
        </w:rPr>
        <w:t>que é tempo suficiente para uma onda sonora partir da fonte, refletir no extremo oposto do domínio e retornar para a posição da fonte emissora.</w:t>
      </w:r>
    </w:p>
    <w:p w:rsidR="003E00B4" w:rsidRPr="007E4262" w:rsidRDefault="003E00B4" w:rsidP="00ED6D0B">
      <w:pPr>
        <w:spacing w:after="120" w:line="360" w:lineRule="auto"/>
        <w:ind w:firstLine="708"/>
        <w:jc w:val="both"/>
        <w:rPr>
          <w:rFonts w:eastAsiaTheme="minorEastAsia" w:cs="Times New Roman"/>
          <w:b/>
        </w:rPr>
      </w:pPr>
      <w:r w:rsidRPr="007E4262">
        <w:rPr>
          <w:rFonts w:eastAsiaTheme="minorEastAsia" w:cs="Times New Roman"/>
        </w:rPr>
        <w:t xml:space="preserve">Já o intervalo de tempo depende da velocidade de propagação do </w:t>
      </w:r>
      <w:r w:rsidR="00E550F6" w:rsidRPr="00733270">
        <w:rPr>
          <w:rFonts w:eastAsiaTheme="minorEastAsia" w:cs="Times New Roman"/>
          <w:i/>
        </w:rPr>
        <w:t>phantom</w:t>
      </w:r>
      <w:r w:rsidRPr="007E4262">
        <w:rPr>
          <w:rFonts w:eastAsiaTheme="minorEastAsia" w:cs="Times New Roman"/>
        </w:rPr>
        <w:t xml:space="preserve">, máxima e mínima, e do passo de discretização espacial. Para calcular o intervalo de tempo adequado, foi usada a função do </w:t>
      </w:r>
      <w:r w:rsidRPr="002E67F5">
        <w:rPr>
          <w:rFonts w:eastAsiaTheme="minorEastAsia" w:cs="Times New Roman"/>
          <w:i/>
        </w:rPr>
        <w:t>k</w:t>
      </w:r>
      <w:r w:rsidR="002E67F5" w:rsidRPr="002E67F5">
        <w:rPr>
          <w:rFonts w:eastAsiaTheme="minorEastAsia" w:cs="Times New Roman"/>
          <w:i/>
        </w:rPr>
        <w:t>-</w:t>
      </w:r>
      <w:r w:rsidRPr="002E67F5">
        <w:rPr>
          <w:rFonts w:eastAsiaTheme="minorEastAsia" w:cs="Times New Roman"/>
          <w:i/>
        </w:rPr>
        <w:t>wave ‘maketime’</w:t>
      </w:r>
      <w:r w:rsidRPr="007E4262">
        <w:rPr>
          <w:rFonts w:eastAsiaTheme="minorEastAsia" w:cs="Times New Roman"/>
        </w:rPr>
        <w:t xml:space="preserve"> com número </w:t>
      </w:r>
      <w:r w:rsidRPr="007E4262">
        <w:rPr>
          <w:rFonts w:eastAsiaTheme="minorEastAsia" w:cs="Times New Roman"/>
          <w:b/>
        </w:rPr>
        <w:t>CFL = 0.1</w:t>
      </w:r>
      <w:r w:rsidRPr="007E4262">
        <w:rPr>
          <w:rFonts w:eastAsiaTheme="minorEastAsia" w:cs="Times New Roman"/>
        </w:rPr>
        <w:t>, o que proporciona uma simulação mais refinada.</w:t>
      </w:r>
    </w:p>
    <w:p w:rsidR="003E00B4" w:rsidRDefault="003E00B4" w:rsidP="002E67F5">
      <w:pPr>
        <w:spacing w:after="120" w:line="360" w:lineRule="auto"/>
        <w:jc w:val="both"/>
        <w:rPr>
          <w:rFonts w:eastAsiaTheme="minorEastAsia" w:cs="Times New Roman"/>
        </w:rPr>
      </w:pPr>
      <w:r w:rsidRPr="007E4262">
        <w:rPr>
          <w:rFonts w:eastAsiaTheme="minorEastAsia" w:cs="Times New Roman"/>
        </w:rPr>
        <w:tab/>
        <w:t>Definidos todos os parâmetros, podem</w:t>
      </w:r>
      <w:r w:rsidR="002E67F5">
        <w:rPr>
          <w:rFonts w:eastAsiaTheme="minorEastAsia" w:cs="Times New Roman"/>
        </w:rPr>
        <w:t>-se</w:t>
      </w:r>
      <w:r w:rsidRPr="007E4262">
        <w:rPr>
          <w:rFonts w:eastAsiaTheme="minorEastAsia" w:cs="Times New Roman"/>
        </w:rPr>
        <w:t xml:space="preserve"> executar as simulações da propagação das ondas, concluindo a primeira etapa, na qual chamamos por </w:t>
      </w:r>
      <w:r w:rsidRPr="007E4262">
        <w:rPr>
          <w:rFonts w:eastAsiaTheme="minorEastAsia" w:cs="Times New Roman"/>
          <w:b/>
        </w:rPr>
        <w:t>ensaio.</w:t>
      </w:r>
      <w:r w:rsidRPr="007E4262">
        <w:rPr>
          <w:rFonts w:eastAsiaTheme="minorEastAsia" w:cs="Times New Roman"/>
        </w:rPr>
        <w:t xml:space="preserve"> Vale lembrar que devemos executar uma simulação para cada fonte emissora.</w:t>
      </w:r>
    </w:p>
    <w:p w:rsidR="00EA2EBE" w:rsidRPr="007E4262" w:rsidRDefault="00EA2EBE" w:rsidP="00EA2EBE">
      <w:pPr>
        <w:spacing w:after="0" w:line="360" w:lineRule="auto"/>
        <w:rPr>
          <w:rFonts w:eastAsiaTheme="minorEastAsia" w:cs="Times New Roman"/>
        </w:rPr>
      </w:pPr>
    </w:p>
    <w:p w:rsidR="003E00B4" w:rsidRPr="00EA2EBE" w:rsidRDefault="003E00B4" w:rsidP="00EA2EBE">
      <w:pPr>
        <w:pStyle w:val="Ttulo3"/>
      </w:pPr>
      <w:bookmarkStart w:id="45" w:name="_Toc451717448"/>
      <w:r w:rsidRPr="00EA2EBE">
        <w:t xml:space="preserve">Segunda </w:t>
      </w:r>
      <w:r w:rsidR="002E67F5">
        <w:t>e</w:t>
      </w:r>
      <w:r w:rsidRPr="00EA2EBE">
        <w:t>tapa</w:t>
      </w:r>
      <w:bookmarkEnd w:id="45"/>
    </w:p>
    <w:p w:rsidR="00B06898" w:rsidRPr="007E4262" w:rsidRDefault="00B06898" w:rsidP="00ED6D0B">
      <w:pPr>
        <w:spacing w:after="120" w:line="360" w:lineRule="auto"/>
        <w:rPr>
          <w:rFonts w:cs="Times New Roman"/>
        </w:rPr>
      </w:pPr>
    </w:p>
    <w:p w:rsidR="003E00B4" w:rsidRPr="007E4262" w:rsidRDefault="003E00B4" w:rsidP="00F30887">
      <w:pPr>
        <w:spacing w:after="120" w:line="360" w:lineRule="auto"/>
        <w:ind w:firstLine="708"/>
        <w:jc w:val="both"/>
        <w:rPr>
          <w:rFonts w:eastAsiaTheme="minorEastAsia" w:cs="Times New Roman"/>
        </w:rPr>
      </w:pPr>
      <w:r w:rsidRPr="007E4262">
        <w:rPr>
          <w:rFonts w:eastAsiaTheme="minorEastAsia" w:cs="Times New Roman"/>
        </w:rPr>
        <w:t>A segunda fase consiste em resolver o problema inverso</w:t>
      </w:r>
      <w:r w:rsidR="00F30887">
        <w:rPr>
          <w:rFonts w:eastAsiaTheme="minorEastAsia" w:cs="Times New Roman"/>
        </w:rPr>
        <w:t>,</w:t>
      </w:r>
      <w:r w:rsidRPr="007E4262">
        <w:rPr>
          <w:rFonts w:eastAsiaTheme="minorEastAsia" w:cs="Times New Roman"/>
        </w:rPr>
        <w:t xml:space="preserve"> partindo dos dados adquiridos nos ensaios da primeira etapa. A resolução do problema depende de alguns parâmetros e são justamente eles que </w:t>
      </w:r>
      <w:r w:rsidR="00F30887">
        <w:rPr>
          <w:rFonts w:eastAsiaTheme="minorEastAsia" w:cs="Times New Roman"/>
        </w:rPr>
        <w:t xml:space="preserve">se </w:t>
      </w:r>
      <w:r w:rsidRPr="007E4262">
        <w:rPr>
          <w:rFonts w:eastAsiaTheme="minorEastAsia" w:cs="Times New Roman"/>
        </w:rPr>
        <w:t>quer pôr a prova durante a validação do algoritmo.</w:t>
      </w:r>
    </w:p>
    <w:p w:rsidR="003E00B4" w:rsidRPr="007E4262" w:rsidRDefault="003E00B4" w:rsidP="00ED6D0B">
      <w:pPr>
        <w:spacing w:after="120" w:line="360" w:lineRule="auto"/>
        <w:ind w:firstLine="708"/>
        <w:jc w:val="both"/>
        <w:rPr>
          <w:rFonts w:eastAsiaTheme="minorEastAsia" w:cs="Times New Roman"/>
        </w:rPr>
      </w:pPr>
      <w:r w:rsidRPr="007E4262">
        <w:rPr>
          <w:rFonts w:eastAsiaTheme="minorEastAsia" w:cs="Times New Roman"/>
        </w:rPr>
        <w:lastRenderedPageBreak/>
        <w:t xml:space="preserve">Os primeiros parâmetros são as </w:t>
      </w:r>
      <w:r w:rsidRPr="007E4262">
        <w:rPr>
          <w:rFonts w:eastAsiaTheme="minorEastAsia" w:cs="Times New Roman"/>
          <w:b/>
        </w:rPr>
        <w:t>discretizações temporais e espaciais</w:t>
      </w:r>
      <w:r w:rsidRPr="007E4262">
        <w:rPr>
          <w:rFonts w:eastAsiaTheme="minorEastAsia" w:cs="Times New Roman"/>
        </w:rPr>
        <w:t xml:space="preserve"> que </w:t>
      </w:r>
      <w:r w:rsidR="007C6072">
        <w:rPr>
          <w:rFonts w:eastAsiaTheme="minorEastAsia" w:cs="Times New Roman"/>
        </w:rPr>
        <w:t xml:space="preserve">serão </w:t>
      </w:r>
      <w:r w:rsidRPr="007E4262">
        <w:rPr>
          <w:rFonts w:eastAsiaTheme="minorEastAsia" w:cs="Times New Roman"/>
        </w:rPr>
        <w:t>usa</w:t>
      </w:r>
      <w:r w:rsidR="007C6072">
        <w:rPr>
          <w:rFonts w:eastAsiaTheme="minorEastAsia" w:cs="Times New Roman"/>
        </w:rPr>
        <w:t>das</w:t>
      </w:r>
      <w:r w:rsidRPr="007E4262">
        <w:rPr>
          <w:rFonts w:eastAsiaTheme="minorEastAsia" w:cs="Times New Roman"/>
        </w:rPr>
        <w:t xml:space="preserve"> para solucionar o problema inverso. Uma discretização muito fina aumenta o tempo de simulação a tempos impraticáveis, enquanto </w:t>
      </w:r>
      <w:r w:rsidR="00BF4B6A">
        <w:rPr>
          <w:rFonts w:eastAsiaTheme="minorEastAsia" w:cs="Times New Roman"/>
        </w:rPr>
        <w:t xml:space="preserve">uma discritização </w:t>
      </w:r>
      <w:r w:rsidRPr="007E4262">
        <w:rPr>
          <w:rFonts w:eastAsiaTheme="minorEastAsia" w:cs="Times New Roman"/>
        </w:rPr>
        <w:t xml:space="preserve">grossa prejudica os resultados numéricos obtidos. Como o número de divisões espaciais limita a frequência, a discretização mínima é de 96 divisões, embora se possa simular com 64 divisões (ignorando o fato que a frequência extrapola ligeiramente os limites estabelecidos pelo </w:t>
      </w:r>
      <w:r w:rsidRPr="00BF4B6A">
        <w:rPr>
          <w:rFonts w:eastAsiaTheme="minorEastAsia" w:cs="Times New Roman"/>
          <w:i/>
        </w:rPr>
        <w:t>k-wave</w:t>
      </w:r>
      <w:r w:rsidRPr="007E4262">
        <w:rPr>
          <w:rFonts w:eastAsiaTheme="minorEastAsia" w:cs="Times New Roman"/>
        </w:rPr>
        <w:t xml:space="preserve">). </w:t>
      </w:r>
    </w:p>
    <w:p w:rsidR="003E00B4" w:rsidRPr="007E4262" w:rsidRDefault="003E00B4" w:rsidP="00ED6D0B">
      <w:pPr>
        <w:spacing w:after="120" w:line="360" w:lineRule="auto"/>
        <w:ind w:firstLine="708"/>
        <w:jc w:val="both"/>
        <w:rPr>
          <w:rFonts w:eastAsiaTheme="minorEastAsia" w:cs="Times New Roman"/>
        </w:rPr>
      </w:pPr>
      <w:r w:rsidRPr="007E4262">
        <w:rPr>
          <w:rFonts w:eastAsiaTheme="minorEastAsia" w:cs="Times New Roman"/>
        </w:rPr>
        <w:t xml:space="preserve">Os próximos parâmetros de interesse são o número de </w:t>
      </w:r>
      <w:r w:rsidRPr="007E4262">
        <w:rPr>
          <w:rFonts w:eastAsiaTheme="minorEastAsia" w:cs="Times New Roman"/>
          <w:b/>
        </w:rPr>
        <w:t>iterações</w:t>
      </w:r>
      <w:r w:rsidRPr="007E4262">
        <w:rPr>
          <w:rFonts w:eastAsiaTheme="minorEastAsia" w:cs="Times New Roman"/>
        </w:rPr>
        <w:t xml:space="preserve"> e de </w:t>
      </w:r>
      <w:r w:rsidRPr="007E4262">
        <w:rPr>
          <w:rFonts w:eastAsiaTheme="minorEastAsia" w:cs="Times New Roman"/>
          <w:b/>
        </w:rPr>
        <w:t>varreduras</w:t>
      </w:r>
      <w:r w:rsidRPr="007E4262">
        <w:rPr>
          <w:rFonts w:eastAsiaTheme="minorEastAsia" w:cs="Times New Roman"/>
        </w:rPr>
        <w:t>. Uma iteração considera o aprimoramento do meio</w:t>
      </w:r>
      <w:r w:rsidR="00BF4B6A">
        <w:rPr>
          <w:rFonts w:eastAsiaTheme="minorEastAsia" w:cs="Times New Roman"/>
        </w:rPr>
        <w:t>,</w:t>
      </w:r>
      <w:r w:rsidRPr="007E4262">
        <w:rPr>
          <w:rFonts w:eastAsiaTheme="minorEastAsia" w:cs="Times New Roman"/>
        </w:rPr>
        <w:t xml:space="preserve"> causada por uma das fontes emissoras. Uma varredura consiste no aprimoramento do meio</w:t>
      </w:r>
      <w:r w:rsidR="00BF4B6A">
        <w:rPr>
          <w:rFonts w:eastAsiaTheme="minorEastAsia" w:cs="Times New Roman"/>
        </w:rPr>
        <w:t>,</w:t>
      </w:r>
      <w:r w:rsidRPr="007E4262">
        <w:rPr>
          <w:rFonts w:eastAsiaTheme="minorEastAsia" w:cs="Times New Roman"/>
        </w:rPr>
        <w:t xml:space="preserve"> causada por todas as fontes emissor</w:t>
      </w:r>
      <w:r w:rsidR="00BF4B6A">
        <w:rPr>
          <w:rFonts w:eastAsiaTheme="minorEastAsia" w:cs="Times New Roman"/>
        </w:rPr>
        <w:t>a</w:t>
      </w:r>
      <w:r w:rsidRPr="007E4262">
        <w:rPr>
          <w:rFonts w:eastAsiaTheme="minorEastAsia" w:cs="Times New Roman"/>
        </w:rPr>
        <w:t>s. Assim, uma varredura é composta de um número de iterações igual ao número de fontes emissoras.</w:t>
      </w:r>
    </w:p>
    <w:p w:rsidR="003E00B4" w:rsidRPr="007E4262" w:rsidRDefault="003E00B4" w:rsidP="00ED6D0B">
      <w:pPr>
        <w:spacing w:after="120" w:line="360" w:lineRule="auto"/>
        <w:ind w:firstLine="708"/>
        <w:jc w:val="both"/>
        <w:rPr>
          <w:rFonts w:eastAsiaTheme="minorEastAsia" w:cs="Times New Roman"/>
        </w:rPr>
      </w:pPr>
      <w:r w:rsidRPr="007E4262">
        <w:rPr>
          <w:rFonts w:eastAsiaTheme="minorEastAsia" w:cs="Times New Roman"/>
        </w:rPr>
        <w:t>Ainda tem</w:t>
      </w:r>
      <w:r w:rsidR="00BF4B6A">
        <w:rPr>
          <w:rFonts w:eastAsiaTheme="minorEastAsia" w:cs="Times New Roman"/>
        </w:rPr>
        <w:t>-se</w:t>
      </w:r>
      <w:r w:rsidRPr="007E4262">
        <w:rPr>
          <w:rFonts w:eastAsiaTheme="minorEastAsia" w:cs="Times New Roman"/>
        </w:rPr>
        <w:t xml:space="preserve"> que definir o </w:t>
      </w:r>
      <w:r w:rsidRPr="007E4262">
        <w:rPr>
          <w:rFonts w:eastAsiaTheme="minorEastAsia" w:cs="Times New Roman"/>
          <w:b/>
        </w:rPr>
        <w:t>número de sensores</w:t>
      </w:r>
      <w:r w:rsidRPr="007E4262">
        <w:rPr>
          <w:rFonts w:eastAsiaTheme="minorEastAsia" w:cs="Times New Roman"/>
        </w:rPr>
        <w:t xml:space="preserve"> e o </w:t>
      </w:r>
      <w:r w:rsidRPr="007E4262">
        <w:rPr>
          <w:rFonts w:eastAsiaTheme="minorEastAsia" w:cs="Times New Roman"/>
          <w:b/>
        </w:rPr>
        <w:t>número de fontes</w:t>
      </w:r>
      <w:r w:rsidRPr="007E4262">
        <w:rPr>
          <w:rFonts w:eastAsiaTheme="minorEastAsia" w:cs="Times New Roman"/>
        </w:rPr>
        <w:t xml:space="preserve"> que </w:t>
      </w:r>
      <w:r w:rsidR="00BF4B6A">
        <w:rPr>
          <w:rFonts w:eastAsiaTheme="minorEastAsia" w:cs="Times New Roman"/>
        </w:rPr>
        <w:t>se u</w:t>
      </w:r>
      <w:r w:rsidRPr="007E4262">
        <w:rPr>
          <w:rFonts w:eastAsiaTheme="minorEastAsia" w:cs="Times New Roman"/>
        </w:rPr>
        <w:t>sar</w:t>
      </w:r>
      <w:r w:rsidR="00BF4B6A">
        <w:rPr>
          <w:rFonts w:eastAsiaTheme="minorEastAsia" w:cs="Times New Roman"/>
        </w:rPr>
        <w:t>á</w:t>
      </w:r>
      <w:r w:rsidRPr="007E4262">
        <w:rPr>
          <w:rFonts w:eastAsiaTheme="minorEastAsia" w:cs="Times New Roman"/>
        </w:rPr>
        <w:t>. Embora o ensaio</w:t>
      </w:r>
      <w:r w:rsidRPr="007E4262">
        <w:rPr>
          <w:rFonts w:eastAsiaTheme="minorEastAsia" w:cs="Times New Roman"/>
          <w:b/>
        </w:rPr>
        <w:t xml:space="preserve"> </w:t>
      </w:r>
      <w:r w:rsidRPr="007E4262">
        <w:rPr>
          <w:rFonts w:eastAsiaTheme="minorEastAsia" w:cs="Times New Roman"/>
        </w:rPr>
        <w:t xml:space="preserve">defina uma quantidade de sensores suficientes para preencher continuamente o contorno do torso, no mundo real, não </w:t>
      </w:r>
      <w:r w:rsidR="00BF4B6A">
        <w:rPr>
          <w:rFonts w:eastAsiaTheme="minorEastAsia" w:cs="Times New Roman"/>
        </w:rPr>
        <w:t xml:space="preserve">se </w:t>
      </w:r>
      <w:r w:rsidRPr="007E4262">
        <w:rPr>
          <w:rFonts w:eastAsiaTheme="minorEastAsia" w:cs="Times New Roman"/>
        </w:rPr>
        <w:t>disp</w:t>
      </w:r>
      <w:r w:rsidR="00BF4B6A">
        <w:rPr>
          <w:rFonts w:eastAsiaTheme="minorEastAsia" w:cs="Times New Roman"/>
        </w:rPr>
        <w:t>õe</w:t>
      </w:r>
      <w:r w:rsidRPr="007E4262">
        <w:rPr>
          <w:rFonts w:eastAsiaTheme="minorEastAsia" w:cs="Times New Roman"/>
        </w:rPr>
        <w:t xml:space="preserve"> de tantos sensores. Logo, em uma simulação realística, deve</w:t>
      </w:r>
      <w:r w:rsidR="002C15F6">
        <w:rPr>
          <w:rFonts w:eastAsiaTheme="minorEastAsia" w:cs="Times New Roman"/>
        </w:rPr>
        <w:t>-se</w:t>
      </w:r>
      <w:r w:rsidRPr="007E4262">
        <w:rPr>
          <w:rFonts w:eastAsiaTheme="minorEastAsia" w:cs="Times New Roman"/>
        </w:rPr>
        <w:t xml:space="preserve"> considerar que existem somente alguns sensores e que </w:t>
      </w:r>
      <w:r w:rsidR="002C15F6">
        <w:rPr>
          <w:rFonts w:eastAsiaTheme="minorEastAsia" w:cs="Times New Roman"/>
        </w:rPr>
        <w:t xml:space="preserve">se </w:t>
      </w:r>
      <w:r w:rsidRPr="007E4262">
        <w:rPr>
          <w:rFonts w:eastAsiaTheme="minorEastAsia" w:cs="Times New Roman"/>
        </w:rPr>
        <w:t>deve interpolar os dados para obter um contorno completo do torso, conforme explicado no algoritmo.</w:t>
      </w:r>
    </w:p>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rPr>
        <w:tab/>
        <w:t>Por fim, tem</w:t>
      </w:r>
      <w:r w:rsidR="002C15F6">
        <w:rPr>
          <w:rFonts w:eastAsiaTheme="minorEastAsia" w:cs="Times New Roman"/>
        </w:rPr>
        <w:t>-se</w:t>
      </w:r>
      <w:r w:rsidRPr="007E4262">
        <w:rPr>
          <w:rFonts w:eastAsiaTheme="minorEastAsia" w:cs="Times New Roman"/>
        </w:rPr>
        <w:t xml:space="preserve"> que definir o </w:t>
      </w:r>
      <w:r w:rsidRPr="007E4262">
        <w:rPr>
          <w:rFonts w:eastAsiaTheme="minorEastAsia" w:cs="Times New Roman"/>
          <w:b/>
        </w:rPr>
        <w:t xml:space="preserve">meio inicial </w:t>
      </w:r>
      <w:r w:rsidR="00BA5112">
        <w:rPr>
          <w:rFonts w:eastAsiaTheme="minorEastAsia" w:cs="Times New Roman"/>
        </w:rPr>
        <w:t>do</w:t>
      </w:r>
      <w:r w:rsidRPr="007E4262">
        <w:rPr>
          <w:rFonts w:eastAsiaTheme="minorEastAsia" w:cs="Times New Roman"/>
        </w:rPr>
        <w:t xml:space="preserve"> qual o algoritmo partirá. No primeiro momento</w:t>
      </w:r>
      <w:r w:rsidR="00BA5112">
        <w:rPr>
          <w:rFonts w:eastAsiaTheme="minorEastAsia" w:cs="Times New Roman"/>
        </w:rPr>
        <w:t>,</w:t>
      </w:r>
      <w:r w:rsidRPr="007E4262">
        <w:rPr>
          <w:rFonts w:eastAsiaTheme="minorEastAsia" w:cs="Times New Roman"/>
        </w:rPr>
        <w:t xml:space="preserve"> considerar</w:t>
      </w:r>
      <w:r w:rsidR="00BA5112">
        <w:rPr>
          <w:rFonts w:eastAsiaTheme="minorEastAsia" w:cs="Times New Roman"/>
        </w:rPr>
        <w:t>-se-á</w:t>
      </w:r>
      <w:r w:rsidRPr="007E4262">
        <w:rPr>
          <w:rFonts w:eastAsiaTheme="minorEastAsia" w:cs="Times New Roman"/>
        </w:rPr>
        <w:t xml:space="preserve"> a densidade </w:t>
      </w:r>
      <m:oMath>
        <m:r>
          <w:rPr>
            <w:rFonts w:ascii="Cambria Math" w:eastAsiaTheme="minorEastAsia" w:hAnsi="Cambria Math" w:cs="Times New Roman"/>
          </w:rPr>
          <m:t>(ρ)</m:t>
        </m:r>
      </m:oMath>
      <w:r w:rsidRPr="007E4262">
        <w:rPr>
          <w:rFonts w:eastAsiaTheme="minorEastAsia" w:cs="Times New Roman"/>
        </w:rPr>
        <w:t xml:space="preserve"> conhecid</w:t>
      </w:r>
      <w:r w:rsidR="00BA5112">
        <w:rPr>
          <w:rFonts w:eastAsiaTheme="minorEastAsia" w:cs="Times New Roman"/>
        </w:rPr>
        <w:t>a</w:t>
      </w:r>
      <w:r w:rsidRPr="007E4262">
        <w:rPr>
          <w:rFonts w:eastAsiaTheme="minorEastAsia" w:cs="Times New Roman"/>
        </w:rPr>
        <w:t xml:space="preserve"> e apenas a velocidade de propagação </w:t>
      </w:r>
      <m:oMath>
        <m:r>
          <w:rPr>
            <w:rFonts w:ascii="Cambria Math" w:eastAsiaTheme="minorEastAsia" w:hAnsi="Cambria Math" w:cs="Times New Roman"/>
          </w:rPr>
          <m:t>(c)</m:t>
        </m:r>
      </m:oMath>
      <w:r w:rsidRPr="007E4262">
        <w:rPr>
          <w:rFonts w:eastAsiaTheme="minorEastAsia" w:cs="Times New Roman"/>
        </w:rPr>
        <w:t xml:space="preserve"> deve ser aprimorada. O meio inicial pode ser de três tipos: um meio neutro, isto é, todos os valores são impostos por um valor neutro, por exemplo, </w:t>
      </w:r>
      <m:oMath>
        <m:r>
          <w:rPr>
            <w:rFonts w:ascii="Cambria Math" w:eastAsiaTheme="minorEastAsia" w:hAnsi="Cambria Math" w:cs="Times New Roman"/>
          </w:rPr>
          <m:t xml:space="preserve">1584 </m:t>
        </m:r>
      </m:oMath>
      <w:r w:rsidRPr="007E4262">
        <w:rPr>
          <w:rFonts w:eastAsiaTheme="minorEastAsia" w:cs="Times New Roman"/>
        </w:rPr>
        <w:t xml:space="preserve">(velocidade média nos músculos); um meio na qual as formas dos órgãos são iguais a do </w:t>
      </w:r>
      <w:r w:rsidR="00E550F6" w:rsidRPr="00733270">
        <w:rPr>
          <w:rFonts w:eastAsiaTheme="minorEastAsia" w:cs="Times New Roman"/>
          <w:i/>
        </w:rPr>
        <w:t>phantom</w:t>
      </w:r>
      <w:r w:rsidRPr="007E4262">
        <w:rPr>
          <w:rFonts w:eastAsiaTheme="minorEastAsia" w:cs="Times New Roman"/>
        </w:rPr>
        <w:t xml:space="preserve">, mas o coeficiente </w:t>
      </w:r>
      <m:oMath>
        <m:r>
          <w:rPr>
            <w:rFonts w:ascii="Cambria Math" w:eastAsiaTheme="minorEastAsia" w:hAnsi="Cambria Math" w:cs="Times New Roman"/>
          </w:rPr>
          <m:t>(c)</m:t>
        </m:r>
      </m:oMath>
      <w:r w:rsidRPr="007E4262">
        <w:rPr>
          <w:rFonts w:eastAsiaTheme="minorEastAsia" w:cs="Times New Roman"/>
        </w:rPr>
        <w:t xml:space="preserve"> é diferente</w:t>
      </w:r>
      <w:r w:rsidR="00BA5112">
        <w:rPr>
          <w:rFonts w:eastAsiaTheme="minorEastAsia" w:cs="Times New Roman"/>
        </w:rPr>
        <w:t>;</w:t>
      </w:r>
      <w:r w:rsidRPr="007E4262">
        <w:rPr>
          <w:rFonts w:eastAsiaTheme="minorEastAsia" w:cs="Times New Roman"/>
        </w:rPr>
        <w:t xml:space="preserve"> </w:t>
      </w:r>
      <w:r w:rsidR="00BA5112">
        <w:rPr>
          <w:rFonts w:eastAsiaTheme="minorEastAsia" w:cs="Times New Roman"/>
        </w:rPr>
        <w:t>como</w:t>
      </w:r>
      <w:r w:rsidRPr="007E4262">
        <w:rPr>
          <w:rFonts w:eastAsiaTheme="minorEastAsia" w:cs="Times New Roman"/>
        </w:rPr>
        <w:t xml:space="preserve"> o oposto, o coeficiente é conhecido e igual, mas a forma distinta.</w:t>
      </w:r>
    </w:p>
    <w:p w:rsidR="003E00B4" w:rsidRDefault="003E00B4" w:rsidP="00ED6D0B">
      <w:pPr>
        <w:spacing w:after="120" w:line="360" w:lineRule="auto"/>
        <w:jc w:val="both"/>
        <w:rPr>
          <w:rFonts w:eastAsiaTheme="minorEastAsia" w:cs="Times New Roman"/>
          <w:b/>
        </w:rPr>
      </w:pPr>
      <w:r w:rsidRPr="007E4262">
        <w:rPr>
          <w:rFonts w:eastAsiaTheme="minorEastAsia" w:cs="Times New Roman"/>
        </w:rPr>
        <w:tab/>
        <w:t xml:space="preserve">Não </w:t>
      </w:r>
      <w:r w:rsidR="00BA5112">
        <w:rPr>
          <w:rFonts w:eastAsiaTheme="minorEastAsia" w:cs="Times New Roman"/>
        </w:rPr>
        <w:t xml:space="preserve">se </w:t>
      </w:r>
      <w:r w:rsidRPr="007E4262">
        <w:rPr>
          <w:rFonts w:eastAsiaTheme="minorEastAsia" w:cs="Times New Roman"/>
        </w:rPr>
        <w:t>podem desconsiderar os dois parâmetros internos do algoritmo</w:t>
      </w:r>
      <w:r w:rsidR="00BA5112">
        <w:rPr>
          <w:rFonts w:eastAsiaTheme="minorEastAsia" w:cs="Times New Roman"/>
        </w:rPr>
        <w:t>,</w:t>
      </w:r>
      <w:r w:rsidRPr="007E4262">
        <w:rPr>
          <w:rFonts w:eastAsiaTheme="minorEastAsia" w:cs="Times New Roman"/>
        </w:rPr>
        <w:t xml:space="preserve"> os fatores </w:t>
      </w:r>
      <m:oMath>
        <m:r>
          <m:rPr>
            <m:sty m:val="bi"/>
          </m:rPr>
          <w:rPr>
            <w:rFonts w:ascii="Cambria Math" w:eastAsiaTheme="minorEastAsia" w:hAnsi="Cambria Math" w:cs="Times New Roman"/>
          </w:rPr>
          <m:t>α</m:t>
        </m:r>
      </m:oMath>
      <w:r w:rsidR="0047646A" w:rsidRPr="007E4262">
        <w:rPr>
          <w:rFonts w:eastAsiaTheme="minorEastAsia" w:cs="Times New Roman"/>
          <w:b/>
        </w:rPr>
        <w:t xml:space="preserve"> </w:t>
      </w:r>
      <w:r w:rsidRPr="007E4262">
        <w:rPr>
          <w:rFonts w:eastAsiaTheme="minorEastAsia" w:cs="Times New Roman"/>
        </w:rPr>
        <w:t xml:space="preserve"> e </w:t>
      </w:r>
      <m:oMath>
        <m:r>
          <w:rPr>
            <w:rFonts w:ascii="Cambria Math" w:eastAsiaTheme="minorEastAsia" w:hAnsi="Cambria Math" w:cs="Times New Roman"/>
          </w:rPr>
          <m:t>ω</m:t>
        </m:r>
      </m:oMath>
      <w:r w:rsidRPr="007E4262">
        <w:rPr>
          <w:rFonts w:eastAsiaTheme="minorEastAsia" w:cs="Times New Roman"/>
          <w:b/>
        </w:rPr>
        <w:t>.</w:t>
      </w:r>
    </w:p>
    <w:p w:rsidR="00EA2EBE" w:rsidRPr="007E4262" w:rsidRDefault="00EA2EBE" w:rsidP="00EA2EBE">
      <w:pPr>
        <w:spacing w:after="0" w:line="360" w:lineRule="auto"/>
        <w:jc w:val="both"/>
        <w:rPr>
          <w:rFonts w:eastAsiaTheme="minorEastAsia" w:cs="Times New Roman"/>
          <w:b/>
        </w:rPr>
      </w:pPr>
    </w:p>
    <w:p w:rsidR="003E00B4" w:rsidRPr="007E4262" w:rsidRDefault="003E00B4" w:rsidP="00EA2EBE">
      <w:pPr>
        <w:pStyle w:val="Ttulo3"/>
        <w:spacing w:line="360" w:lineRule="auto"/>
        <w:rPr>
          <w:rFonts w:eastAsiaTheme="minorEastAsia" w:cs="Times New Roman"/>
        </w:rPr>
      </w:pPr>
      <w:bookmarkStart w:id="46" w:name="_Toc451717449"/>
      <w:r w:rsidRPr="007E4262">
        <w:rPr>
          <w:rFonts w:eastAsiaTheme="minorEastAsia" w:cs="Times New Roman"/>
        </w:rPr>
        <w:t>Terceira Etapa</w:t>
      </w:r>
      <w:bookmarkEnd w:id="46"/>
    </w:p>
    <w:p w:rsidR="00EA2EBE" w:rsidRDefault="003E00B4" w:rsidP="00BA5112">
      <w:pPr>
        <w:spacing w:after="120" w:line="360" w:lineRule="auto"/>
        <w:ind w:firstLine="709"/>
        <w:jc w:val="both"/>
        <w:rPr>
          <w:rFonts w:eastAsiaTheme="minorEastAsia" w:cs="Times New Roman"/>
        </w:rPr>
      </w:pPr>
      <w:r w:rsidRPr="007E4262">
        <w:rPr>
          <w:rFonts w:eastAsiaTheme="minorEastAsia" w:cs="Times New Roman"/>
        </w:rPr>
        <w:t xml:space="preserve">A terceira etapa é onde </w:t>
      </w:r>
      <w:r w:rsidR="00504ADA">
        <w:rPr>
          <w:rFonts w:eastAsiaTheme="minorEastAsia" w:cs="Times New Roman"/>
        </w:rPr>
        <w:t xml:space="preserve">se </w:t>
      </w:r>
      <w:r w:rsidRPr="007E4262">
        <w:rPr>
          <w:rFonts w:eastAsiaTheme="minorEastAsia" w:cs="Times New Roman"/>
        </w:rPr>
        <w:t>analisam os resultados. O primeiro passo é comparar</w:t>
      </w:r>
      <w:r w:rsidR="00504ADA">
        <w:rPr>
          <w:rFonts w:eastAsiaTheme="minorEastAsia" w:cs="Times New Roman"/>
        </w:rPr>
        <w:t>,</w:t>
      </w:r>
      <w:r w:rsidRPr="007E4262">
        <w:rPr>
          <w:rFonts w:eastAsiaTheme="minorEastAsia" w:cs="Times New Roman"/>
        </w:rPr>
        <w:t xml:space="preserve"> visualmente</w:t>
      </w:r>
      <w:r w:rsidR="00504ADA">
        <w:rPr>
          <w:rFonts w:eastAsiaTheme="minorEastAsia" w:cs="Times New Roman"/>
        </w:rPr>
        <w:t>,</w:t>
      </w:r>
      <w:r w:rsidRPr="007E4262">
        <w:rPr>
          <w:rFonts w:eastAsiaTheme="minorEastAsia" w:cs="Times New Roman"/>
        </w:rPr>
        <w:t xml:space="preserve"> os resultados</w:t>
      </w:r>
      <w:r w:rsidR="00504ADA">
        <w:rPr>
          <w:rFonts w:eastAsiaTheme="minorEastAsia" w:cs="Times New Roman"/>
        </w:rPr>
        <w:t>,</w:t>
      </w:r>
      <w:r w:rsidRPr="007E4262">
        <w:rPr>
          <w:rFonts w:eastAsiaTheme="minorEastAsia" w:cs="Times New Roman"/>
        </w:rPr>
        <w:t xml:space="preserve"> obtidos pelo algoritmo</w:t>
      </w:r>
      <w:r w:rsidR="00504ADA">
        <w:rPr>
          <w:rFonts w:eastAsiaTheme="minorEastAsia" w:cs="Times New Roman"/>
        </w:rPr>
        <w:t>,</w:t>
      </w:r>
      <w:r w:rsidRPr="007E4262">
        <w:rPr>
          <w:rFonts w:eastAsiaTheme="minorEastAsia" w:cs="Times New Roman"/>
        </w:rPr>
        <w:t xml:space="preserve"> com o </w:t>
      </w:r>
      <w:r w:rsidR="00E550F6" w:rsidRPr="00733270">
        <w:rPr>
          <w:rFonts w:eastAsiaTheme="minorEastAsia" w:cs="Times New Roman"/>
          <w:i/>
        </w:rPr>
        <w:t>phantom</w:t>
      </w:r>
      <w:r w:rsidRPr="007E4262">
        <w:rPr>
          <w:rFonts w:eastAsiaTheme="minorEastAsia" w:cs="Times New Roman"/>
        </w:rPr>
        <w:t xml:space="preserve"> original, logo após, calculam</w:t>
      </w:r>
      <w:r w:rsidR="00504ADA">
        <w:rPr>
          <w:rFonts w:eastAsiaTheme="minorEastAsia" w:cs="Times New Roman"/>
        </w:rPr>
        <w:t>-se</w:t>
      </w:r>
      <w:r w:rsidRPr="007E4262">
        <w:rPr>
          <w:rFonts w:eastAsiaTheme="minorEastAsia" w:cs="Times New Roman"/>
        </w:rPr>
        <w:t xml:space="preserve"> o MSE e </w:t>
      </w:r>
      <w:r w:rsidR="00504ADA" w:rsidRPr="007D750F">
        <w:rPr>
          <w:rFonts w:eastAsiaTheme="minorEastAsia" w:cs="Times New Roman"/>
        </w:rPr>
        <w:t>o</w:t>
      </w:r>
      <w:r w:rsidR="00504ADA">
        <w:rPr>
          <w:rFonts w:eastAsiaTheme="minorEastAsia" w:cs="Times New Roman"/>
        </w:rPr>
        <w:t xml:space="preserve"> </w:t>
      </w:r>
      <w:r w:rsidRPr="007E4262">
        <w:rPr>
          <w:rFonts w:eastAsiaTheme="minorEastAsia" w:cs="Times New Roman"/>
        </w:rPr>
        <w:t>NMSE para cada região (órgão) do corpo topografado, obtendo</w:t>
      </w:r>
      <w:r w:rsidR="00504ADA">
        <w:rPr>
          <w:rFonts w:eastAsiaTheme="minorEastAsia" w:cs="Times New Roman"/>
        </w:rPr>
        <w:t>,</w:t>
      </w:r>
      <w:r w:rsidRPr="007E4262">
        <w:rPr>
          <w:rFonts w:eastAsiaTheme="minorEastAsia" w:cs="Times New Roman"/>
        </w:rPr>
        <w:t xml:space="preserve"> assim</w:t>
      </w:r>
      <w:r w:rsidR="00504ADA">
        <w:rPr>
          <w:rFonts w:eastAsiaTheme="minorEastAsia" w:cs="Times New Roman"/>
        </w:rPr>
        <w:t>,</w:t>
      </w:r>
      <w:r w:rsidRPr="007E4262">
        <w:rPr>
          <w:rFonts w:eastAsiaTheme="minorEastAsia" w:cs="Times New Roman"/>
        </w:rPr>
        <w:t xml:space="preserve"> um valor analítico e menos subjetivo.</w:t>
      </w:r>
    </w:p>
    <w:p w:rsidR="003E00B4" w:rsidRPr="007E4262" w:rsidRDefault="003E00B4" w:rsidP="00EA2EBE">
      <w:pPr>
        <w:spacing w:after="120" w:line="360" w:lineRule="auto"/>
        <w:jc w:val="both"/>
        <w:rPr>
          <w:rFonts w:eastAsiaTheme="minorEastAsia" w:cs="Times New Roman"/>
          <w:b/>
        </w:rPr>
      </w:pPr>
    </w:p>
    <w:p w:rsidR="004556A3" w:rsidRPr="007E4262" w:rsidRDefault="00504ADA" w:rsidP="00733270">
      <w:pPr>
        <w:spacing w:after="120" w:line="360" w:lineRule="auto"/>
        <w:jc w:val="center"/>
        <w:rPr>
          <w:rFonts w:eastAsiaTheme="minorEastAsia" w:cs="Times New Roman"/>
          <w:b/>
        </w:rPr>
      </w:pPr>
      <w:r>
        <w:rPr>
          <w:rFonts w:eastAsiaTheme="minorEastAsia" w:cs="Times New Roman"/>
          <w:b/>
          <w:noProof/>
          <w:lang w:eastAsia="pt-BR"/>
        </w:rPr>
        <w:lastRenderedPageBreak/>
        <w:drawing>
          <wp:inline distT="0" distB="0" distL="0" distR="0" wp14:anchorId="339F020F">
            <wp:extent cx="2597150" cy="10731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7150" cy="1073150"/>
                    </a:xfrm>
                    <a:prstGeom prst="rect">
                      <a:avLst/>
                    </a:prstGeom>
                    <a:noFill/>
                  </pic:spPr>
                </pic:pic>
              </a:graphicData>
            </a:graphic>
          </wp:inline>
        </w:drawing>
      </w:r>
    </w:p>
    <w:p w:rsidR="004556A3" w:rsidRPr="007E4262" w:rsidRDefault="004556A3" w:rsidP="00EA2EBE">
      <w:pPr>
        <w:tabs>
          <w:tab w:val="left" w:pos="5597"/>
        </w:tabs>
        <w:spacing w:after="120" w:line="360" w:lineRule="auto"/>
        <w:rPr>
          <w:rFonts w:eastAsiaTheme="minorEastAsia" w:cs="Times New Roman"/>
        </w:rPr>
      </w:pPr>
      <w:r w:rsidRPr="007E4262">
        <w:rPr>
          <w:rFonts w:cs="Times New Roman"/>
          <w:noProof/>
          <w:lang w:eastAsia="pt-BR"/>
        </w:rPr>
        <mc:AlternateContent>
          <mc:Choice Requires="wps">
            <w:drawing>
              <wp:anchor distT="0" distB="0" distL="114300" distR="114300" simplePos="0" relativeHeight="251668480" behindDoc="1" locked="0" layoutInCell="1" allowOverlap="1" wp14:anchorId="0C7050DE" wp14:editId="4BDB1CBB">
                <wp:simplePos x="0" y="0"/>
                <wp:positionH relativeFrom="margin">
                  <wp:align>left</wp:align>
                </wp:positionH>
                <wp:positionV relativeFrom="paragraph">
                  <wp:posOffset>113437</wp:posOffset>
                </wp:positionV>
                <wp:extent cx="4953608" cy="181155"/>
                <wp:effectExtent l="0" t="0" r="0" b="9525"/>
                <wp:wrapNone/>
                <wp:docPr id="114" name="Caixa de Texto 114"/>
                <wp:cNvGraphicFramePr/>
                <a:graphic xmlns:a="http://schemas.openxmlformats.org/drawingml/2006/main">
                  <a:graphicData uri="http://schemas.microsoft.com/office/word/2010/wordprocessingShape">
                    <wps:wsp>
                      <wps:cNvSpPr txBox="1"/>
                      <wps:spPr>
                        <a:xfrm>
                          <a:off x="0" y="0"/>
                          <a:ext cx="4953608" cy="181155"/>
                        </a:xfrm>
                        <a:prstGeom prst="rect">
                          <a:avLst/>
                        </a:prstGeom>
                        <a:solidFill>
                          <a:prstClr val="white"/>
                        </a:solidFill>
                        <a:ln>
                          <a:noFill/>
                        </a:ln>
                      </wps:spPr>
                      <wps:txbx>
                        <w:txbxContent>
                          <w:p w:rsidR="000814BF" w:rsidRPr="00D1118D" w:rsidRDefault="000814BF" w:rsidP="004556A3">
                            <w:pPr>
                              <w:pStyle w:val="Legenda"/>
                              <w:jc w:val="center"/>
                              <w:rPr>
                                <w:b/>
                                <w:noProof/>
                                <w:sz w:val="22"/>
                                <w:szCs w:val="22"/>
                              </w:rPr>
                            </w:pPr>
                            <w:r w:rsidRPr="00D1118D">
                              <w:rPr>
                                <w:sz w:val="22"/>
                                <w:szCs w:val="22"/>
                              </w:rPr>
                              <w:t xml:space="preserve">Figura </w:t>
                            </w:r>
                            <w:r w:rsidR="006D5C75">
                              <w:rPr>
                                <w:sz w:val="22"/>
                                <w:szCs w:val="22"/>
                              </w:rPr>
                              <w:fldChar w:fldCharType="begin"/>
                            </w:r>
                            <w:r w:rsidR="006D5C75">
                              <w:rPr>
                                <w:sz w:val="22"/>
                                <w:szCs w:val="22"/>
                              </w:rPr>
                              <w:instrText xml:space="preserve"> STYLEREF 1 \s </w:instrText>
                            </w:r>
                            <w:r w:rsidR="006D5C75">
                              <w:rPr>
                                <w:sz w:val="22"/>
                                <w:szCs w:val="22"/>
                              </w:rPr>
                              <w:fldChar w:fldCharType="separate"/>
                            </w:r>
                            <w:r w:rsidR="006D5C75">
                              <w:rPr>
                                <w:noProof/>
                                <w:sz w:val="22"/>
                                <w:szCs w:val="22"/>
                              </w:rPr>
                              <w:t>5</w:t>
                            </w:r>
                            <w:r w:rsidR="006D5C75">
                              <w:rPr>
                                <w:sz w:val="22"/>
                                <w:szCs w:val="22"/>
                              </w:rPr>
                              <w:fldChar w:fldCharType="end"/>
                            </w:r>
                            <w:r w:rsidR="006D5C75">
                              <w:rPr>
                                <w:sz w:val="22"/>
                                <w:szCs w:val="22"/>
                              </w:rPr>
                              <w:t>.</w:t>
                            </w:r>
                            <w:r w:rsidR="006D5C75">
                              <w:rPr>
                                <w:sz w:val="22"/>
                                <w:szCs w:val="22"/>
                              </w:rPr>
                              <w:fldChar w:fldCharType="begin"/>
                            </w:r>
                            <w:r w:rsidR="006D5C75">
                              <w:rPr>
                                <w:sz w:val="22"/>
                                <w:szCs w:val="22"/>
                              </w:rPr>
                              <w:instrText xml:space="preserve"> SEQ Figura \* ARABIC \s 1 </w:instrText>
                            </w:r>
                            <w:r w:rsidR="006D5C75">
                              <w:rPr>
                                <w:sz w:val="22"/>
                                <w:szCs w:val="22"/>
                              </w:rPr>
                              <w:fldChar w:fldCharType="separate"/>
                            </w:r>
                            <w:r w:rsidR="006D5C75">
                              <w:rPr>
                                <w:noProof/>
                                <w:sz w:val="22"/>
                                <w:szCs w:val="22"/>
                              </w:rPr>
                              <w:t>7</w:t>
                            </w:r>
                            <w:r w:rsidR="006D5C75">
                              <w:rPr>
                                <w:sz w:val="22"/>
                                <w:szCs w:val="22"/>
                              </w:rPr>
                              <w:fldChar w:fldCharType="end"/>
                            </w:r>
                            <w:r w:rsidRPr="00D1118D">
                              <w:rPr>
                                <w:sz w:val="22"/>
                                <w:szCs w:val="22"/>
                              </w:rPr>
                              <w:t xml:space="preserve"> Imagem tomografica obtida (esquerda). Phanton Original (Direita)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050DE" id="Caixa de Texto 114" o:spid="_x0000_s1062" type="#_x0000_t202" style="position:absolute;margin-left:0;margin-top:8.95pt;width:390.05pt;height:14.25pt;z-index:-251648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" stroked="f">
                <v:textbox inset="0,0,0,0">
                  <w:txbxContent>
                    <w:p w:rsidR="000814BF" w:rsidRPr="00D1118D" w:rsidRDefault="000814BF" w:rsidP="004556A3">
                      <w:pPr>
                        <w:pStyle w:val="Legenda"/>
                        <w:jc w:val="center"/>
                        <w:rPr>
                          <w:b/>
                          <w:noProof/>
                          <w:sz w:val="22"/>
                          <w:szCs w:val="22"/>
                        </w:rPr>
                      </w:pPr>
                      <w:r w:rsidRPr="00D1118D">
                        <w:rPr>
                          <w:sz w:val="22"/>
                          <w:szCs w:val="22"/>
                        </w:rPr>
                        <w:t xml:space="preserve">Figura </w:t>
                      </w:r>
                      <w:r w:rsidR="006D5C75">
                        <w:rPr>
                          <w:sz w:val="22"/>
                          <w:szCs w:val="22"/>
                        </w:rPr>
                        <w:fldChar w:fldCharType="begin"/>
                      </w:r>
                      <w:r w:rsidR="006D5C75">
                        <w:rPr>
                          <w:sz w:val="22"/>
                          <w:szCs w:val="22"/>
                        </w:rPr>
                        <w:instrText xml:space="preserve"> STYLEREF 1 \s </w:instrText>
                      </w:r>
                      <w:r w:rsidR="006D5C75">
                        <w:rPr>
                          <w:sz w:val="22"/>
                          <w:szCs w:val="22"/>
                        </w:rPr>
                        <w:fldChar w:fldCharType="separate"/>
                      </w:r>
                      <w:r w:rsidR="006D5C75">
                        <w:rPr>
                          <w:noProof/>
                          <w:sz w:val="22"/>
                          <w:szCs w:val="22"/>
                        </w:rPr>
                        <w:t>5</w:t>
                      </w:r>
                      <w:r w:rsidR="006D5C75">
                        <w:rPr>
                          <w:sz w:val="22"/>
                          <w:szCs w:val="22"/>
                        </w:rPr>
                        <w:fldChar w:fldCharType="end"/>
                      </w:r>
                      <w:r w:rsidR="006D5C75">
                        <w:rPr>
                          <w:sz w:val="22"/>
                          <w:szCs w:val="22"/>
                        </w:rPr>
                        <w:t>.</w:t>
                      </w:r>
                      <w:r w:rsidR="006D5C75">
                        <w:rPr>
                          <w:sz w:val="22"/>
                          <w:szCs w:val="22"/>
                        </w:rPr>
                        <w:fldChar w:fldCharType="begin"/>
                      </w:r>
                      <w:r w:rsidR="006D5C75">
                        <w:rPr>
                          <w:sz w:val="22"/>
                          <w:szCs w:val="22"/>
                        </w:rPr>
                        <w:instrText xml:space="preserve"> SEQ Figura \* ARABIC \s 1 </w:instrText>
                      </w:r>
                      <w:r w:rsidR="006D5C75">
                        <w:rPr>
                          <w:sz w:val="22"/>
                          <w:szCs w:val="22"/>
                        </w:rPr>
                        <w:fldChar w:fldCharType="separate"/>
                      </w:r>
                      <w:r w:rsidR="006D5C75">
                        <w:rPr>
                          <w:noProof/>
                          <w:sz w:val="22"/>
                          <w:szCs w:val="22"/>
                        </w:rPr>
                        <w:t>7</w:t>
                      </w:r>
                      <w:r w:rsidR="006D5C75">
                        <w:rPr>
                          <w:sz w:val="22"/>
                          <w:szCs w:val="22"/>
                        </w:rPr>
                        <w:fldChar w:fldCharType="end"/>
                      </w:r>
                      <w:r w:rsidRPr="00D1118D">
                        <w:rPr>
                          <w:sz w:val="22"/>
                          <w:szCs w:val="22"/>
                        </w:rPr>
                        <w:t xml:space="preserve"> Imagem tomografica obtida (esquerda). Phanton Original (Direita)</w:t>
                      </w:r>
                    </w:p>
                  </w:txbxContent>
                </v:textbox>
                <w10:wrap anchorx="margin"/>
              </v:shape>
            </w:pict>
          </mc:Fallback>
        </mc:AlternateContent>
      </w:r>
      <w:r w:rsidR="00EA2EBE">
        <w:rPr>
          <w:rFonts w:eastAsiaTheme="minorEastAsia" w:cs="Times New Roman"/>
        </w:rPr>
        <w:tab/>
      </w:r>
    </w:p>
    <w:p w:rsidR="007D750F" w:rsidRDefault="003E00B4" w:rsidP="00ED6D0B">
      <w:pPr>
        <w:spacing w:after="120" w:line="360" w:lineRule="auto"/>
        <w:rPr>
          <w:rFonts w:eastAsiaTheme="minorEastAsia" w:cs="Times New Roman"/>
        </w:rPr>
      </w:pPr>
      <w:r w:rsidRPr="007E4262">
        <w:rPr>
          <w:rFonts w:eastAsiaTheme="minorEastAsia" w:cs="Times New Roman"/>
        </w:rPr>
        <w:tab/>
      </w:r>
    </w:p>
    <w:p w:rsidR="003E00B4" w:rsidRPr="007E4262" w:rsidRDefault="003E00B4" w:rsidP="007D750F">
      <w:pPr>
        <w:spacing w:after="120" w:line="360" w:lineRule="auto"/>
        <w:ind w:firstLine="709"/>
        <w:rPr>
          <w:rFonts w:eastAsiaTheme="minorEastAsia" w:cs="Times New Roman"/>
        </w:rPr>
      </w:pPr>
      <w:r w:rsidRPr="007E4262">
        <w:rPr>
          <w:rFonts w:eastAsiaTheme="minorEastAsia" w:cs="Times New Roman"/>
        </w:rPr>
        <w:t>O MSE e o NMSE são calculados da seguinte forma:</w:t>
      </w:r>
    </w:p>
    <w:p w:rsidR="003E00B4" w:rsidRPr="007E4262" w:rsidRDefault="00A87191" w:rsidP="00ED6D0B">
      <w:pPr>
        <w:spacing w:after="120" w:line="360" w:lineRule="auto"/>
        <w:rPr>
          <w:rFonts w:eastAsiaTheme="minorEastAsia" w:cs="Times New Roman"/>
        </w:rPr>
      </w:pPr>
      <m:oMathPara>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MSE</m:t>
              </m:r>
            </m:e>
            <m:sub>
              <m:r>
                <m:rPr>
                  <m:sty m:val="p"/>
                </m:rPr>
                <w:rPr>
                  <w:rFonts w:ascii="Cambria Math" w:eastAsiaTheme="minorEastAsia" w:hAnsi="Cambria Math" w:cs="Times New Roman"/>
                </w:rPr>
                <m:t>região</m:t>
              </m:r>
            </m:sub>
          </m:sSub>
          <m:r>
            <m:rPr>
              <m:sty m:val="p"/>
            </m:rPr>
            <w:rPr>
              <w:rFonts w:ascii="Cambria Math" w:eastAsiaTheme="minorEastAsia" w:hAnsi="Cambria Math" w:cs="Times New Roman"/>
            </w:rPr>
            <m:t xml:space="preserve"> =</m:t>
          </m:r>
          <m:rad>
            <m:radPr>
              <m:degHide m:val="1"/>
              <m:ctrlPr>
                <w:rPr>
                  <w:rFonts w:ascii="Cambria Math" w:eastAsiaTheme="minorEastAsia" w:hAnsi="Cambria Math" w:cs="Times New Roman"/>
                </w:rPr>
              </m:ctrlPr>
            </m:radPr>
            <m:deg>
              <m:ctrlPr>
                <w:rPr>
                  <w:rFonts w:ascii="Cambria Math" w:eastAsiaTheme="minorEastAsia" w:hAnsi="Cambria Math" w:cs="Times New Roman"/>
                  <w:i/>
                </w:rPr>
              </m:ctrlPr>
            </m:deg>
            <m:e>
              <m:f>
                <m:fPr>
                  <m:ctrlPr>
                    <w:rPr>
                      <w:rFonts w:ascii="Cambria Math" w:eastAsiaTheme="minorEastAsia" w:hAnsi="Cambria Math" w:cs="Times New Roman"/>
                    </w:rPr>
                  </m:ctrlPr>
                </m:fPr>
                <m:num>
                  <m:nary>
                    <m:naryPr>
                      <m:chr m:val="∑"/>
                      <m:limLoc m:val="undOvr"/>
                      <m:supHide m:val="1"/>
                      <m:ctrlPr>
                        <w:rPr>
                          <w:rFonts w:ascii="Cambria Math" w:eastAsiaTheme="minorEastAsia" w:hAnsi="Cambria Math" w:cs="Times New Roman"/>
                          <w:i/>
                        </w:rPr>
                      </m:ctrlPr>
                    </m:naryPr>
                    <m:sub>
                      <m:r>
                        <m:rPr>
                          <m:sty m:val="p"/>
                        </m:rPr>
                        <w:rPr>
                          <w:rFonts w:ascii="Cambria Math" w:eastAsiaTheme="minorEastAsia" w:hAnsi="Cambria Math" w:cs="Times New Roman"/>
                        </w:rPr>
                        <m:t>região</m:t>
                      </m:r>
                    </m:sub>
                    <m:sup/>
                    <m:e>
                      <m:sSup>
                        <m:sSupPr>
                          <m:ctrlPr>
                            <w:rPr>
                              <w:rFonts w:ascii="Cambria Math" w:eastAsiaTheme="minorEastAsia" w:hAnsi="Cambria Math" w:cs="Times New Roman"/>
                              <w:i/>
                            </w:rPr>
                          </m:ctrlPr>
                        </m:sSupPr>
                        <m:e>
                          <m:d>
                            <m:dPr>
                              <m:ctrlPr>
                                <w:rPr>
                                  <w:rFonts w:ascii="Cambria Math" w:eastAsiaTheme="minorEastAsia" w:hAnsi="Cambria Math" w:cs="Times New Roman"/>
                                </w:rPr>
                              </m:ctrlPr>
                            </m:dPr>
                            <m:e>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c</m:t>
                                  </m:r>
                                </m:e>
                                <m:sub>
                                  <m:r>
                                    <m:rPr>
                                      <m:sty m:val="p"/>
                                    </m:rPr>
                                    <w:rPr>
                                      <w:rFonts w:ascii="Cambria Math" w:eastAsiaTheme="minorEastAsia" w:hAnsi="Cambria Math" w:cs="Times New Roman"/>
                                    </w:rPr>
                                    <m:t>região</m:t>
                                  </m:r>
                                </m:sub>
                                <m:sup>
                                  <m:r>
                                    <m:rPr>
                                      <m:sty m:val="p"/>
                                    </m:rPr>
                                    <w:rPr>
                                      <w:rFonts w:ascii="Cambria Math" w:eastAsiaTheme="minorEastAsia" w:hAnsi="Cambria Math" w:cs="Times New Roman"/>
                                    </w:rPr>
                                    <m:t>phantom</m:t>
                                  </m:r>
                                </m:sup>
                              </m:sSubSup>
                              <m:r>
                                <m:rPr>
                                  <m:sty m:val="p"/>
                                </m:rPr>
                                <w:rPr>
                                  <w:rFonts w:ascii="Cambria Math" w:eastAsiaTheme="minorEastAsia" w:hAnsi="Cambria Math" w:cs="Times New Roman"/>
                                </w:rPr>
                                <m:t>-</m:t>
                              </m:r>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c</m:t>
                                  </m:r>
                                </m:e>
                                <m:sub>
                                  <m:r>
                                    <m:rPr>
                                      <m:sty m:val="p"/>
                                    </m:rPr>
                                    <w:rPr>
                                      <w:rFonts w:ascii="Cambria Math" w:eastAsiaTheme="minorEastAsia" w:hAnsi="Cambria Math" w:cs="Times New Roman"/>
                                    </w:rPr>
                                    <m:t>região</m:t>
                                  </m:r>
                                </m:sub>
                                <m:sup>
                                  <m:r>
                                    <m:rPr>
                                      <m:sty m:val="p"/>
                                    </m:rPr>
                                    <w:rPr>
                                      <w:rFonts w:ascii="Cambria Math" w:eastAsiaTheme="minorEastAsia" w:hAnsi="Cambria Math" w:cs="Times New Roman"/>
                                    </w:rPr>
                                    <m:t>tomografia</m:t>
                                  </m:r>
                                </m:sup>
                              </m:sSubSup>
                            </m:e>
                          </m:d>
                        </m:e>
                        <m:sup>
                          <m:r>
                            <w:rPr>
                              <w:rFonts w:ascii="Cambria Math" w:eastAsiaTheme="minorEastAsia" w:hAnsi="Cambria Math" w:cs="Times New Roman"/>
                            </w:rPr>
                            <m:t>2</m:t>
                          </m:r>
                        </m:sup>
                      </m:sSup>
                    </m:e>
                  </m:nary>
                </m:num>
                <m:den>
                  <m:sSub>
                    <m:sSubPr>
                      <m:ctrlPr>
                        <w:rPr>
                          <w:rFonts w:ascii="Cambria Math" w:eastAsiaTheme="minorEastAsia" w:hAnsi="Cambria Math" w:cs="Times New Roman"/>
                          <w:i/>
                        </w:rPr>
                      </m:ctrlPr>
                    </m:sSubPr>
                    <m:e>
                      <m:r>
                        <m:rPr>
                          <m:sty m:val="p"/>
                        </m:rPr>
                        <w:rPr>
                          <w:rFonts w:ascii="Cambria Math" w:eastAsiaTheme="minorEastAsia" w:hAnsi="Cambria Math" w:cs="Times New Roman"/>
                        </w:rPr>
                        <m:t>tamanho</m:t>
                      </m:r>
                    </m:e>
                    <m:sub>
                      <m:r>
                        <m:rPr>
                          <m:sty m:val="p"/>
                        </m:rPr>
                        <w:rPr>
                          <w:rFonts w:ascii="Cambria Math" w:eastAsiaTheme="minorEastAsia" w:hAnsi="Cambria Math" w:cs="Times New Roman"/>
                        </w:rPr>
                        <m:t>região</m:t>
                      </m:r>
                    </m:sub>
                  </m:sSub>
                </m:den>
              </m:f>
            </m:e>
          </m:rad>
        </m:oMath>
      </m:oMathPara>
    </w:p>
    <w:p w:rsidR="003E00B4" w:rsidRPr="007E4262" w:rsidRDefault="00A87191" w:rsidP="00ED6D0B">
      <w:pPr>
        <w:spacing w:after="120" w:line="360" w:lineRule="auto"/>
        <w:rPr>
          <w:rFonts w:eastAsiaTheme="minorEastAsia" w:cs="Times New Roman"/>
        </w:rPr>
      </w:pPr>
      <m:oMathPara>
        <m:oMath>
          <m:sSub>
            <m:sSubPr>
              <m:ctrlPr>
                <w:rPr>
                  <w:rFonts w:ascii="Cambria Math" w:eastAsiaTheme="minorEastAsia" w:hAnsi="Cambria Math" w:cs="Times New Roman"/>
                </w:rPr>
              </m:ctrlPr>
            </m:sSubPr>
            <m:e>
              <m:r>
                <m:rPr>
                  <m:sty m:val="p"/>
                </m:rPr>
                <w:rPr>
                  <w:rFonts w:ascii="Cambria Math" w:eastAsiaTheme="minorEastAsia" w:hAnsi="Cambria Math" w:cs="Times New Roman"/>
                </w:rPr>
                <m:t>NMSE</m:t>
              </m:r>
            </m:e>
            <m:sub>
              <m:r>
                <m:rPr>
                  <m:sty m:val="p"/>
                </m:rPr>
                <w:rPr>
                  <w:rFonts w:ascii="Cambria Math" w:eastAsiaTheme="minorEastAsia" w:hAnsi="Cambria Math" w:cs="Times New Roman"/>
                </w:rPr>
                <m:t>região</m:t>
              </m:r>
            </m:sub>
          </m:sSub>
          <m:r>
            <m:rPr>
              <m:sty m:val="p"/>
            </m:rPr>
            <w:rPr>
              <w:rFonts w:ascii="Cambria Math" w:eastAsiaTheme="minorEastAsia" w:hAnsi="Cambria Math" w:cs="Times New Roman"/>
            </w:rPr>
            <m:t xml:space="preserve">  =</m:t>
          </m:r>
          <m:rad>
            <m:radPr>
              <m:degHide m:val="1"/>
              <m:ctrlPr>
                <w:rPr>
                  <w:rFonts w:ascii="Cambria Math" w:eastAsiaTheme="minorEastAsia" w:hAnsi="Cambria Math" w:cs="Times New Roman"/>
                </w:rPr>
              </m:ctrlPr>
            </m:radPr>
            <m:deg>
              <m:ctrlPr>
                <w:rPr>
                  <w:rFonts w:ascii="Cambria Math" w:eastAsiaTheme="minorEastAsia" w:hAnsi="Cambria Math" w:cs="Times New Roman"/>
                  <w:i/>
                </w:rPr>
              </m:ctrlPr>
            </m:deg>
            <m:e>
              <m:f>
                <m:fPr>
                  <m:ctrlPr>
                    <w:rPr>
                      <w:rFonts w:ascii="Cambria Math" w:eastAsiaTheme="minorEastAsia" w:hAnsi="Cambria Math" w:cs="Times New Roman"/>
                    </w:rPr>
                  </m:ctrlPr>
                </m:fPr>
                <m:num>
                  <m:nary>
                    <m:naryPr>
                      <m:chr m:val="∑"/>
                      <m:limLoc m:val="undOvr"/>
                      <m:supHide m:val="1"/>
                      <m:ctrlPr>
                        <w:rPr>
                          <w:rFonts w:ascii="Cambria Math" w:eastAsiaTheme="minorEastAsia" w:hAnsi="Cambria Math" w:cs="Times New Roman"/>
                          <w:i/>
                        </w:rPr>
                      </m:ctrlPr>
                    </m:naryPr>
                    <m:sub>
                      <m:r>
                        <m:rPr>
                          <m:sty m:val="p"/>
                        </m:rPr>
                        <w:rPr>
                          <w:rFonts w:ascii="Cambria Math" w:eastAsiaTheme="minorEastAsia" w:hAnsi="Cambria Math" w:cs="Times New Roman"/>
                        </w:rPr>
                        <m:t>região</m:t>
                      </m:r>
                    </m:sub>
                    <m:sup/>
                    <m:e>
                      <m:sSup>
                        <m:sSupPr>
                          <m:ctrlPr>
                            <w:rPr>
                              <w:rFonts w:ascii="Cambria Math" w:eastAsiaTheme="minorEastAsia" w:hAnsi="Cambria Math" w:cs="Times New Roman"/>
                              <w:i/>
                            </w:rPr>
                          </m:ctrlPr>
                        </m:sSupPr>
                        <m:e>
                          <m:d>
                            <m:dPr>
                              <m:ctrlPr>
                                <w:rPr>
                                  <w:rFonts w:ascii="Cambria Math" w:eastAsiaTheme="minorEastAsia" w:hAnsi="Cambria Math" w:cs="Times New Roman"/>
                                </w:rPr>
                              </m:ctrlPr>
                            </m:dPr>
                            <m:e>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c</m:t>
                                  </m:r>
                                </m:e>
                                <m:sub>
                                  <m:r>
                                    <m:rPr>
                                      <m:sty m:val="p"/>
                                    </m:rPr>
                                    <w:rPr>
                                      <w:rFonts w:ascii="Cambria Math" w:eastAsiaTheme="minorEastAsia" w:hAnsi="Cambria Math" w:cs="Times New Roman"/>
                                    </w:rPr>
                                    <m:t>região</m:t>
                                  </m:r>
                                </m:sub>
                                <m:sup>
                                  <m:r>
                                    <m:rPr>
                                      <m:sty m:val="p"/>
                                    </m:rPr>
                                    <w:rPr>
                                      <w:rFonts w:ascii="Cambria Math" w:eastAsiaTheme="minorEastAsia" w:hAnsi="Cambria Math" w:cs="Times New Roman"/>
                                    </w:rPr>
                                    <m:t>phantom</m:t>
                                  </m:r>
                                </m:sup>
                              </m:sSubSup>
                              <m:r>
                                <m:rPr>
                                  <m:sty m:val="p"/>
                                </m:rPr>
                                <w:rPr>
                                  <w:rFonts w:ascii="Cambria Math" w:eastAsiaTheme="minorEastAsia" w:hAnsi="Cambria Math" w:cs="Times New Roman"/>
                                </w:rPr>
                                <m:t>-</m:t>
                              </m:r>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c</m:t>
                                  </m:r>
                                </m:e>
                                <m:sub>
                                  <m:r>
                                    <m:rPr>
                                      <m:sty m:val="p"/>
                                    </m:rPr>
                                    <w:rPr>
                                      <w:rFonts w:ascii="Cambria Math" w:eastAsiaTheme="minorEastAsia" w:hAnsi="Cambria Math" w:cs="Times New Roman"/>
                                    </w:rPr>
                                    <m:t>região</m:t>
                                  </m:r>
                                </m:sub>
                                <m:sup>
                                  <m:r>
                                    <m:rPr>
                                      <m:sty m:val="p"/>
                                    </m:rPr>
                                    <w:rPr>
                                      <w:rFonts w:ascii="Cambria Math" w:eastAsiaTheme="minorEastAsia" w:hAnsi="Cambria Math" w:cs="Times New Roman"/>
                                    </w:rPr>
                                    <m:t>tomografia</m:t>
                                  </m:r>
                                </m:sup>
                              </m:sSubSup>
                            </m:e>
                          </m:d>
                        </m:e>
                        <m:sup>
                          <m:r>
                            <w:rPr>
                              <w:rFonts w:ascii="Cambria Math" w:eastAsiaTheme="minorEastAsia" w:hAnsi="Cambria Math" w:cs="Times New Roman"/>
                            </w:rPr>
                            <m:t>2</m:t>
                          </m:r>
                        </m:sup>
                      </m:sSup>
                    </m:e>
                  </m:nary>
                </m:num>
                <m:den>
                  <m:nary>
                    <m:naryPr>
                      <m:chr m:val="∑"/>
                      <m:limLoc m:val="undOvr"/>
                      <m:supHide m:val="1"/>
                      <m:ctrlPr>
                        <w:rPr>
                          <w:rFonts w:ascii="Cambria Math" w:eastAsiaTheme="minorEastAsia" w:hAnsi="Cambria Math" w:cs="Times New Roman"/>
                          <w:i/>
                        </w:rPr>
                      </m:ctrlPr>
                    </m:naryPr>
                    <m:sub>
                      <m:r>
                        <m:rPr>
                          <m:sty m:val="p"/>
                        </m:rPr>
                        <w:rPr>
                          <w:rFonts w:ascii="Cambria Math" w:eastAsiaTheme="minorEastAsia" w:hAnsi="Cambria Math" w:cs="Times New Roman"/>
                        </w:rPr>
                        <m:t>região</m:t>
                      </m:r>
                    </m:sub>
                    <m:sup/>
                    <m:e>
                      <m:sSup>
                        <m:sSupPr>
                          <m:ctrlPr>
                            <w:rPr>
                              <w:rFonts w:ascii="Cambria Math" w:eastAsiaTheme="minorEastAsia" w:hAnsi="Cambria Math" w:cs="Times New Roman"/>
                              <w:i/>
                            </w:rPr>
                          </m:ctrlPr>
                        </m:sSupPr>
                        <m:e>
                          <m:d>
                            <m:dPr>
                              <m:ctrlPr>
                                <w:rPr>
                                  <w:rFonts w:ascii="Cambria Math" w:eastAsiaTheme="minorEastAsia" w:hAnsi="Cambria Math" w:cs="Times New Roman"/>
                                </w:rPr>
                              </m:ctrlPr>
                            </m:dPr>
                            <m:e>
                              <m:sSubSup>
                                <m:sSubSupPr>
                                  <m:ctrlPr>
                                    <w:rPr>
                                      <w:rFonts w:ascii="Cambria Math" w:eastAsiaTheme="minorEastAsia" w:hAnsi="Cambria Math" w:cs="Times New Roman"/>
                                    </w:rPr>
                                  </m:ctrlPr>
                                </m:sSubSupPr>
                                <m:e>
                                  <m:r>
                                    <m:rPr>
                                      <m:sty m:val="p"/>
                                    </m:rPr>
                                    <w:rPr>
                                      <w:rFonts w:ascii="Cambria Math" w:eastAsiaTheme="minorEastAsia" w:hAnsi="Cambria Math" w:cs="Times New Roman"/>
                                    </w:rPr>
                                    <m:t>c</m:t>
                                  </m:r>
                                </m:e>
                                <m:sub>
                                  <m:r>
                                    <m:rPr>
                                      <m:sty m:val="p"/>
                                    </m:rPr>
                                    <w:rPr>
                                      <w:rFonts w:ascii="Cambria Math" w:eastAsiaTheme="minorEastAsia" w:hAnsi="Cambria Math" w:cs="Times New Roman"/>
                                    </w:rPr>
                                    <m:t>região</m:t>
                                  </m:r>
                                </m:sub>
                                <m:sup>
                                  <m:r>
                                    <m:rPr>
                                      <m:sty m:val="p"/>
                                    </m:rPr>
                                    <w:rPr>
                                      <w:rFonts w:ascii="Cambria Math" w:eastAsiaTheme="minorEastAsia" w:hAnsi="Cambria Math" w:cs="Times New Roman"/>
                                    </w:rPr>
                                    <m:t>phantom</m:t>
                                  </m:r>
                                </m:sup>
                              </m:sSubSup>
                            </m:e>
                          </m:d>
                        </m:e>
                        <m:sup>
                          <m:r>
                            <w:rPr>
                              <w:rFonts w:ascii="Cambria Math" w:eastAsiaTheme="minorEastAsia" w:hAnsi="Cambria Math" w:cs="Times New Roman"/>
                            </w:rPr>
                            <m:t>2</m:t>
                          </m:r>
                        </m:sup>
                      </m:sSup>
                    </m:e>
                  </m:nary>
                </m:den>
              </m:f>
            </m:e>
          </m:rad>
        </m:oMath>
      </m:oMathPara>
    </w:p>
    <w:p w:rsidR="004556A3"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2FEA01BC" wp14:editId="3F514DEE">
            <wp:extent cx="3682700" cy="2915728"/>
            <wp:effectExtent l="0" t="0" r="0" b="0"/>
            <wp:docPr id="450" name="Imagem 450" descr="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b"/>
                    <pic:cNvPicPr>
                      <a:picLocks noChangeAspect="1" noChangeArrowheads="1"/>
                    </pic:cNvPicPr>
                  </pic:nvPicPr>
                  <pic:blipFill>
                    <a:blip r:embed="rId55" cstate="print">
                      <a:extLst>
                        <a:ext uri="{28A0092B-C50C-407E-A947-70E740481C1C}">
                          <a14:useLocalDpi xmlns:a14="http://schemas.microsoft.com/office/drawing/2010/main" val="0"/>
                        </a:ext>
                      </a:extLst>
                    </a:blip>
                    <a:srcRect l="5467" t="4706" r="6879" b="2588"/>
                    <a:stretch>
                      <a:fillRect/>
                    </a:stretch>
                  </pic:blipFill>
                  <pic:spPr bwMode="auto">
                    <a:xfrm>
                      <a:off x="0" y="0"/>
                      <a:ext cx="3699274" cy="2928850"/>
                    </a:xfrm>
                    <a:prstGeom prst="rect">
                      <a:avLst/>
                    </a:prstGeom>
                    <a:noFill/>
                    <a:ln>
                      <a:noFill/>
                    </a:ln>
                  </pic:spPr>
                </pic:pic>
              </a:graphicData>
            </a:graphic>
          </wp:inline>
        </w:drawing>
      </w:r>
    </w:p>
    <w:p w:rsidR="003E00B4" w:rsidRPr="00D1118D" w:rsidRDefault="004556A3"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8</w:t>
      </w:r>
      <w:r w:rsidR="006D5C75">
        <w:rPr>
          <w:rFonts w:cs="Times New Roman"/>
          <w:sz w:val="22"/>
          <w:szCs w:val="22"/>
        </w:rPr>
        <w:fldChar w:fldCharType="end"/>
      </w:r>
      <w:r w:rsidR="00BA575A" w:rsidRPr="00D1118D">
        <w:rPr>
          <w:rFonts w:cs="Times New Roman"/>
          <w:sz w:val="22"/>
          <w:szCs w:val="22"/>
        </w:rPr>
        <w:t xml:space="preserve"> </w:t>
      </w:r>
      <w:r w:rsidRPr="00D1118D">
        <w:rPr>
          <w:rFonts w:cs="Times New Roman"/>
          <w:sz w:val="22"/>
          <w:szCs w:val="22"/>
        </w:rPr>
        <w:t xml:space="preserve">Exemplo da </w:t>
      </w:r>
      <w:r w:rsidR="000B531A" w:rsidRPr="00D1118D">
        <w:rPr>
          <w:rFonts w:cs="Times New Roman"/>
          <w:sz w:val="22"/>
          <w:szCs w:val="22"/>
        </w:rPr>
        <w:t>evolução</w:t>
      </w:r>
      <w:r w:rsidRPr="00D1118D">
        <w:rPr>
          <w:rFonts w:cs="Times New Roman"/>
          <w:sz w:val="22"/>
          <w:szCs w:val="22"/>
        </w:rPr>
        <w:t xml:space="preserve"> do NMSE e do MSE com o </w:t>
      </w:r>
      <w:r w:rsidR="000B531A" w:rsidRPr="00D1118D">
        <w:rPr>
          <w:rFonts w:cs="Times New Roman"/>
          <w:sz w:val="22"/>
          <w:szCs w:val="22"/>
        </w:rPr>
        <w:t>número</w:t>
      </w:r>
      <w:r w:rsidRPr="00D1118D">
        <w:rPr>
          <w:rFonts w:cs="Times New Roman"/>
          <w:sz w:val="22"/>
          <w:szCs w:val="22"/>
        </w:rPr>
        <w:t xml:space="preserve"> de iterações</w:t>
      </w:r>
    </w:p>
    <w:p w:rsidR="003E00B4" w:rsidRPr="007E4262" w:rsidRDefault="003E00B4" w:rsidP="00ED6D0B">
      <w:pPr>
        <w:spacing w:after="120" w:line="360" w:lineRule="auto"/>
        <w:rPr>
          <w:rFonts w:cs="Times New Roman"/>
        </w:rPr>
      </w:pPr>
      <w:r w:rsidRPr="007E4262">
        <w:rPr>
          <w:rFonts w:cs="Times New Roman"/>
        </w:rPr>
        <w:tab/>
        <w:t>Outra forma de mensurar a qualidade da imagem tomográfica é usando a correlação e o valor residual entre os ‘sinais reais’ (</w:t>
      </w:r>
      <w:r w:rsidR="00E550F6" w:rsidRPr="00733270">
        <w:rPr>
          <w:rFonts w:cs="Times New Roman"/>
          <w:i/>
        </w:rPr>
        <w:t>phantom</w:t>
      </w:r>
      <w:r w:rsidRPr="007E4262">
        <w:rPr>
          <w:rFonts w:cs="Times New Roman"/>
        </w:rPr>
        <w:t xml:space="preserve">) e os sinais simulados (imagem tomográfica). O valor </w:t>
      </w:r>
      <w:r w:rsidRPr="007E4262">
        <w:rPr>
          <w:rFonts w:cs="Times New Roman"/>
          <w:b/>
        </w:rPr>
        <w:t>residual</w:t>
      </w:r>
      <w:r w:rsidRPr="007E4262">
        <w:rPr>
          <w:rFonts w:cs="Times New Roman"/>
        </w:rPr>
        <w:t xml:space="preserve"> entre os sinais é calculado da seguinte forma:</w:t>
      </w:r>
    </w:p>
    <w:p w:rsidR="003E00B4" w:rsidRPr="007E4262" w:rsidRDefault="003E00B4" w:rsidP="00ED6D0B">
      <w:pPr>
        <w:spacing w:after="120" w:line="360" w:lineRule="auto"/>
        <w:rPr>
          <w:rFonts w:cs="Times New Roman"/>
        </w:rPr>
      </w:pPr>
      <m:oMathPara>
        <m:oMath>
          <m:r>
            <w:rPr>
              <w:rFonts w:ascii="Cambria Math" w:hAnsi="Cambria Math" w:cs="Times New Roman"/>
            </w:rPr>
            <m:t>residua</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i</m:t>
              </m:r>
            </m:sub>
          </m:sSub>
          <m:r>
            <w:rPr>
              <w:rFonts w:ascii="Cambria Math" w:hAnsi="Cambria Math" w:cs="Times New Roman"/>
            </w:rPr>
            <m:t xml:space="preserve">= </m:t>
          </m:r>
          <m:nary>
            <m:naryPr>
              <m:chr m:val="∑"/>
              <m:supHide m:val="1"/>
              <m:ctrlPr>
                <w:rPr>
                  <w:rFonts w:ascii="Cambria Math" w:hAnsi="Cambria Math" w:cs="Times New Roman"/>
                  <w:i/>
                </w:rPr>
              </m:ctrlPr>
            </m:naryPr>
            <m:sub>
              <m:r>
                <w:rPr>
                  <w:rFonts w:ascii="Cambria Math" w:hAnsi="Cambria Math" w:cs="Times New Roman"/>
                </w:rPr>
                <m:t>tempo</m:t>
              </m:r>
            </m:sub>
            <m:sup/>
            <m:e>
              <m:nary>
                <m:naryPr>
                  <m:chr m:val="∑"/>
                  <m:supHide m:val="1"/>
                  <m:ctrlPr>
                    <w:rPr>
                      <w:rFonts w:ascii="Cambria Math" w:hAnsi="Cambria Math" w:cs="Times New Roman"/>
                      <w:i/>
                    </w:rPr>
                  </m:ctrlPr>
                </m:naryPr>
                <m:sub>
                  <m:r>
                    <w:rPr>
                      <w:rFonts w:ascii="Cambria Math" w:hAnsi="Cambria Math" w:cs="Times New Roman"/>
                    </w:rPr>
                    <m:t>senso</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sub>
                <m:sup/>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phantom</m:t>
                              </m:r>
                            </m:sub>
                          </m:sSub>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tomografica</m:t>
                              </m:r>
                            </m:sub>
                          </m:sSub>
                        </m:e>
                      </m:d>
                    </m:e>
                    <m:sup>
                      <m:r>
                        <w:rPr>
                          <w:rFonts w:ascii="Cambria Math" w:hAnsi="Cambria Math" w:cs="Times New Roman"/>
                        </w:rPr>
                        <m:t>2</m:t>
                      </m:r>
                    </m:sup>
                  </m:sSup>
                </m:e>
              </m:nary>
            </m:e>
          </m:nary>
          <m:r>
            <m:rPr>
              <m:lit/>
            </m:rPr>
            <w:rPr>
              <w:rFonts w:ascii="Cambria Math" w:hAnsi="Cambria Math" w:cs="Times New Roman"/>
            </w:rPr>
            <m:t xml:space="preserve"> </m:t>
          </m:r>
        </m:oMath>
      </m:oMathPara>
    </w:p>
    <w:p w:rsidR="003E00B4" w:rsidRPr="007E4262" w:rsidRDefault="003E00B4" w:rsidP="00ED6D0B">
      <w:pPr>
        <w:spacing w:after="120" w:line="360" w:lineRule="auto"/>
        <w:ind w:firstLine="708"/>
        <w:jc w:val="both"/>
        <w:rPr>
          <w:rFonts w:eastAsiaTheme="minorEastAsia" w:cs="Times New Roman"/>
        </w:rPr>
      </w:pPr>
      <w:r w:rsidRPr="007E4262">
        <w:rPr>
          <w:rFonts w:cs="Times New Roman"/>
        </w:rPr>
        <w:lastRenderedPageBreak/>
        <w:t xml:space="preserve">Onde, a cada </w:t>
      </w:r>
      <m:oMath>
        <m:r>
          <m:rPr>
            <m:sty m:val="p"/>
          </m:rPr>
          <w:rPr>
            <w:rFonts w:ascii="Cambria Math" w:hAnsi="Cambria Math" w:cs="Times New Roman"/>
          </w:rPr>
          <m:t>iteração</m:t>
        </m:r>
        <m:r>
          <w:rPr>
            <w:rFonts w:ascii="Cambria Math" w:hAnsi="Cambria Math" w:cs="Times New Roman"/>
          </w:rPr>
          <m:t xml:space="preserve"> i</m:t>
        </m:r>
      </m:oMath>
      <w:r w:rsidRPr="007E4262">
        <w:rPr>
          <w:rFonts w:eastAsiaTheme="minorEastAsia" w:cs="Times New Roman"/>
        </w:rPr>
        <w:t xml:space="preserve"> o valor da pressão mensurada pelos sensores do </w:t>
      </w:r>
      <w:r w:rsidR="00E550F6" w:rsidRPr="00733270">
        <w:rPr>
          <w:rFonts w:eastAsiaTheme="minorEastAsia" w:cs="Times New Roman"/>
          <w:i/>
        </w:rPr>
        <w:t>phantom</w:t>
      </w:r>
      <w:r w:rsidRPr="007E4262">
        <w:rPr>
          <w:rFonts w:eastAsiaTheme="minorEastAsia" w:cs="Times New Roman"/>
        </w:rPr>
        <w:t xml:space="preserve"> (p</w:t>
      </w:r>
      <m:oMath>
        <m:r>
          <w:rPr>
            <w:rFonts w:ascii="Cambria Math" w:hAnsi="Cambria Math" w:cs="Times New Roman"/>
          </w:rPr>
          <m:t>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phantom</m:t>
            </m:r>
          </m:sub>
        </m:sSub>
        <m:r>
          <w:rPr>
            <w:rFonts w:ascii="Cambria Math" w:hAnsi="Cambria Math" w:cs="Times New Roman"/>
          </w:rPr>
          <m:t>)</m:t>
        </m:r>
      </m:oMath>
      <w:r w:rsidRPr="007E4262">
        <w:rPr>
          <w:rFonts w:eastAsiaTheme="minorEastAsia" w:cs="Times New Roman"/>
        </w:rPr>
        <w:t xml:space="preserve"> e pelos sensores da imagem </w:t>
      </w:r>
      <w:r w:rsidR="00BA575A" w:rsidRPr="007E4262">
        <w:rPr>
          <w:rFonts w:eastAsiaTheme="minorEastAsia" w:cs="Times New Roman"/>
        </w:rPr>
        <w:t>tomográfica (</w:t>
      </w:r>
      <m:oMath>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tomografica</m:t>
            </m:r>
          </m:sub>
        </m:sSub>
        <m:r>
          <w:rPr>
            <w:rFonts w:ascii="Cambria Math" w:hAnsi="Cambria Math" w:cs="Times New Roman"/>
          </w:rPr>
          <m:t>)</m:t>
        </m:r>
        <m:r>
          <w:rPr>
            <w:rFonts w:ascii="Cambria Math" w:eastAsiaTheme="minorEastAsia" w:hAnsi="Cambria Math" w:cs="Times New Roman"/>
          </w:rPr>
          <m:t xml:space="preserve"> </m:t>
        </m:r>
      </m:oMath>
      <w:r w:rsidRPr="007E4262">
        <w:rPr>
          <w:rFonts w:eastAsiaTheme="minorEastAsia" w:cs="Times New Roman"/>
        </w:rPr>
        <w:t>são diferentes, pois, a cada iteração, a fonte emissora é diferente, logo o sinal recebido</w:t>
      </w:r>
      <w:r w:rsidR="00FB48A1">
        <w:rPr>
          <w:rFonts w:eastAsiaTheme="minorEastAsia" w:cs="Times New Roman"/>
        </w:rPr>
        <w:t>,</w:t>
      </w:r>
      <w:r w:rsidRPr="007E4262">
        <w:rPr>
          <w:rFonts w:eastAsiaTheme="minorEastAsia" w:cs="Times New Roman"/>
        </w:rPr>
        <w:t xml:space="preserve"> nos sensores</w:t>
      </w:r>
      <w:r w:rsidR="00FB48A1">
        <w:rPr>
          <w:rFonts w:eastAsiaTheme="minorEastAsia" w:cs="Times New Roman"/>
        </w:rPr>
        <w:t>,</w:t>
      </w:r>
      <w:r w:rsidRPr="007E4262">
        <w:rPr>
          <w:rFonts w:eastAsiaTheme="minorEastAsia" w:cs="Times New Roman"/>
        </w:rPr>
        <w:t xml:space="preserve"> também serão diferentes.</w:t>
      </w:r>
    </w:p>
    <w:p w:rsidR="003E00B4" w:rsidRPr="007E4262" w:rsidRDefault="003E00B4" w:rsidP="00ED6D0B">
      <w:pPr>
        <w:spacing w:after="120" w:line="360" w:lineRule="auto"/>
        <w:ind w:firstLine="708"/>
        <w:jc w:val="both"/>
        <w:rPr>
          <w:rFonts w:eastAsiaTheme="minorEastAsia" w:cs="Times New Roman"/>
        </w:rPr>
      </w:pPr>
      <w:r w:rsidRPr="007E4262">
        <w:rPr>
          <w:rFonts w:eastAsiaTheme="minorEastAsia" w:cs="Times New Roman"/>
        </w:rPr>
        <w:t xml:space="preserve">O sinal </w:t>
      </w:r>
      <m:oMath>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tomografica</m:t>
            </m:r>
          </m:sub>
        </m:sSub>
      </m:oMath>
      <w:r w:rsidR="00FB48A1">
        <w:rPr>
          <w:rFonts w:eastAsiaTheme="minorEastAsia" w:cs="Times New Roman"/>
        </w:rPr>
        <w:t>,</w:t>
      </w:r>
      <w:r w:rsidRPr="007E4262">
        <w:rPr>
          <w:rFonts w:eastAsiaTheme="minorEastAsia" w:cs="Times New Roman"/>
        </w:rPr>
        <w:t xml:space="preserve"> além da alteração</w:t>
      </w:r>
      <w:r w:rsidR="00FB48A1">
        <w:rPr>
          <w:rFonts w:eastAsiaTheme="minorEastAsia" w:cs="Times New Roman"/>
        </w:rPr>
        <w:t>,</w:t>
      </w:r>
      <w:r w:rsidRPr="007E4262">
        <w:rPr>
          <w:rFonts w:eastAsiaTheme="minorEastAsia" w:cs="Times New Roman"/>
        </w:rPr>
        <w:t xml:space="preserve"> devid</w:t>
      </w:r>
      <w:r w:rsidR="00FB48A1">
        <w:rPr>
          <w:rFonts w:eastAsiaTheme="minorEastAsia" w:cs="Times New Roman"/>
        </w:rPr>
        <w:t>o</w:t>
      </w:r>
      <w:r w:rsidRPr="007E4262">
        <w:rPr>
          <w:rFonts w:eastAsiaTheme="minorEastAsia" w:cs="Times New Roman"/>
        </w:rPr>
        <w:t xml:space="preserve"> </w:t>
      </w:r>
      <w:r w:rsidR="00FB48A1">
        <w:rPr>
          <w:rFonts w:eastAsiaTheme="minorEastAsia" w:cs="Times New Roman"/>
        </w:rPr>
        <w:t>à</w:t>
      </w:r>
      <w:r w:rsidRPr="007E4262">
        <w:rPr>
          <w:rFonts w:eastAsiaTheme="minorEastAsia" w:cs="Times New Roman"/>
        </w:rPr>
        <w:t xml:space="preserve"> fonte emissora, muda conforme o algoritmo aprimora a identificação do meio (corpo). Por isso, o valor residual é um parâmetro muito variante e deve</w:t>
      </w:r>
      <w:r w:rsidR="00FB48A1">
        <w:rPr>
          <w:rFonts w:eastAsiaTheme="minorEastAsia" w:cs="Times New Roman"/>
        </w:rPr>
        <w:t>-se</w:t>
      </w:r>
      <w:r w:rsidRPr="007E4262">
        <w:rPr>
          <w:rFonts w:eastAsiaTheme="minorEastAsia" w:cs="Times New Roman"/>
        </w:rPr>
        <w:t xml:space="preserve"> analisar a tendência d</w:t>
      </w:r>
      <w:r w:rsidR="00FB48A1">
        <w:rPr>
          <w:rFonts w:eastAsiaTheme="minorEastAsia" w:cs="Times New Roman"/>
        </w:rPr>
        <w:t>ele</w:t>
      </w:r>
      <w:r w:rsidRPr="007E4262">
        <w:rPr>
          <w:rFonts w:eastAsiaTheme="minorEastAsia" w:cs="Times New Roman"/>
        </w:rPr>
        <w:t xml:space="preserve">, isto é, se o valor residual sofre uma redução </w:t>
      </w:r>
      <w:r w:rsidR="00BA575A" w:rsidRPr="007E4262">
        <w:rPr>
          <w:rFonts w:eastAsiaTheme="minorEastAsia" w:cs="Times New Roman"/>
        </w:rPr>
        <w:t>na média</w:t>
      </w:r>
      <w:r w:rsidRPr="007E4262">
        <w:rPr>
          <w:rFonts w:eastAsiaTheme="minorEastAsia" w:cs="Times New Roman"/>
        </w:rPr>
        <w:t>. A figura a seguir exemplifica o residual de acordo com o número de iterações.</w:t>
      </w:r>
    </w:p>
    <w:p w:rsidR="00BA575A"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2D278BFD" wp14:editId="61322B4C">
            <wp:extent cx="4660767" cy="1924524"/>
            <wp:effectExtent l="0" t="0" r="6985" b="0"/>
            <wp:docPr id="451" name="Imagem 451" descr="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c"/>
                    <pic:cNvPicPr>
                      <a:picLocks noChangeAspect="1" noChangeArrowheads="1"/>
                    </pic:cNvPicPr>
                  </pic:nvPicPr>
                  <pic:blipFill rotWithShape="1">
                    <a:blip r:embed="rId56">
                      <a:extLst>
                        <a:ext uri="{28A0092B-C50C-407E-A947-70E740481C1C}">
                          <a14:useLocalDpi xmlns:a14="http://schemas.microsoft.com/office/drawing/2010/main" val="0"/>
                        </a:ext>
                      </a:extLst>
                    </a:blip>
                    <a:srcRect l="7738" t="48969" r="5997" b="3529"/>
                    <a:stretch/>
                  </pic:blipFill>
                  <pic:spPr bwMode="auto">
                    <a:xfrm>
                      <a:off x="0" y="0"/>
                      <a:ext cx="4660767" cy="1924524"/>
                    </a:xfrm>
                    <a:prstGeom prst="rect">
                      <a:avLst/>
                    </a:prstGeom>
                    <a:noFill/>
                    <a:ln>
                      <a:noFill/>
                    </a:ln>
                    <a:extLst>
                      <a:ext uri="{53640926-AAD7-44D8-BBD7-CCE9431645EC}">
                        <a14:shadowObscured xmlns:a14="http://schemas.microsoft.com/office/drawing/2010/main"/>
                      </a:ext>
                    </a:extLst>
                  </pic:spPr>
                </pic:pic>
              </a:graphicData>
            </a:graphic>
          </wp:inline>
        </w:drawing>
      </w:r>
    </w:p>
    <w:p w:rsidR="003E00B4" w:rsidRPr="00D1118D" w:rsidRDefault="00BA575A" w:rsidP="00ED6D0B">
      <w:pPr>
        <w:pStyle w:val="Legenda"/>
        <w:spacing w:after="120" w:line="360" w:lineRule="auto"/>
        <w:jc w:val="center"/>
        <w:rPr>
          <w:rFonts w:eastAsiaTheme="minorEastAsia"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9</w:t>
      </w:r>
      <w:r w:rsidR="006D5C75">
        <w:rPr>
          <w:rFonts w:cs="Times New Roman"/>
          <w:sz w:val="22"/>
          <w:szCs w:val="22"/>
        </w:rPr>
        <w:fldChar w:fldCharType="end"/>
      </w:r>
      <w:r w:rsidRPr="00D1118D">
        <w:rPr>
          <w:rFonts w:cs="Times New Roman"/>
          <w:sz w:val="22"/>
          <w:szCs w:val="22"/>
        </w:rPr>
        <w:t xml:space="preserve"> Exemplo da evolução do valor residual com o número de iterações</w:t>
      </w:r>
    </w:p>
    <w:p w:rsidR="003E00B4" w:rsidRPr="007E4262" w:rsidRDefault="003E00B4" w:rsidP="00ED6D0B">
      <w:pPr>
        <w:spacing w:after="120" w:line="360" w:lineRule="auto"/>
        <w:rPr>
          <w:rFonts w:cs="Times New Roman"/>
        </w:rPr>
      </w:pPr>
      <w:r w:rsidRPr="007E4262">
        <w:rPr>
          <w:rFonts w:cs="Times New Roman"/>
        </w:rPr>
        <w:tab/>
        <w:t>Por sua vez</w:t>
      </w:r>
      <w:r w:rsidR="00FB48A1">
        <w:rPr>
          <w:rFonts w:cs="Times New Roman"/>
        </w:rPr>
        <w:t>,</w:t>
      </w:r>
      <w:r w:rsidRPr="007E4262">
        <w:rPr>
          <w:rFonts w:cs="Times New Roman"/>
        </w:rPr>
        <w:t xml:space="preserve"> a </w:t>
      </w:r>
      <w:r w:rsidRPr="007E4262">
        <w:rPr>
          <w:rFonts w:cs="Times New Roman"/>
          <w:b/>
        </w:rPr>
        <w:t>correlação normalizada</w:t>
      </w:r>
      <w:r w:rsidRPr="007E4262">
        <w:rPr>
          <w:rFonts w:cs="Times New Roman"/>
        </w:rPr>
        <w:t xml:space="preserve"> é calculada da seguinte forma:</w:t>
      </w:r>
    </w:p>
    <w:p w:rsidR="003E00B4" w:rsidRPr="007E4262" w:rsidRDefault="003E00B4" w:rsidP="00ED6D0B">
      <w:pPr>
        <w:spacing w:after="120" w:line="360" w:lineRule="auto"/>
        <w:rPr>
          <w:rFonts w:cs="Times New Roman"/>
        </w:rPr>
      </w:pPr>
      <m:oMathPara>
        <m:oMath>
          <m:r>
            <w:rPr>
              <w:rFonts w:ascii="Cambria Math" w:hAnsi="Cambria Math" w:cs="Times New Roman"/>
            </w:rPr>
            <m:t>correlaçã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i</m:t>
              </m:r>
            </m:sub>
          </m:sSub>
          <m:r>
            <w:rPr>
              <w:rFonts w:ascii="Cambria Math" w:hAnsi="Cambria Math" w:cs="Times New Roman"/>
            </w:rPr>
            <m:t>=</m:t>
          </m:r>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max</m:t>
                  </m:r>
                  <m:ctrlPr>
                    <w:rPr>
                      <w:rFonts w:ascii="Cambria Math" w:hAnsi="Cambria Math" w:cs="Times New Roman"/>
                    </w:rPr>
                  </m:ctrlPr>
                </m:e>
                <m:lim>
                  <m:r>
                    <w:rPr>
                      <w:rFonts w:ascii="Cambria Math" w:hAnsi="Cambria Math" w:cs="Times New Roman"/>
                    </w:rPr>
                    <m:t>n</m:t>
                  </m:r>
                  <m:ctrlPr>
                    <w:rPr>
                      <w:rFonts w:ascii="Cambria Math" w:hAnsi="Cambria Math" w:cs="Times New Roman"/>
                    </w:rPr>
                  </m:ctrlPr>
                </m:lim>
              </m:limLow>
            </m:fName>
            <m:e>
              <m:d>
                <m:dPr>
                  <m:ctrlPr>
                    <w:rPr>
                      <w:rFonts w:ascii="Cambria Math" w:hAnsi="Cambria Math" w:cs="Times New Roman"/>
                      <w:i/>
                    </w:rPr>
                  </m:ctrlPr>
                </m:dPr>
                <m:e>
                  <m:nary>
                    <m:naryPr>
                      <m:chr m:val="∑"/>
                      <m:limLoc m:val="undOvr"/>
                      <m:supHide m:val="1"/>
                      <m:ctrlPr>
                        <w:rPr>
                          <w:rFonts w:ascii="Cambria Math" w:hAnsi="Cambria Math" w:cs="Times New Roman"/>
                          <w:i/>
                        </w:rPr>
                      </m:ctrlPr>
                    </m:naryPr>
                    <m:sub>
                      <m:r>
                        <w:rPr>
                          <w:rFonts w:ascii="Cambria Math" w:hAnsi="Cambria Math" w:cs="Times New Roman"/>
                        </w:rPr>
                        <m:t>senso</m:t>
                      </m:r>
                      <m:sSub>
                        <m:sSubPr>
                          <m:ctrlPr>
                            <w:rPr>
                              <w:rFonts w:ascii="Cambria Math" w:hAnsi="Cambria Math" w:cs="Times New Roman"/>
                              <w:i/>
                            </w:rPr>
                          </m:ctrlPr>
                        </m:sSubPr>
                        <m:e>
                          <m:r>
                            <w:rPr>
                              <w:rFonts w:ascii="Cambria Math" w:hAnsi="Cambria Math" w:cs="Times New Roman"/>
                            </w:rPr>
                            <m:t>res</m:t>
                          </m:r>
                        </m:e>
                        <m:sub>
                          <m:r>
                            <w:rPr>
                              <w:rFonts w:ascii="Cambria Math" w:hAnsi="Cambria Math" w:cs="Times New Roman"/>
                            </w:rPr>
                            <m:t>i</m:t>
                          </m:r>
                        </m:sub>
                      </m:sSub>
                    </m:sub>
                    <m:sup/>
                    <m:e>
                      <m:nary>
                        <m:naryPr>
                          <m:chr m:val="∑"/>
                          <m:supHide m:val="1"/>
                          <m:ctrlPr>
                            <w:rPr>
                              <w:rFonts w:ascii="Cambria Math" w:hAnsi="Cambria Math" w:cs="Times New Roman"/>
                              <w:i/>
                            </w:rPr>
                          </m:ctrlPr>
                        </m:naryPr>
                        <m:sub>
                          <m:r>
                            <w:rPr>
                              <w:rFonts w:ascii="Cambria Math" w:hAnsi="Cambria Math" w:cs="Times New Roman"/>
                            </w:rPr>
                            <m:t>tempo</m:t>
                          </m:r>
                        </m:sub>
                        <m:sup/>
                        <m:e>
                          <m:f>
                            <m:fPr>
                              <m:ctrlPr>
                                <w:rPr>
                                  <w:rFonts w:ascii="Cambria Math" w:hAnsi="Cambria Math" w:cs="Times New Roman"/>
                                  <w:i/>
                                </w:rPr>
                              </m:ctrlPr>
                            </m:fPr>
                            <m:num>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phantom</m:t>
                                  </m:r>
                                </m:sub>
                              </m:sSub>
                              <m:d>
                                <m:dPr>
                                  <m:ctrlPr>
                                    <w:rPr>
                                      <w:rFonts w:ascii="Cambria Math" w:hAnsi="Cambria Math" w:cs="Times New Roman"/>
                                      <w:i/>
                                    </w:rPr>
                                  </m:ctrlPr>
                                </m:dPr>
                                <m:e>
                                  <m:r>
                                    <w:rPr>
                                      <w:rFonts w:ascii="Cambria Math" w:hAnsi="Cambria Math" w:cs="Times New Roman"/>
                                    </w:rPr>
                                    <m:t>tempo+n</m:t>
                                  </m:r>
                                </m:e>
                              </m:d>
                              <m:r>
                                <w:rPr>
                                  <w:rFonts w:ascii="Cambria Math" w:hAnsi="Cambria Math" w:cs="Times New Roman"/>
                                </w:rPr>
                                <m:t>⋅ 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tomografica</m:t>
                                  </m:r>
                                </m:sub>
                              </m:sSub>
                              <m:d>
                                <m:dPr>
                                  <m:ctrlPr>
                                    <w:rPr>
                                      <w:rFonts w:ascii="Cambria Math" w:hAnsi="Cambria Math" w:cs="Times New Roman"/>
                                      <w:i/>
                                    </w:rPr>
                                  </m:ctrlPr>
                                </m:dPr>
                                <m:e>
                                  <m:r>
                                    <w:rPr>
                                      <w:rFonts w:ascii="Cambria Math" w:hAnsi="Cambria Math" w:cs="Times New Roman"/>
                                    </w:rPr>
                                    <m:t>tempo</m:t>
                                  </m:r>
                                </m:e>
                              </m:d>
                            </m:num>
                            <m:den>
                              <m:d>
                                <m:dPr>
                                  <m:begChr m:val="‖"/>
                                  <m:endChr m:val="‖"/>
                                  <m:ctrlPr>
                                    <w:rPr>
                                      <w:rFonts w:ascii="Cambria Math" w:hAnsi="Cambria Math" w:cs="Times New Roman"/>
                                      <w:i/>
                                    </w:rPr>
                                  </m:ctrlPr>
                                </m:dPr>
                                <m:e>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phantom</m:t>
                                      </m:r>
                                    </m:sub>
                                  </m:sSub>
                                </m:e>
                              </m:d>
                              <m:r>
                                <w:rPr>
                                  <w:rFonts w:ascii="Cambria Math" w:hAnsi="Cambria Math" w:cs="Times New Roman"/>
                                </w:rPr>
                                <m:t>⋅</m:t>
                              </m:r>
                              <m:d>
                                <m:dPr>
                                  <m:begChr m:val="‖"/>
                                  <m:endChr m:val="‖"/>
                                  <m:ctrlPr>
                                    <w:rPr>
                                      <w:rFonts w:ascii="Cambria Math" w:hAnsi="Cambria Math" w:cs="Times New Roman"/>
                                      <w:i/>
                                    </w:rPr>
                                  </m:ctrlPr>
                                </m:dPr>
                                <m:e>
                                  <m:r>
                                    <w:rPr>
                                      <w:rFonts w:ascii="Cambria Math" w:hAnsi="Cambria Math" w:cs="Times New Roman"/>
                                    </w:rPr>
                                    <m:t>pressã</m:t>
                                  </m:r>
                                  <m:sSub>
                                    <m:sSubPr>
                                      <m:ctrlPr>
                                        <w:rPr>
                                          <w:rFonts w:ascii="Cambria Math" w:hAnsi="Cambria Math" w:cs="Times New Roman"/>
                                          <w:i/>
                                        </w:rPr>
                                      </m:ctrlPr>
                                    </m:sSubPr>
                                    <m:e>
                                      <m:r>
                                        <w:rPr>
                                          <w:rFonts w:ascii="Cambria Math" w:hAnsi="Cambria Math" w:cs="Times New Roman"/>
                                        </w:rPr>
                                        <m:t>o</m:t>
                                      </m:r>
                                    </m:e>
                                    <m:sub>
                                      <m:r>
                                        <w:rPr>
                                          <w:rFonts w:ascii="Cambria Math" w:hAnsi="Cambria Math" w:cs="Times New Roman"/>
                                        </w:rPr>
                                        <m:t>tomografica</m:t>
                                      </m:r>
                                    </m:sub>
                                  </m:sSub>
                                </m:e>
                              </m:d>
                              <m:r>
                                <w:rPr>
                                  <w:rFonts w:ascii="Cambria Math" w:hAnsi="Cambria Math" w:cs="Times New Roman"/>
                                </w:rPr>
                                <m:t>⋅nSensores</m:t>
                              </m:r>
                            </m:den>
                          </m:f>
                        </m:e>
                      </m:nary>
                    </m:e>
                  </m:nary>
                </m:e>
              </m:d>
            </m:e>
          </m:func>
          <m:r>
            <w:rPr>
              <w:rFonts w:ascii="Cambria Math" w:hAnsi="Cambria Math" w:cs="Times New Roman"/>
            </w:rPr>
            <m:t xml:space="preserve">  </m:t>
          </m:r>
        </m:oMath>
      </m:oMathPara>
    </w:p>
    <w:p w:rsidR="003E00B4" w:rsidRPr="007E4262" w:rsidRDefault="003E00B4" w:rsidP="00FB48A1">
      <w:pPr>
        <w:spacing w:after="120" w:line="360" w:lineRule="auto"/>
        <w:jc w:val="both"/>
        <w:rPr>
          <w:rFonts w:cs="Times New Roman"/>
        </w:rPr>
      </w:pPr>
      <w:r w:rsidRPr="007E4262">
        <w:rPr>
          <w:rFonts w:cs="Times New Roman"/>
        </w:rPr>
        <w:tab/>
        <w:t xml:space="preserve">Onde </w:t>
      </w:r>
      <m:oMath>
        <m:r>
          <w:rPr>
            <w:rFonts w:ascii="Cambria Math" w:hAnsi="Cambria Math" w:cs="Times New Roman"/>
          </w:rPr>
          <m:t>n</m:t>
        </m:r>
      </m:oMath>
      <w:r w:rsidRPr="007E4262">
        <w:rPr>
          <w:rFonts w:eastAsiaTheme="minorEastAsia" w:cs="Times New Roman"/>
        </w:rPr>
        <w:t xml:space="preserve"> varia entre </w:t>
      </w:r>
      <m:oMath>
        <m:r>
          <w:rPr>
            <w:rFonts w:ascii="Cambria Math" w:eastAsiaTheme="minorEastAsia" w:hAnsi="Cambria Math" w:cs="Times New Roman"/>
          </w:rPr>
          <m:t xml:space="preserve">-20 </m:t>
        </m:r>
      </m:oMath>
      <w:r w:rsidRPr="007E4262">
        <w:rPr>
          <w:rFonts w:eastAsiaTheme="minorEastAsia" w:cs="Times New Roman"/>
        </w:rPr>
        <w:t xml:space="preserve">e </w:t>
      </w:r>
      <m:oMath>
        <m:r>
          <w:rPr>
            <w:rFonts w:ascii="Cambria Math" w:eastAsiaTheme="minorEastAsia" w:hAnsi="Cambria Math" w:cs="Times New Roman"/>
          </w:rPr>
          <m:t>20</m:t>
        </m:r>
      </m:oMath>
      <w:r w:rsidR="00FB48A1">
        <w:rPr>
          <w:rFonts w:eastAsiaTheme="minorEastAsia" w:cs="Times New Roman"/>
        </w:rPr>
        <w:t>,</w:t>
      </w:r>
      <w:r w:rsidRPr="007E4262">
        <w:rPr>
          <w:rFonts w:eastAsiaTheme="minorEastAsia" w:cs="Times New Roman"/>
        </w:rPr>
        <w:t xml:space="preserve"> e a somatória n</w:t>
      </w:r>
      <w:r w:rsidRPr="007E4262">
        <w:rPr>
          <w:rFonts w:cs="Times New Roman"/>
        </w:rPr>
        <w:t>o tempo deve respeitar os limites dos vetores temporais na simulação. A correlação sofre os mesmos efeitos que o valor residual e</w:t>
      </w:r>
      <w:r w:rsidR="00FB48A1">
        <w:rPr>
          <w:rFonts w:cs="Times New Roman"/>
        </w:rPr>
        <w:t>,</w:t>
      </w:r>
      <w:r w:rsidRPr="007E4262">
        <w:rPr>
          <w:rFonts w:cs="Times New Roman"/>
        </w:rPr>
        <w:t xml:space="preserve"> em sua análise</w:t>
      </w:r>
      <w:r w:rsidR="00FB48A1">
        <w:rPr>
          <w:rFonts w:cs="Times New Roman"/>
        </w:rPr>
        <w:t>,</w:t>
      </w:r>
      <w:r w:rsidRPr="007E4262">
        <w:rPr>
          <w:rFonts w:cs="Times New Roman"/>
        </w:rPr>
        <w:t xml:space="preserve"> deve ser levada a tendência d</w:t>
      </w:r>
      <w:r w:rsidR="00FB48A1">
        <w:rPr>
          <w:rFonts w:cs="Times New Roman"/>
        </w:rPr>
        <w:t>ela</w:t>
      </w:r>
      <w:r w:rsidRPr="007E4262">
        <w:rPr>
          <w:rFonts w:cs="Times New Roman"/>
        </w:rPr>
        <w:t>. A seguir</w:t>
      </w:r>
      <w:r w:rsidR="00FB48A1">
        <w:rPr>
          <w:rFonts w:cs="Times New Roman"/>
        </w:rPr>
        <w:t>,</w:t>
      </w:r>
      <w:r w:rsidRPr="007E4262">
        <w:rPr>
          <w:rFonts w:cs="Times New Roman"/>
        </w:rPr>
        <w:t xml:space="preserve"> </w:t>
      </w:r>
      <w:r w:rsidR="00FB48A1">
        <w:rPr>
          <w:rFonts w:cs="Times New Roman"/>
        </w:rPr>
        <w:t xml:space="preserve">apresenta-se </w:t>
      </w:r>
      <w:r w:rsidRPr="007E4262">
        <w:rPr>
          <w:rFonts w:cs="Times New Roman"/>
        </w:rPr>
        <w:t xml:space="preserve">um exemplo da evolução da correlação em função do número de iterações. </w:t>
      </w:r>
    </w:p>
    <w:p w:rsidR="00BA575A" w:rsidRPr="007E4262" w:rsidRDefault="003E00B4" w:rsidP="00ED6D0B">
      <w:pPr>
        <w:keepNext/>
        <w:spacing w:after="120" w:line="360" w:lineRule="auto"/>
        <w:jc w:val="center"/>
        <w:rPr>
          <w:rFonts w:cs="Times New Roman"/>
        </w:rPr>
      </w:pPr>
      <w:r w:rsidRPr="007E4262">
        <w:rPr>
          <w:rFonts w:cs="Times New Roman"/>
          <w:noProof/>
          <w:lang w:eastAsia="pt-BR"/>
        </w:rPr>
        <w:lastRenderedPageBreak/>
        <w:drawing>
          <wp:inline distT="0" distB="0" distL="0" distR="0" wp14:anchorId="5CB3D9E6" wp14:editId="7ABB3DD8">
            <wp:extent cx="4696358" cy="1858061"/>
            <wp:effectExtent l="0" t="0" r="9525" b="8890"/>
            <wp:docPr id="452" name="Imagem 452" descr="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c"/>
                    <pic:cNvPicPr>
                      <a:picLocks noChangeAspect="1" noChangeArrowheads="1"/>
                    </pic:cNvPicPr>
                  </pic:nvPicPr>
                  <pic:blipFill rotWithShape="1">
                    <a:blip r:embed="rId56">
                      <a:extLst>
                        <a:ext uri="{28A0092B-C50C-407E-A947-70E740481C1C}">
                          <a14:useLocalDpi xmlns:a14="http://schemas.microsoft.com/office/drawing/2010/main" val="0"/>
                        </a:ext>
                      </a:extLst>
                    </a:blip>
                    <a:srcRect l="6349" t="3999" r="7076" b="50171"/>
                    <a:stretch/>
                  </pic:blipFill>
                  <pic:spPr bwMode="auto">
                    <a:xfrm>
                      <a:off x="0" y="0"/>
                      <a:ext cx="4696358" cy="1858061"/>
                    </a:xfrm>
                    <a:prstGeom prst="rect">
                      <a:avLst/>
                    </a:prstGeom>
                    <a:noFill/>
                    <a:ln>
                      <a:noFill/>
                    </a:ln>
                    <a:extLst>
                      <a:ext uri="{53640926-AAD7-44D8-BBD7-CCE9431645EC}">
                        <a14:shadowObscured xmlns:a14="http://schemas.microsoft.com/office/drawing/2010/main"/>
                      </a:ext>
                    </a:extLst>
                  </pic:spPr>
                </pic:pic>
              </a:graphicData>
            </a:graphic>
          </wp:inline>
        </w:drawing>
      </w:r>
    </w:p>
    <w:p w:rsidR="00BA575A" w:rsidRPr="00D1118D" w:rsidRDefault="00BA575A"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10</w:t>
      </w:r>
      <w:r w:rsidR="006D5C75">
        <w:rPr>
          <w:rFonts w:cs="Times New Roman"/>
          <w:sz w:val="22"/>
          <w:szCs w:val="22"/>
        </w:rPr>
        <w:fldChar w:fldCharType="end"/>
      </w:r>
      <w:r w:rsidRPr="00D1118D">
        <w:rPr>
          <w:rFonts w:cs="Times New Roman"/>
          <w:sz w:val="22"/>
          <w:szCs w:val="22"/>
        </w:rPr>
        <w:t xml:space="preserve"> Exemplo da evolução da correlação normalizada com o número de iterações</w:t>
      </w:r>
    </w:p>
    <w:p w:rsidR="00133757" w:rsidRDefault="003E00B4" w:rsidP="00133757">
      <w:pPr>
        <w:keepNext/>
        <w:spacing w:after="120" w:line="360" w:lineRule="auto"/>
        <w:jc w:val="both"/>
        <w:rPr>
          <w:rFonts w:cs="Times New Roman"/>
        </w:rPr>
      </w:pPr>
      <w:r w:rsidRPr="007E4262">
        <w:rPr>
          <w:rFonts w:cs="Times New Roman"/>
        </w:rPr>
        <w:tab/>
        <w:t xml:space="preserve">Com relação à correlação, vale destacar que o valor de </w:t>
      </w:r>
      <m:oMath>
        <m:r>
          <w:rPr>
            <w:rFonts w:ascii="Cambria Math" w:hAnsi="Cambria Math" w:cs="Times New Roman"/>
          </w:rPr>
          <m:t>n</m:t>
        </m:r>
      </m:oMath>
      <w:r w:rsidR="00133757">
        <w:rPr>
          <w:rFonts w:eastAsiaTheme="minorEastAsia" w:cs="Times New Roman"/>
        </w:rPr>
        <w:t>,</w:t>
      </w:r>
      <w:r w:rsidRPr="007E4262">
        <w:rPr>
          <w:rFonts w:eastAsiaTheme="minorEastAsia" w:cs="Times New Roman"/>
        </w:rPr>
        <w:t xml:space="preserve"> que maximiza a correlação</w:t>
      </w:r>
      <w:r w:rsidR="00133757">
        <w:rPr>
          <w:rFonts w:eastAsiaTheme="minorEastAsia" w:cs="Times New Roman"/>
        </w:rPr>
        <w:t>,</w:t>
      </w:r>
      <w:r w:rsidRPr="007E4262">
        <w:rPr>
          <w:rFonts w:eastAsiaTheme="minorEastAsia" w:cs="Times New Roman"/>
        </w:rPr>
        <w:t xml:space="preserve"> em geral</w:t>
      </w:r>
      <w:r w:rsidR="00133757">
        <w:rPr>
          <w:rFonts w:eastAsiaTheme="minorEastAsia" w:cs="Times New Roman"/>
        </w:rPr>
        <w:t>,</w:t>
      </w:r>
      <w:r w:rsidRPr="007E4262">
        <w:rPr>
          <w:rFonts w:eastAsiaTheme="minorEastAsia" w:cs="Times New Roman"/>
        </w:rPr>
        <w:t xml:space="preserve"> é zero (principalmente quando a imagem tomográfica se aproxima do </w:t>
      </w:r>
      <w:r w:rsidR="00E550F6" w:rsidRPr="00733270">
        <w:rPr>
          <w:rFonts w:eastAsiaTheme="minorEastAsia" w:cs="Times New Roman"/>
          <w:i/>
        </w:rPr>
        <w:t>phantom</w:t>
      </w:r>
      <w:r w:rsidRPr="007E4262">
        <w:rPr>
          <w:rFonts w:eastAsiaTheme="minorEastAsia" w:cs="Times New Roman"/>
        </w:rPr>
        <w:t xml:space="preserve"> ‘real’), como pode ser visto no gráfico </w:t>
      </w:r>
      <w:r w:rsidRPr="007E4262">
        <w:rPr>
          <w:rFonts w:cs="Times New Roman"/>
        </w:rPr>
        <w:t>a seguir.</w:t>
      </w:r>
    </w:p>
    <w:p w:rsidR="00BA575A" w:rsidRPr="007E4262" w:rsidRDefault="003E00B4" w:rsidP="00133757">
      <w:pPr>
        <w:keepNext/>
        <w:spacing w:after="120" w:line="360" w:lineRule="auto"/>
        <w:jc w:val="both"/>
        <w:rPr>
          <w:rFonts w:cs="Times New Roman"/>
        </w:rPr>
      </w:pPr>
      <w:r w:rsidRPr="007E4262">
        <w:rPr>
          <w:rFonts w:cs="Times New Roman"/>
          <w:noProof/>
          <w:lang w:eastAsia="pt-BR"/>
        </w:rPr>
        <w:drawing>
          <wp:inline distT="0" distB="0" distL="0" distR="0" wp14:anchorId="7C4079E2" wp14:editId="5090BB07">
            <wp:extent cx="5400040" cy="2199640"/>
            <wp:effectExtent l="0" t="0" r="0" b="0"/>
            <wp:docPr id="453" name="Imagem 453" descr="d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ay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199640"/>
                    </a:xfrm>
                    <a:prstGeom prst="rect">
                      <a:avLst/>
                    </a:prstGeom>
                    <a:noFill/>
                    <a:ln>
                      <a:noFill/>
                    </a:ln>
                  </pic:spPr>
                </pic:pic>
              </a:graphicData>
            </a:graphic>
          </wp:inline>
        </w:drawing>
      </w:r>
    </w:p>
    <w:p w:rsidR="003E00B4" w:rsidRPr="00D1118D" w:rsidRDefault="00BA575A"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11</w:t>
      </w:r>
      <w:r w:rsidR="006D5C75">
        <w:rPr>
          <w:rFonts w:cs="Times New Roman"/>
          <w:sz w:val="22"/>
          <w:szCs w:val="22"/>
        </w:rPr>
        <w:fldChar w:fldCharType="end"/>
      </w:r>
      <w:r w:rsidR="00413794" w:rsidRPr="00D1118D">
        <w:rPr>
          <w:rFonts w:cs="Times New Roman"/>
          <w:sz w:val="22"/>
          <w:szCs w:val="22"/>
        </w:rPr>
        <w:t xml:space="preserve"> Evolução do índice de deslocamento que maximiza a correlação com</w:t>
      </w:r>
      <w:r w:rsidRPr="00D1118D">
        <w:rPr>
          <w:rFonts w:cs="Times New Roman"/>
          <w:sz w:val="22"/>
          <w:szCs w:val="22"/>
        </w:rPr>
        <w:t xml:space="preserve"> </w:t>
      </w:r>
      <w:r w:rsidR="00413794" w:rsidRPr="00D1118D">
        <w:rPr>
          <w:rFonts w:cs="Times New Roman"/>
          <w:sz w:val="22"/>
          <w:szCs w:val="22"/>
        </w:rPr>
        <w:t xml:space="preserve">o </w:t>
      </w:r>
      <w:r w:rsidRPr="00D1118D">
        <w:rPr>
          <w:rFonts w:cs="Times New Roman"/>
          <w:sz w:val="22"/>
          <w:szCs w:val="22"/>
        </w:rPr>
        <w:t>número de iterações</w:t>
      </w:r>
    </w:p>
    <w:p w:rsidR="00264371" w:rsidRDefault="003E00B4" w:rsidP="00ED6D0B">
      <w:pPr>
        <w:spacing w:after="120" w:line="360" w:lineRule="auto"/>
        <w:jc w:val="both"/>
        <w:rPr>
          <w:rFonts w:cs="Times New Roman"/>
        </w:rPr>
      </w:pPr>
      <w:r w:rsidRPr="007E4262">
        <w:rPr>
          <w:rFonts w:cs="Times New Roman"/>
        </w:rPr>
        <w:tab/>
        <w:t xml:space="preserve">Comparando as métricas de valor residual e de correlação, </w:t>
      </w:r>
      <w:r w:rsidR="00133757">
        <w:rPr>
          <w:rFonts w:cs="Times New Roman"/>
        </w:rPr>
        <w:t>constata-se</w:t>
      </w:r>
      <w:r w:rsidRPr="007E4262">
        <w:rPr>
          <w:rFonts w:cs="Times New Roman"/>
        </w:rPr>
        <w:t xml:space="preserve"> que ambas seguem um comportamento parecido, mas que a correlação é mais marcante, pois apresenta uma maior variação quanto mais a imagem tomografia se aproxima do </w:t>
      </w:r>
      <w:r w:rsidR="00E550F6" w:rsidRPr="00733270">
        <w:rPr>
          <w:rFonts w:cs="Times New Roman"/>
          <w:i/>
        </w:rPr>
        <w:t>phantom</w:t>
      </w:r>
      <w:r w:rsidRPr="007E4262">
        <w:rPr>
          <w:rFonts w:cs="Times New Roman"/>
        </w:rPr>
        <w:t>. Além disso, a ‘instabilidade’ da correlação é proporcionalmente menor que a ‘instabilidade’ do valor residual. Por ‘instabilidade’ entendem</w:t>
      </w:r>
      <w:r w:rsidR="00365358">
        <w:rPr>
          <w:rFonts w:cs="Times New Roman"/>
        </w:rPr>
        <w:t>-se</w:t>
      </w:r>
      <w:r w:rsidRPr="007E4262">
        <w:rPr>
          <w:rFonts w:cs="Times New Roman"/>
        </w:rPr>
        <w:t xml:space="preserve"> os bicos do gráfico.</w:t>
      </w:r>
    </w:p>
    <w:p w:rsidR="000F7FFB" w:rsidRDefault="000F7FFB" w:rsidP="00ED6D0B">
      <w:pPr>
        <w:spacing w:after="120" w:line="360" w:lineRule="auto"/>
        <w:jc w:val="both"/>
        <w:rPr>
          <w:rFonts w:cs="Times New Roman"/>
        </w:rPr>
      </w:pPr>
    </w:p>
    <w:p w:rsidR="003E00B4" w:rsidRDefault="00CA6C4F" w:rsidP="00D1118D">
      <w:pPr>
        <w:pStyle w:val="Ttulo2"/>
      </w:pPr>
      <w:bookmarkStart w:id="47" w:name="_Toc451717450"/>
      <w:r w:rsidRPr="00D1118D">
        <w:t>Testes e Resultados</w:t>
      </w:r>
      <w:bookmarkEnd w:id="47"/>
    </w:p>
    <w:p w:rsidR="00365358" w:rsidRPr="00365358" w:rsidRDefault="00365358" w:rsidP="00365358"/>
    <w:p w:rsidR="003E00B4" w:rsidRPr="007E4262" w:rsidRDefault="004F71C3" w:rsidP="00ED6D0B">
      <w:pPr>
        <w:spacing w:after="120" w:line="360" w:lineRule="auto"/>
        <w:ind w:firstLine="576"/>
        <w:jc w:val="both"/>
        <w:rPr>
          <w:rFonts w:cs="Times New Roman"/>
        </w:rPr>
      </w:pPr>
      <w:r w:rsidRPr="007E4262">
        <w:rPr>
          <w:rFonts w:cs="Times New Roman"/>
        </w:rPr>
        <w:t>Os testes têm</w:t>
      </w:r>
      <w:r w:rsidR="003E00B4" w:rsidRPr="007E4262">
        <w:rPr>
          <w:rFonts w:cs="Times New Roman"/>
        </w:rPr>
        <w:t xml:space="preserve"> por objetivo </w:t>
      </w:r>
      <w:r w:rsidR="00CA6C4F" w:rsidRPr="007E4262">
        <w:rPr>
          <w:rFonts w:cs="Times New Roman"/>
        </w:rPr>
        <w:t>verificar</w:t>
      </w:r>
      <w:r w:rsidR="003E00B4" w:rsidRPr="007E4262">
        <w:rPr>
          <w:rFonts w:cs="Times New Roman"/>
        </w:rPr>
        <w:t xml:space="preserve"> a funcionalidade e os limites do algoritmo. </w:t>
      </w:r>
    </w:p>
    <w:p w:rsidR="003E00B4" w:rsidRPr="007E4262" w:rsidRDefault="003E00B4" w:rsidP="00ED6D0B">
      <w:pPr>
        <w:spacing w:after="120" w:line="360" w:lineRule="auto"/>
        <w:jc w:val="both"/>
        <w:rPr>
          <w:rFonts w:eastAsiaTheme="minorEastAsia" w:cs="Times New Roman"/>
        </w:rPr>
      </w:pPr>
      <w:r w:rsidRPr="007E4262">
        <w:rPr>
          <w:rFonts w:cs="Times New Roman"/>
        </w:rPr>
        <w:lastRenderedPageBreak/>
        <w:tab/>
        <w:t xml:space="preserve">A primeira bateria de teste visa </w:t>
      </w:r>
      <w:r w:rsidR="00365358">
        <w:rPr>
          <w:rFonts w:cs="Times New Roman"/>
        </w:rPr>
        <w:t xml:space="preserve">a </w:t>
      </w:r>
      <w:r w:rsidRPr="007E4262">
        <w:rPr>
          <w:rFonts w:cs="Times New Roman"/>
        </w:rPr>
        <w:t xml:space="preserve">verificar até qual valor de contraste </w:t>
      </w:r>
      <m:oMath>
        <m:r>
          <w:rPr>
            <w:rFonts w:ascii="Cambria Math" w:hAnsi="Cambria Math" w:cs="Times New Roman"/>
          </w:rPr>
          <m:t>(I)</m:t>
        </m:r>
      </m:oMath>
      <w:r w:rsidRPr="007E4262">
        <w:rPr>
          <w:rFonts w:cs="Times New Roman"/>
        </w:rPr>
        <w:t xml:space="preserve"> o algoritmo</w:t>
      </w:r>
      <w:r w:rsidR="00365358">
        <w:rPr>
          <w:rFonts w:cs="Times New Roman"/>
        </w:rPr>
        <w:t>,</w:t>
      </w:r>
      <w:r w:rsidRPr="007E4262">
        <w:rPr>
          <w:rFonts w:cs="Times New Roman"/>
        </w:rPr>
        <w:t xml:space="preserve"> partindo de um meio inicial neutro</w:t>
      </w:r>
      <w:r w:rsidR="00365358">
        <w:rPr>
          <w:rFonts w:cs="Times New Roman"/>
        </w:rPr>
        <w:t>,</w:t>
      </w:r>
      <w:r w:rsidRPr="007E4262">
        <w:rPr>
          <w:rFonts w:cs="Times New Roman"/>
        </w:rPr>
        <w:t xml:space="preserve"> consegue recuperar o </w:t>
      </w:r>
      <w:r w:rsidR="00E550F6" w:rsidRPr="00733270">
        <w:rPr>
          <w:rFonts w:cs="Times New Roman"/>
          <w:i/>
        </w:rPr>
        <w:t>phantom</w:t>
      </w:r>
      <w:r w:rsidRPr="007E4262">
        <w:rPr>
          <w:rFonts w:cs="Times New Roman"/>
        </w:rPr>
        <w:t>. Para tanto, realizam</w:t>
      </w:r>
      <w:r w:rsidR="00365358">
        <w:rPr>
          <w:rFonts w:cs="Times New Roman"/>
        </w:rPr>
        <w:t>-se</w:t>
      </w:r>
      <w:r w:rsidRPr="007E4262">
        <w:rPr>
          <w:rFonts w:cs="Times New Roman"/>
        </w:rPr>
        <w:t xml:space="preserve"> simulações com diferentes valores de </w:t>
      </w:r>
      <m:oMath>
        <m:d>
          <m:dPr>
            <m:ctrlPr>
              <w:rPr>
                <w:rFonts w:ascii="Cambria Math" w:hAnsi="Cambria Math" w:cs="Times New Roman"/>
                <w:i/>
              </w:rPr>
            </m:ctrlPr>
          </m:dPr>
          <m:e>
            <m:r>
              <w:rPr>
                <w:rFonts w:ascii="Cambria Math" w:hAnsi="Cambria Math" w:cs="Times New Roman"/>
              </w:rPr>
              <m:t>I</m:t>
            </m:r>
          </m:e>
        </m:d>
      </m:oMath>
      <w:r w:rsidRPr="007E4262">
        <w:rPr>
          <w:rFonts w:eastAsiaTheme="minorEastAsia" w:cs="Times New Roman"/>
        </w:rPr>
        <w:t xml:space="preserve"> e deixam</w:t>
      </w:r>
      <w:r w:rsidR="00365358">
        <w:rPr>
          <w:rFonts w:eastAsiaTheme="minorEastAsia" w:cs="Times New Roman"/>
        </w:rPr>
        <w:t>-se</w:t>
      </w:r>
      <w:r w:rsidRPr="007E4262">
        <w:rPr>
          <w:rFonts w:eastAsiaTheme="minorEastAsia" w:cs="Times New Roman"/>
        </w:rPr>
        <w:t xml:space="preserve"> os demais valores constantes.</w:t>
      </w:r>
    </w:p>
    <w:p w:rsidR="003E00B4" w:rsidRPr="007E4262" w:rsidRDefault="003E00B4" w:rsidP="00ED6D0B">
      <w:pPr>
        <w:spacing w:after="120" w:line="360" w:lineRule="auto"/>
        <w:jc w:val="both"/>
        <w:rPr>
          <w:rFonts w:eastAsiaTheme="minorEastAsia" w:cs="Times New Roman"/>
        </w:rPr>
      </w:pPr>
      <w:r w:rsidRPr="007E4262">
        <w:rPr>
          <w:rFonts w:eastAsiaTheme="minorEastAsia" w:cs="Times New Roman"/>
        </w:rPr>
        <w:tab/>
      </w:r>
      <w:r w:rsidRPr="007E4262">
        <w:rPr>
          <w:rFonts w:cs="Times New Roman"/>
        </w:rPr>
        <w:t xml:space="preserve">A segunda bateria de teste visa </w:t>
      </w:r>
      <w:r w:rsidR="00365358">
        <w:rPr>
          <w:rFonts w:cs="Times New Roman"/>
        </w:rPr>
        <w:t xml:space="preserve">a </w:t>
      </w:r>
      <w:r w:rsidRPr="007E4262">
        <w:rPr>
          <w:rFonts w:cs="Times New Roman"/>
        </w:rPr>
        <w:t>verificar a convergência do algoritmo</w:t>
      </w:r>
      <w:r w:rsidR="00365358">
        <w:rPr>
          <w:rFonts w:cs="Times New Roman"/>
        </w:rPr>
        <w:t>,</w:t>
      </w:r>
      <w:r w:rsidRPr="007E4262">
        <w:rPr>
          <w:rFonts w:cs="Times New Roman"/>
        </w:rPr>
        <w:t xml:space="preserve"> partindo de um meio com a mesma forma que o </w:t>
      </w:r>
      <w:r w:rsidR="00E550F6" w:rsidRPr="00733270">
        <w:rPr>
          <w:rFonts w:cs="Times New Roman"/>
          <w:i/>
        </w:rPr>
        <w:t>phantom</w:t>
      </w:r>
      <w:r w:rsidR="00365358">
        <w:rPr>
          <w:rFonts w:cs="Times New Roman"/>
        </w:rPr>
        <w:t>,</w:t>
      </w:r>
      <w:r w:rsidRPr="007E4262">
        <w:rPr>
          <w:rFonts w:cs="Times New Roman"/>
        </w:rPr>
        <w:t xml:space="preserve"> mas com coeficiente da velocidade de propagação do som </w:t>
      </w:r>
      <m:oMath>
        <m:r>
          <w:rPr>
            <w:rFonts w:ascii="Cambria Math" w:hAnsi="Cambria Math" w:cs="Times New Roman"/>
          </w:rPr>
          <m:t>(c)</m:t>
        </m:r>
      </m:oMath>
      <w:r w:rsidRPr="007E4262">
        <w:rPr>
          <w:rFonts w:cs="Times New Roman"/>
        </w:rPr>
        <w:t xml:space="preserve"> diferente. Para tanto, realizam</w:t>
      </w:r>
      <w:r w:rsidR="00365358">
        <w:rPr>
          <w:rFonts w:cs="Times New Roman"/>
        </w:rPr>
        <w:t>-se</w:t>
      </w:r>
      <w:r w:rsidRPr="007E4262">
        <w:rPr>
          <w:rFonts w:cs="Times New Roman"/>
        </w:rPr>
        <w:t xml:space="preserve"> simulações com </w:t>
      </w:r>
      <w:r w:rsidR="00E550F6" w:rsidRPr="00733270">
        <w:rPr>
          <w:rFonts w:cs="Times New Roman"/>
          <w:i/>
        </w:rPr>
        <w:t>phantom</w:t>
      </w:r>
      <w:r w:rsidRPr="00733270">
        <w:rPr>
          <w:rFonts w:cs="Times New Roman"/>
          <w:i/>
        </w:rPr>
        <w:t>s</w:t>
      </w:r>
      <w:r w:rsidRPr="007E4262">
        <w:rPr>
          <w:rFonts w:cs="Times New Roman"/>
        </w:rPr>
        <w:t xml:space="preserve"> com diferentes </w:t>
      </w:r>
      <m:oMath>
        <m:d>
          <m:dPr>
            <m:ctrlPr>
              <w:rPr>
                <w:rFonts w:ascii="Cambria Math" w:hAnsi="Cambria Math" w:cs="Times New Roman"/>
                <w:i/>
              </w:rPr>
            </m:ctrlPr>
          </m:dPr>
          <m:e>
            <m:r>
              <w:rPr>
                <w:rFonts w:ascii="Cambria Math" w:hAnsi="Cambria Math" w:cs="Times New Roman"/>
              </w:rPr>
              <m:t>I</m:t>
            </m:r>
          </m:e>
        </m:d>
      </m:oMath>
      <w:r w:rsidR="00365358">
        <w:rPr>
          <w:rFonts w:eastAsiaTheme="minorEastAsia" w:cs="Times New Roman"/>
        </w:rPr>
        <w:t>,</w:t>
      </w:r>
      <w:r w:rsidRPr="007E4262">
        <w:rPr>
          <w:rFonts w:eastAsiaTheme="minorEastAsia" w:cs="Times New Roman"/>
        </w:rPr>
        <w:t xml:space="preserve"> partindo de </w:t>
      </w:r>
      <w:r w:rsidR="00E550F6" w:rsidRPr="00733270">
        <w:rPr>
          <w:rFonts w:eastAsiaTheme="minorEastAsia" w:cs="Times New Roman"/>
          <w:i/>
        </w:rPr>
        <w:t>phantom</w:t>
      </w:r>
      <w:r w:rsidRPr="00733270">
        <w:rPr>
          <w:rFonts w:eastAsiaTheme="minorEastAsia" w:cs="Times New Roman"/>
          <w:i/>
        </w:rPr>
        <w:t>s</w:t>
      </w:r>
      <w:r w:rsidRPr="007E4262">
        <w:rPr>
          <w:rFonts w:eastAsiaTheme="minorEastAsia" w:cs="Times New Roman"/>
        </w:rPr>
        <w:t xml:space="preserve"> com outros valores de </w:t>
      </w:r>
      <m:oMath>
        <m:r>
          <w:rPr>
            <w:rFonts w:ascii="Cambria Math" w:eastAsiaTheme="minorEastAsia" w:hAnsi="Cambria Math" w:cs="Times New Roman"/>
          </w:rPr>
          <m:t>(I)</m:t>
        </m:r>
      </m:oMath>
      <w:r w:rsidR="00FD1F4E" w:rsidRPr="007E4262">
        <w:rPr>
          <w:rFonts w:eastAsiaTheme="minorEastAsia" w:cs="Times New Roman"/>
        </w:rPr>
        <w:t xml:space="preserve">, </w:t>
      </w:r>
      <w:r w:rsidR="00365358">
        <w:rPr>
          <w:rFonts w:eastAsiaTheme="minorEastAsia" w:cs="Times New Roman"/>
        </w:rPr>
        <w:t xml:space="preserve">mas </w:t>
      </w:r>
      <w:r w:rsidRPr="007E4262">
        <w:rPr>
          <w:rFonts w:eastAsiaTheme="minorEastAsia" w:cs="Times New Roman"/>
        </w:rPr>
        <w:t>os demais parâmetros permanecem constantes.</w:t>
      </w:r>
    </w:p>
    <w:p w:rsidR="003E00B4" w:rsidRPr="007E4262" w:rsidRDefault="003E00B4" w:rsidP="00ED6D0B">
      <w:pPr>
        <w:spacing w:after="120" w:line="360" w:lineRule="auto"/>
        <w:jc w:val="both"/>
        <w:rPr>
          <w:rFonts w:cs="Times New Roman"/>
        </w:rPr>
      </w:pPr>
      <w:r w:rsidRPr="007E4262">
        <w:rPr>
          <w:rFonts w:eastAsiaTheme="minorEastAsia" w:cs="Times New Roman"/>
        </w:rPr>
        <w:tab/>
      </w:r>
      <w:r w:rsidRPr="007E4262">
        <w:rPr>
          <w:rFonts w:cs="Times New Roman"/>
        </w:rPr>
        <w:t xml:space="preserve">A terceira bateria de teste visa </w:t>
      </w:r>
      <w:r w:rsidR="00365358">
        <w:rPr>
          <w:rFonts w:cs="Times New Roman"/>
        </w:rPr>
        <w:t xml:space="preserve">a </w:t>
      </w:r>
      <w:r w:rsidRPr="007E4262">
        <w:rPr>
          <w:rFonts w:cs="Times New Roman"/>
        </w:rPr>
        <w:t>verificar a convergência do algoritmo</w:t>
      </w:r>
      <w:r w:rsidR="00365358">
        <w:rPr>
          <w:rFonts w:cs="Times New Roman"/>
        </w:rPr>
        <w:t>,</w:t>
      </w:r>
      <w:r w:rsidRPr="007E4262">
        <w:rPr>
          <w:rFonts w:cs="Times New Roman"/>
        </w:rPr>
        <w:t xml:space="preserve"> partindo de um meio com os mesmos coeficientes da velocidade de propagação do som </w:t>
      </w:r>
      <m:oMath>
        <m:r>
          <w:rPr>
            <w:rFonts w:ascii="Cambria Math" w:hAnsi="Cambria Math" w:cs="Times New Roman"/>
          </w:rPr>
          <m:t>(c)</m:t>
        </m:r>
      </m:oMath>
      <w:r w:rsidRPr="007E4262">
        <w:rPr>
          <w:rFonts w:cs="Times New Roman"/>
        </w:rPr>
        <w:t xml:space="preserve"> que o </w:t>
      </w:r>
      <w:r w:rsidR="00365358">
        <w:rPr>
          <w:rFonts w:cs="Times New Roman"/>
        </w:rPr>
        <w:t xml:space="preserve">do </w:t>
      </w:r>
      <w:r w:rsidR="00E550F6" w:rsidRPr="00733270">
        <w:rPr>
          <w:rFonts w:cs="Times New Roman"/>
          <w:i/>
        </w:rPr>
        <w:t>phantom</w:t>
      </w:r>
      <w:r w:rsidRPr="007E4262">
        <w:rPr>
          <w:rFonts w:cs="Times New Roman"/>
        </w:rPr>
        <w:t xml:space="preserve"> original, mas com a forma ligeiramente diferente. Para tanto, realizam</w:t>
      </w:r>
      <w:r w:rsidR="00365358">
        <w:rPr>
          <w:rFonts w:cs="Times New Roman"/>
        </w:rPr>
        <w:t>-se</w:t>
      </w:r>
      <w:r w:rsidRPr="007E4262">
        <w:rPr>
          <w:rFonts w:cs="Times New Roman"/>
        </w:rPr>
        <w:t xml:space="preserve"> simulações que parte</w:t>
      </w:r>
      <w:r w:rsidR="00365358">
        <w:rPr>
          <w:rFonts w:cs="Times New Roman"/>
        </w:rPr>
        <w:t>m</w:t>
      </w:r>
      <w:r w:rsidRPr="007E4262">
        <w:rPr>
          <w:rFonts w:cs="Times New Roman"/>
        </w:rPr>
        <w:t xml:space="preserve"> de um </w:t>
      </w:r>
      <w:r w:rsidR="00E550F6" w:rsidRPr="00733270">
        <w:rPr>
          <w:rFonts w:cs="Times New Roman"/>
          <w:i/>
        </w:rPr>
        <w:t>phantom</w:t>
      </w:r>
      <w:r w:rsidRPr="007E4262">
        <w:rPr>
          <w:rFonts w:cs="Times New Roman"/>
        </w:rPr>
        <w:t xml:space="preserve"> deformado, isto é, muda</w:t>
      </w:r>
      <w:r w:rsidR="00365358">
        <w:rPr>
          <w:rFonts w:cs="Times New Roman"/>
        </w:rPr>
        <w:t>-se</w:t>
      </w:r>
      <w:r w:rsidRPr="007E4262">
        <w:rPr>
          <w:rFonts w:cs="Times New Roman"/>
        </w:rPr>
        <w:t xml:space="preserve"> o domínio de cada uma das regiões, mas mant</w:t>
      </w:r>
      <w:r w:rsidR="00365358">
        <w:rPr>
          <w:rFonts w:cs="Times New Roman"/>
        </w:rPr>
        <w:t>êm-se</w:t>
      </w:r>
      <w:r w:rsidRPr="007E4262">
        <w:rPr>
          <w:rFonts w:cs="Times New Roman"/>
        </w:rPr>
        <w:t xml:space="preserve"> os coeficientes d</w:t>
      </w:r>
      <w:r w:rsidR="00365358">
        <w:rPr>
          <w:rFonts w:cs="Times New Roman"/>
        </w:rPr>
        <w:t>elas</w:t>
      </w:r>
      <w:r w:rsidRPr="007E4262">
        <w:rPr>
          <w:rFonts w:cs="Times New Roman"/>
        </w:rPr>
        <w:t>.</w:t>
      </w:r>
    </w:p>
    <w:p w:rsidR="003E00B4" w:rsidRPr="007E4262" w:rsidRDefault="003E00B4" w:rsidP="00ED6D0B">
      <w:pPr>
        <w:spacing w:after="120" w:line="360" w:lineRule="auto"/>
        <w:jc w:val="both"/>
        <w:rPr>
          <w:rFonts w:cs="Times New Roman"/>
        </w:rPr>
      </w:pPr>
      <w:r w:rsidRPr="007E4262">
        <w:rPr>
          <w:rFonts w:eastAsiaTheme="minorEastAsia" w:cs="Times New Roman"/>
        </w:rPr>
        <w:tab/>
      </w:r>
      <w:r w:rsidRPr="007E4262">
        <w:rPr>
          <w:rFonts w:cs="Times New Roman"/>
        </w:rPr>
        <w:t xml:space="preserve">A quarta bateria de teste visa </w:t>
      </w:r>
      <w:r w:rsidR="00005502">
        <w:rPr>
          <w:rFonts w:cs="Times New Roman"/>
        </w:rPr>
        <w:t xml:space="preserve">a </w:t>
      </w:r>
      <w:r w:rsidRPr="007E4262">
        <w:rPr>
          <w:rFonts w:cs="Times New Roman"/>
        </w:rPr>
        <w:t>verificar a influência do número de sensores no algoritmo e se o método de interpolação desenvolvido é adequado. Para tanto, realizam</w:t>
      </w:r>
      <w:r w:rsidR="00005502">
        <w:rPr>
          <w:rFonts w:cs="Times New Roman"/>
        </w:rPr>
        <w:t>-se</w:t>
      </w:r>
      <w:r w:rsidRPr="007E4262">
        <w:rPr>
          <w:rFonts w:cs="Times New Roman"/>
        </w:rPr>
        <w:t xml:space="preserve"> simulações com diferentes números de sensores e mant</w:t>
      </w:r>
      <w:r w:rsidR="00005502">
        <w:rPr>
          <w:rFonts w:cs="Times New Roman"/>
        </w:rPr>
        <w:t>êm-se</w:t>
      </w:r>
      <w:r w:rsidRPr="007E4262">
        <w:rPr>
          <w:rFonts w:cs="Times New Roman"/>
        </w:rPr>
        <w:t xml:space="preserve"> os demais parâmetros constantes.</w:t>
      </w:r>
    </w:p>
    <w:p w:rsidR="003E00B4" w:rsidRPr="007E4262" w:rsidRDefault="003E00B4" w:rsidP="00ED6D0B">
      <w:pPr>
        <w:spacing w:after="120" w:line="360" w:lineRule="auto"/>
        <w:jc w:val="both"/>
        <w:rPr>
          <w:rFonts w:cs="Times New Roman"/>
        </w:rPr>
      </w:pPr>
      <w:r w:rsidRPr="007E4262">
        <w:rPr>
          <w:rFonts w:cs="Times New Roman"/>
        </w:rPr>
        <w:tab/>
        <w:t xml:space="preserve">A quinta bateria de teste visa </w:t>
      </w:r>
      <w:r w:rsidR="00005502">
        <w:rPr>
          <w:rFonts w:cs="Times New Roman"/>
        </w:rPr>
        <w:t xml:space="preserve">a </w:t>
      </w:r>
      <w:r w:rsidRPr="007E4262">
        <w:rPr>
          <w:rFonts w:cs="Times New Roman"/>
        </w:rPr>
        <w:t>verificar a influência do número de fontes emissor</w:t>
      </w:r>
      <w:r w:rsidR="00005502">
        <w:rPr>
          <w:rFonts w:cs="Times New Roman"/>
        </w:rPr>
        <w:t>a</w:t>
      </w:r>
      <w:r w:rsidRPr="007E4262">
        <w:rPr>
          <w:rFonts w:cs="Times New Roman"/>
        </w:rPr>
        <w:t>s no algoritmo. Para tanto, realizam</w:t>
      </w:r>
      <w:r w:rsidR="00005502">
        <w:rPr>
          <w:rFonts w:cs="Times New Roman"/>
        </w:rPr>
        <w:t>-se</w:t>
      </w:r>
      <w:r w:rsidRPr="007E4262">
        <w:rPr>
          <w:rFonts w:cs="Times New Roman"/>
        </w:rPr>
        <w:t xml:space="preserve"> simulações com diferentes números de emissores e mant</w:t>
      </w:r>
      <w:r w:rsidR="00005502">
        <w:rPr>
          <w:rFonts w:cs="Times New Roman"/>
        </w:rPr>
        <w:t>ê</w:t>
      </w:r>
      <w:r w:rsidR="00E934CC">
        <w:rPr>
          <w:rFonts w:cs="Times New Roman"/>
        </w:rPr>
        <w:t>m</w:t>
      </w:r>
      <w:r w:rsidR="00005502">
        <w:rPr>
          <w:rFonts w:cs="Times New Roman"/>
        </w:rPr>
        <w:t>-se</w:t>
      </w:r>
      <w:r w:rsidRPr="007E4262">
        <w:rPr>
          <w:rFonts w:cs="Times New Roman"/>
        </w:rPr>
        <w:t xml:space="preserve"> os demais parâmetros constantes. </w:t>
      </w:r>
    </w:p>
    <w:p w:rsidR="003E00B4" w:rsidRPr="00005502" w:rsidRDefault="00005502" w:rsidP="00005502">
      <w:pPr>
        <w:spacing w:after="120" w:line="360" w:lineRule="auto"/>
        <w:ind w:firstLine="709"/>
        <w:rPr>
          <w:rFonts w:cs="Times New Roman"/>
        </w:rPr>
      </w:pPr>
      <w:r w:rsidRPr="00005502">
        <w:rPr>
          <w:rFonts w:cs="Times New Roman"/>
        </w:rPr>
        <w:t xml:space="preserve">Os </w:t>
      </w:r>
      <w:r w:rsidRPr="00005502">
        <w:rPr>
          <w:rFonts w:cs="Times New Roman"/>
          <w:b/>
        </w:rPr>
        <w:t xml:space="preserve">resultados desses </w:t>
      </w:r>
      <w:r w:rsidR="003E00B4" w:rsidRPr="00005502">
        <w:rPr>
          <w:rFonts w:cs="Times New Roman"/>
          <w:b/>
        </w:rPr>
        <w:t>testes</w:t>
      </w:r>
      <w:r w:rsidRPr="00005502">
        <w:rPr>
          <w:rFonts w:cs="Times New Roman"/>
        </w:rPr>
        <w:t xml:space="preserve"> foram os seguintes:</w:t>
      </w:r>
    </w:p>
    <w:p w:rsidR="003E00B4" w:rsidRPr="007E4262" w:rsidRDefault="003E00B4" w:rsidP="00005502">
      <w:pPr>
        <w:spacing w:after="120" w:line="360" w:lineRule="auto"/>
        <w:ind w:firstLine="709"/>
        <w:rPr>
          <w:rFonts w:cs="Times New Roman"/>
          <w:b/>
        </w:rPr>
      </w:pPr>
      <w:r w:rsidRPr="007E4262">
        <w:rPr>
          <w:rFonts w:cs="Times New Roman"/>
          <w:b/>
        </w:rPr>
        <w:t>1ª</w:t>
      </w:r>
      <w:r w:rsidR="003B1815">
        <w:rPr>
          <w:rFonts w:cs="Times New Roman"/>
          <w:b/>
        </w:rPr>
        <w:t xml:space="preserve"> </w:t>
      </w:r>
      <w:r w:rsidRPr="007E4262">
        <w:rPr>
          <w:rFonts w:cs="Times New Roman"/>
          <w:b/>
        </w:rPr>
        <w:t xml:space="preserve">Bateria – </w:t>
      </w:r>
      <w:r w:rsidRPr="007E4262">
        <w:rPr>
          <w:rFonts w:cs="Times New Roman"/>
        </w:rPr>
        <w:t xml:space="preserve">Teste de Contraste </w:t>
      </w:r>
      <m:oMath>
        <m:r>
          <w:rPr>
            <w:rFonts w:ascii="Cambria Math" w:hAnsi="Cambria Math" w:cs="Times New Roman"/>
          </w:rPr>
          <m:t>(I)</m:t>
        </m:r>
      </m:oMath>
      <w:r w:rsidR="00005502">
        <w:rPr>
          <w:rFonts w:eastAsiaTheme="minorEastAsia" w:cs="Times New Roman"/>
        </w:rPr>
        <w:t>,</w:t>
      </w:r>
      <w:r w:rsidRPr="007E4262">
        <w:rPr>
          <w:rFonts w:eastAsiaTheme="minorEastAsia" w:cs="Times New Roman"/>
        </w:rPr>
        <w:t xml:space="preserve"> partindo do meio neutro</w:t>
      </w:r>
      <w:r w:rsidR="00005502">
        <w:rPr>
          <w:rFonts w:cs="Times New Roman"/>
          <w:b/>
        </w:rPr>
        <w:t>:</w:t>
      </w:r>
    </w:p>
    <w:tbl>
      <w:tblPr>
        <w:tblStyle w:val="Tabelacomgrade"/>
        <w:tblW w:w="0" w:type="auto"/>
        <w:jc w:val="center"/>
        <w:tblLook w:val="04A0" w:firstRow="1" w:lastRow="0" w:firstColumn="1" w:lastColumn="0" w:noHBand="0" w:noVBand="1"/>
      </w:tblPr>
      <w:tblGrid>
        <w:gridCol w:w="1838"/>
        <w:gridCol w:w="2126"/>
      </w:tblGrid>
      <w:tr w:rsidR="003E00B4" w:rsidRPr="007E4262" w:rsidTr="000749E3">
        <w:trPr>
          <w:jc w:val="center"/>
        </w:trPr>
        <w:tc>
          <w:tcPr>
            <w:tcW w:w="3964" w:type="dxa"/>
            <w:gridSpan w:val="2"/>
            <w:vAlign w:val="center"/>
          </w:tcPr>
          <w:p w:rsidR="003E00B4" w:rsidRPr="007E4262" w:rsidRDefault="003E00B4" w:rsidP="000749E3">
            <w:pPr>
              <w:spacing w:after="120"/>
              <w:rPr>
                <w:rFonts w:cs="Times New Roman"/>
                <w:b/>
              </w:rPr>
            </w:pPr>
            <w:r w:rsidRPr="007E4262">
              <w:rPr>
                <w:rFonts w:cs="Times New Roman"/>
                <w:b/>
              </w:rPr>
              <w:t>Parâmetros constantes</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 xml:space="preserve">N </w:t>
            </w:r>
            <w:r w:rsidR="00E550F6" w:rsidRPr="00733270">
              <w:rPr>
                <w:rFonts w:cs="Times New Roman"/>
                <w:i/>
              </w:rPr>
              <w:t>phantom</w:t>
            </w:r>
          </w:p>
        </w:tc>
        <w:tc>
          <w:tcPr>
            <w:tcW w:w="2126" w:type="dxa"/>
            <w:vAlign w:val="center"/>
          </w:tcPr>
          <w:p w:rsidR="003E00B4" w:rsidRPr="007E4262" w:rsidRDefault="003E00B4" w:rsidP="000749E3">
            <w:pPr>
              <w:spacing w:after="120"/>
              <w:rPr>
                <w:rFonts w:cs="Times New Roman"/>
              </w:rPr>
            </w:pPr>
            <w:r w:rsidRPr="007E4262">
              <w:rPr>
                <w:rFonts w:cs="Times New Roman"/>
              </w:rPr>
              <w:t>256</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 xml:space="preserve">CFL </w:t>
            </w:r>
            <w:r w:rsidR="00E550F6" w:rsidRPr="00733270">
              <w:rPr>
                <w:rFonts w:cs="Times New Roman"/>
                <w:i/>
              </w:rPr>
              <w:t>phantom</w:t>
            </w:r>
          </w:p>
        </w:tc>
        <w:tc>
          <w:tcPr>
            <w:tcW w:w="2126" w:type="dxa"/>
            <w:vAlign w:val="center"/>
          </w:tcPr>
          <w:p w:rsidR="003E00B4" w:rsidRPr="007E4262" w:rsidRDefault="003E00B4" w:rsidP="000749E3">
            <w:pPr>
              <w:spacing w:after="120"/>
              <w:rPr>
                <w:rFonts w:cs="Times New Roman"/>
              </w:rPr>
            </w:pPr>
            <w:r w:rsidRPr="007E4262">
              <w:rPr>
                <w:rFonts w:cs="Times New Roman"/>
              </w:rPr>
              <w:t>0.1</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N algoritmo</w:t>
            </w:r>
          </w:p>
        </w:tc>
        <w:tc>
          <w:tcPr>
            <w:tcW w:w="2126" w:type="dxa"/>
            <w:vAlign w:val="center"/>
          </w:tcPr>
          <w:p w:rsidR="003E00B4" w:rsidRPr="007E4262" w:rsidRDefault="003E00B4" w:rsidP="000749E3">
            <w:pPr>
              <w:spacing w:after="120"/>
              <w:rPr>
                <w:rFonts w:cs="Times New Roman"/>
              </w:rPr>
            </w:pPr>
            <w:r w:rsidRPr="007E4262">
              <w:rPr>
                <w:rFonts w:cs="Times New Roman"/>
              </w:rPr>
              <w:t>96</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 xml:space="preserve">CFL algoritmo </w:t>
            </w:r>
          </w:p>
        </w:tc>
        <w:tc>
          <w:tcPr>
            <w:tcW w:w="2126" w:type="dxa"/>
            <w:vAlign w:val="center"/>
          </w:tcPr>
          <w:p w:rsidR="003E00B4" w:rsidRPr="007E4262" w:rsidRDefault="003E00B4" w:rsidP="000749E3">
            <w:pPr>
              <w:spacing w:after="120"/>
              <w:rPr>
                <w:rFonts w:cs="Times New Roman"/>
              </w:rPr>
            </w:pPr>
            <w:r w:rsidRPr="007E4262">
              <w:rPr>
                <w:rFonts w:cs="Times New Roman"/>
              </w:rPr>
              <w:t>0.3</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Tipo de Borda</w:t>
            </w:r>
          </w:p>
        </w:tc>
        <w:tc>
          <w:tcPr>
            <w:tcW w:w="2126" w:type="dxa"/>
            <w:vAlign w:val="center"/>
          </w:tcPr>
          <w:p w:rsidR="003E00B4" w:rsidRPr="007E4262" w:rsidRDefault="003E00B4" w:rsidP="000749E3">
            <w:pPr>
              <w:spacing w:after="120"/>
              <w:rPr>
                <w:rFonts w:cs="Times New Roman"/>
              </w:rPr>
            </w:pPr>
            <w:r w:rsidRPr="007E4262">
              <w:rPr>
                <w:rFonts w:cs="Times New Roman"/>
              </w:rPr>
              <w:t>Anel quadrado</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nSenores</w:t>
            </w:r>
          </w:p>
        </w:tc>
        <w:tc>
          <w:tcPr>
            <w:tcW w:w="2126" w:type="dxa"/>
            <w:vAlign w:val="center"/>
          </w:tcPr>
          <w:p w:rsidR="003E00B4" w:rsidRPr="007E4262" w:rsidRDefault="003E00B4" w:rsidP="000749E3">
            <w:pPr>
              <w:spacing w:after="120"/>
              <w:rPr>
                <w:rFonts w:cs="Times New Roman"/>
              </w:rPr>
            </w:pPr>
            <w:r w:rsidRPr="007E4262">
              <w:rPr>
                <w:rFonts w:cs="Times New Roman"/>
              </w:rPr>
              <w:t>Continuo (694)</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nFontes</w:t>
            </w:r>
          </w:p>
        </w:tc>
        <w:tc>
          <w:tcPr>
            <w:tcW w:w="2126" w:type="dxa"/>
            <w:vAlign w:val="center"/>
          </w:tcPr>
          <w:p w:rsidR="003E00B4" w:rsidRPr="007E4262" w:rsidRDefault="003E00B4" w:rsidP="000749E3">
            <w:pPr>
              <w:spacing w:after="120"/>
              <w:rPr>
                <w:rFonts w:cs="Times New Roman"/>
              </w:rPr>
            </w:pPr>
            <w:r w:rsidRPr="007E4262">
              <w:rPr>
                <w:rFonts w:cs="Times New Roman"/>
              </w:rPr>
              <w:t>60</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nIterações</w:t>
            </w:r>
          </w:p>
        </w:tc>
        <w:tc>
          <w:tcPr>
            <w:tcW w:w="2126" w:type="dxa"/>
            <w:vAlign w:val="center"/>
          </w:tcPr>
          <w:p w:rsidR="003E00B4" w:rsidRPr="007E4262" w:rsidRDefault="003E00B4" w:rsidP="000749E3">
            <w:pPr>
              <w:spacing w:after="120"/>
              <w:rPr>
                <w:rFonts w:cs="Times New Roman"/>
              </w:rPr>
            </w:pPr>
            <w:r w:rsidRPr="007E4262">
              <w:rPr>
                <w:rFonts w:cs="Times New Roman"/>
              </w:rPr>
              <w:t>180</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lastRenderedPageBreak/>
              <w:t>Meio inicial</w:t>
            </w:r>
          </w:p>
        </w:tc>
        <w:tc>
          <w:tcPr>
            <w:tcW w:w="2126" w:type="dxa"/>
            <w:vAlign w:val="center"/>
          </w:tcPr>
          <w:p w:rsidR="003E00B4" w:rsidRPr="007E4262" w:rsidRDefault="003E00B4" w:rsidP="000749E3">
            <w:pPr>
              <w:spacing w:after="120"/>
              <w:rPr>
                <w:rFonts w:cs="Times New Roman"/>
              </w:rPr>
            </w:pPr>
            <w:r w:rsidRPr="007E4262">
              <w:rPr>
                <w:rFonts w:cs="Times New Roman"/>
              </w:rPr>
              <w:t xml:space="preserve">Neutro </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w:r w:rsidRPr="007E4262">
              <w:rPr>
                <w:rFonts w:cs="Times New Roman"/>
              </w:rPr>
              <w:t>Fator media</w:t>
            </w:r>
          </w:p>
        </w:tc>
        <w:tc>
          <w:tcPr>
            <w:tcW w:w="2126" w:type="dxa"/>
            <w:vAlign w:val="center"/>
          </w:tcPr>
          <w:p w:rsidR="003E00B4" w:rsidRPr="007E4262" w:rsidRDefault="003E00B4" w:rsidP="000749E3">
            <w:pPr>
              <w:spacing w:after="120"/>
              <w:rPr>
                <w:rFonts w:cs="Times New Roman"/>
              </w:rPr>
            </w:pPr>
            <w:r w:rsidRPr="007E4262">
              <w:rPr>
                <w:rFonts w:cs="Times New Roman"/>
              </w:rPr>
              <w:t>0.025</w:t>
            </w:r>
          </w:p>
        </w:tc>
      </w:tr>
      <w:tr w:rsidR="003E00B4" w:rsidRPr="007E4262" w:rsidTr="000749E3">
        <w:trPr>
          <w:jc w:val="center"/>
        </w:trPr>
        <w:tc>
          <w:tcPr>
            <w:tcW w:w="1838" w:type="dxa"/>
            <w:vAlign w:val="center"/>
          </w:tcPr>
          <w:p w:rsidR="003E00B4" w:rsidRPr="007E4262" w:rsidRDefault="003E00B4" w:rsidP="000749E3">
            <w:pPr>
              <w:spacing w:after="120"/>
              <w:rPr>
                <w:rFonts w:cs="Times New Roman"/>
              </w:rPr>
            </w:pPr>
            <m:oMathPara>
              <m:oMath>
                <m:r>
                  <w:rPr>
                    <w:rFonts w:ascii="Cambria Math" w:hAnsi="Cambria Math" w:cs="Times New Roman"/>
                  </w:rPr>
                  <m:t>ω</m:t>
                </m:r>
              </m:oMath>
            </m:oMathPara>
          </w:p>
        </w:tc>
        <w:tc>
          <w:tcPr>
            <w:tcW w:w="2126" w:type="dxa"/>
            <w:vAlign w:val="center"/>
          </w:tcPr>
          <w:p w:rsidR="003E00B4" w:rsidRPr="007E4262" w:rsidRDefault="003E00B4" w:rsidP="000749E3">
            <w:pPr>
              <w:spacing w:after="120"/>
              <w:rPr>
                <w:rFonts w:cs="Times New Roman"/>
              </w:rPr>
            </w:pPr>
            <w:r w:rsidRPr="007E4262">
              <w:rPr>
                <w:rFonts w:cs="Times New Roman"/>
              </w:rPr>
              <w:t>3</w:t>
            </w:r>
          </w:p>
        </w:tc>
      </w:tr>
      <w:tr w:rsidR="003E00B4" w:rsidRPr="007E4262" w:rsidTr="000749E3">
        <w:trPr>
          <w:jc w:val="center"/>
        </w:trPr>
        <w:tc>
          <w:tcPr>
            <w:tcW w:w="3964" w:type="dxa"/>
            <w:gridSpan w:val="2"/>
            <w:vAlign w:val="center"/>
          </w:tcPr>
          <w:p w:rsidR="003E00B4" w:rsidRPr="007E4262" w:rsidRDefault="003E00B4" w:rsidP="000749E3">
            <w:pPr>
              <w:spacing w:after="120"/>
              <w:rPr>
                <w:rFonts w:cs="Times New Roman"/>
                <w:b/>
              </w:rPr>
            </w:pPr>
            <w:r w:rsidRPr="007E4262">
              <w:rPr>
                <w:rFonts w:cs="Times New Roman"/>
                <w:b/>
              </w:rPr>
              <w:t>Parâmetros alterados</w:t>
            </w:r>
          </w:p>
        </w:tc>
      </w:tr>
      <w:tr w:rsidR="003E00B4" w:rsidRPr="007E4262" w:rsidTr="000749E3">
        <w:trPr>
          <w:jc w:val="center"/>
        </w:trPr>
        <w:tc>
          <w:tcPr>
            <w:tcW w:w="1838" w:type="dxa"/>
            <w:vAlign w:val="center"/>
          </w:tcPr>
          <w:p w:rsidR="003E00B4" w:rsidRPr="007E4262" w:rsidRDefault="003E00B4" w:rsidP="000749E3">
            <w:pPr>
              <w:spacing w:after="120"/>
              <w:rPr>
                <w:rFonts w:eastAsia="Calibri" w:cs="Times New Roman"/>
              </w:rPr>
            </w:pPr>
            <m:oMath>
              <m:r>
                <w:rPr>
                  <w:rFonts w:ascii="Cambria Math" w:hAnsi="Cambria Math" w:cs="Times New Roman"/>
                </w:rPr>
                <m:t>I</m:t>
              </m:r>
            </m:oMath>
            <w:r w:rsidRPr="007E4262">
              <w:rPr>
                <w:rFonts w:cs="Times New Roman"/>
              </w:rPr>
              <w:t xml:space="preserve"> </w:t>
            </w:r>
            <w:r w:rsidR="00E550F6" w:rsidRPr="00733270">
              <w:rPr>
                <w:rFonts w:cs="Times New Roman"/>
                <w:i/>
              </w:rPr>
              <w:t>phantom</w:t>
            </w:r>
          </w:p>
        </w:tc>
        <w:tc>
          <w:tcPr>
            <w:tcW w:w="2126" w:type="dxa"/>
            <w:vAlign w:val="center"/>
          </w:tcPr>
          <w:p w:rsidR="003E00B4" w:rsidRPr="007E4262" w:rsidRDefault="003E00B4" w:rsidP="000749E3">
            <w:pPr>
              <w:spacing w:after="120"/>
              <w:rPr>
                <w:rFonts w:cs="Times New Roman"/>
              </w:rPr>
            </w:pPr>
            <w:r w:rsidRPr="007E4262">
              <w:rPr>
                <w:rFonts w:cs="Times New Roman"/>
              </w:rPr>
              <w:t>3, 6 e 9</w:t>
            </w:r>
          </w:p>
        </w:tc>
      </w:tr>
    </w:tbl>
    <w:p w:rsidR="007B715B" w:rsidRPr="007E4262" w:rsidRDefault="007B715B" w:rsidP="00ED6D0B">
      <w:pPr>
        <w:spacing w:after="120" w:line="360" w:lineRule="auto"/>
        <w:rPr>
          <w:rFonts w:cs="Times New Roman"/>
        </w:rPr>
      </w:pPr>
    </w:p>
    <w:p w:rsidR="003E00B4" w:rsidRPr="007E4262" w:rsidRDefault="003E00B4" w:rsidP="00ED6D0B">
      <w:pPr>
        <w:spacing w:after="120" w:line="360" w:lineRule="auto"/>
        <w:rPr>
          <w:rFonts w:eastAsiaTheme="minorEastAsia" w:cs="Times New Roman"/>
        </w:rPr>
      </w:pPr>
      <w:r w:rsidRPr="007E4262">
        <w:rPr>
          <w:rFonts w:cs="Times New Roman"/>
          <w:noProof/>
          <w:lang w:eastAsia="pt-BR"/>
        </w:rPr>
        <w:drawing>
          <wp:anchor distT="0" distB="0" distL="114300" distR="114300" simplePos="0" relativeHeight="251643904" behindDoc="1" locked="0" layoutInCell="1" allowOverlap="1" wp14:anchorId="5B63D2FC" wp14:editId="1FA1E66A">
            <wp:simplePos x="0" y="0"/>
            <wp:positionH relativeFrom="margin">
              <wp:posOffset>2005965</wp:posOffset>
            </wp:positionH>
            <wp:positionV relativeFrom="paragraph">
              <wp:posOffset>236953</wp:posOffset>
            </wp:positionV>
            <wp:extent cx="3238500" cy="2532222"/>
            <wp:effectExtent l="0" t="0" r="0" b="1905"/>
            <wp:wrapNone/>
            <wp:docPr id="454" name="Imagem 454" descr="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c"/>
                    <pic:cNvPicPr>
                      <a:picLocks noChangeAspect="1" noChangeArrowheads="1"/>
                    </pic:cNvPicPr>
                  </pic:nvPicPr>
                  <pic:blipFill>
                    <a:blip r:embed="rId58" cstate="print">
                      <a:extLst>
                        <a:ext uri="{28A0092B-C50C-407E-A947-70E740481C1C}">
                          <a14:useLocalDpi xmlns:a14="http://schemas.microsoft.com/office/drawing/2010/main" val="0"/>
                        </a:ext>
                      </a:extLst>
                    </a:blip>
                    <a:srcRect l="4831" t="3528" r="5054" b="2336"/>
                    <a:stretch>
                      <a:fillRect/>
                    </a:stretch>
                  </pic:blipFill>
                  <pic:spPr bwMode="auto">
                    <a:xfrm>
                      <a:off x="0" y="0"/>
                      <a:ext cx="3247702" cy="25394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262">
        <w:rPr>
          <w:rFonts w:cs="Times New Roman"/>
        </w:rPr>
        <w:tab/>
        <w:t xml:space="preserve">Resultado </w:t>
      </w:r>
      <m:oMath>
        <m:r>
          <w:rPr>
            <w:rFonts w:ascii="Cambria Math" w:hAnsi="Cambria Math" w:cs="Times New Roman"/>
          </w:rPr>
          <m:t>I = 3</m:t>
        </m:r>
      </m:oMath>
    </w:p>
    <w:p w:rsidR="003E00B4" w:rsidRPr="007E4262" w:rsidRDefault="003E00B4" w:rsidP="00ED6D0B">
      <w:pPr>
        <w:spacing w:after="120" w:line="360" w:lineRule="auto"/>
        <w:rPr>
          <w:rFonts w:eastAsiaTheme="minorEastAsia" w:cs="Times New Roman"/>
        </w:rPr>
      </w:pPr>
      <w:r w:rsidRPr="007E4262">
        <w:rPr>
          <w:rFonts w:cs="Times New Roman"/>
          <w:noProof/>
          <w:lang w:eastAsia="pt-BR"/>
        </w:rPr>
        <w:drawing>
          <wp:inline distT="0" distB="0" distL="0" distR="0" wp14:anchorId="21113452" wp14:editId="2C10F007">
            <wp:extent cx="1971924" cy="2128013"/>
            <wp:effectExtent l="0" t="0" r="9525" b="5715"/>
            <wp:docPr id="455" name="Imagem 455" descr="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2a"/>
                    <pic:cNvPicPr>
                      <a:picLocks noChangeAspect="1" noChangeArrowheads="1"/>
                    </pic:cNvPicPr>
                  </pic:nvPicPr>
                  <pic:blipFill>
                    <a:blip r:embed="rId59" cstate="print">
                      <a:extLst>
                        <a:ext uri="{28A0092B-C50C-407E-A947-70E740481C1C}">
                          <a14:useLocalDpi xmlns:a14="http://schemas.microsoft.com/office/drawing/2010/main" val="0"/>
                        </a:ext>
                      </a:extLst>
                    </a:blip>
                    <a:srcRect l="27594" t="10214" r="27815" b="25728"/>
                    <a:stretch>
                      <a:fillRect/>
                    </a:stretch>
                  </pic:blipFill>
                  <pic:spPr bwMode="auto">
                    <a:xfrm>
                      <a:off x="0" y="0"/>
                      <a:ext cx="1989076" cy="2146523"/>
                    </a:xfrm>
                    <a:prstGeom prst="rect">
                      <a:avLst/>
                    </a:prstGeom>
                    <a:noFill/>
                    <a:ln>
                      <a:noFill/>
                    </a:ln>
                  </pic:spPr>
                </pic:pic>
              </a:graphicData>
            </a:graphic>
          </wp:inline>
        </w:drawing>
      </w:r>
    </w:p>
    <w:p w:rsidR="000337DA"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20D505E6" wp14:editId="27501BBA">
            <wp:extent cx="4781550" cy="3730116"/>
            <wp:effectExtent l="0" t="0" r="0" b="3810"/>
            <wp:docPr id="456" name="Imagem 456" descr="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b"/>
                    <pic:cNvPicPr>
                      <a:picLocks noChangeAspect="1" noChangeArrowheads="1"/>
                    </pic:cNvPicPr>
                  </pic:nvPicPr>
                  <pic:blipFill>
                    <a:blip r:embed="rId60" cstate="print">
                      <a:extLst>
                        <a:ext uri="{28A0092B-C50C-407E-A947-70E740481C1C}">
                          <a14:useLocalDpi xmlns:a14="http://schemas.microsoft.com/office/drawing/2010/main" val="0"/>
                        </a:ext>
                      </a:extLst>
                    </a:blip>
                    <a:srcRect l="5421" t="3633" r="5940" b="4385"/>
                    <a:stretch>
                      <a:fillRect/>
                    </a:stretch>
                  </pic:blipFill>
                  <pic:spPr bwMode="auto">
                    <a:xfrm>
                      <a:off x="0" y="0"/>
                      <a:ext cx="4788748" cy="3735731"/>
                    </a:xfrm>
                    <a:prstGeom prst="rect">
                      <a:avLst/>
                    </a:prstGeom>
                    <a:noFill/>
                    <a:ln>
                      <a:noFill/>
                    </a:ln>
                  </pic:spPr>
                </pic:pic>
              </a:graphicData>
            </a:graphic>
          </wp:inline>
        </w:drawing>
      </w:r>
    </w:p>
    <w:p w:rsidR="003E00B4" w:rsidRPr="00D1118D" w:rsidRDefault="000337DA" w:rsidP="00ED6D0B">
      <w:pPr>
        <w:pStyle w:val="Legenda"/>
        <w:spacing w:after="120" w:line="360" w:lineRule="auto"/>
        <w:jc w:val="center"/>
        <w:rPr>
          <w:rFonts w:eastAsiaTheme="minorEastAsia"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12</w:t>
      </w:r>
      <w:r w:rsidR="006D5C75">
        <w:rPr>
          <w:rFonts w:cs="Times New Roman"/>
          <w:sz w:val="22"/>
          <w:szCs w:val="22"/>
        </w:rPr>
        <w:fldChar w:fldCharType="end"/>
      </w:r>
      <w:r w:rsidRPr="00D1118D">
        <w:rPr>
          <w:rFonts w:cs="Times New Roman"/>
          <w:sz w:val="22"/>
          <w:szCs w:val="22"/>
        </w:rPr>
        <w:t xml:space="preserve"> Resultado da primeira bateria de teste (I=3)</w:t>
      </w:r>
    </w:p>
    <w:p w:rsidR="003E00B4" w:rsidRPr="007E4262" w:rsidRDefault="003E00B4" w:rsidP="00ED6D0B">
      <w:pPr>
        <w:spacing w:after="120" w:line="360" w:lineRule="auto"/>
        <w:jc w:val="center"/>
        <w:rPr>
          <w:rFonts w:cs="Times New Roman"/>
        </w:rPr>
      </w:pPr>
    </w:p>
    <w:p w:rsidR="003E00B4" w:rsidRPr="007E4262" w:rsidRDefault="00D1118D" w:rsidP="00ED6D0B">
      <w:pPr>
        <w:spacing w:after="120" w:line="360" w:lineRule="auto"/>
        <w:rPr>
          <w:rFonts w:eastAsiaTheme="minorEastAsia" w:cs="Times New Roman"/>
        </w:rPr>
      </w:pPr>
      <w:r w:rsidRPr="007E4262">
        <w:rPr>
          <w:rFonts w:cs="Times New Roman"/>
          <w:noProof/>
          <w:lang w:eastAsia="pt-BR"/>
        </w:rPr>
        <w:lastRenderedPageBreak/>
        <w:drawing>
          <wp:anchor distT="0" distB="0" distL="114300" distR="114300" simplePos="0" relativeHeight="251645952" behindDoc="1" locked="0" layoutInCell="1" allowOverlap="1" wp14:anchorId="474479E0" wp14:editId="29044EE8">
            <wp:simplePos x="0" y="0"/>
            <wp:positionH relativeFrom="column">
              <wp:posOffset>2534333</wp:posOffset>
            </wp:positionH>
            <wp:positionV relativeFrom="paragraph">
              <wp:posOffset>162069</wp:posOffset>
            </wp:positionV>
            <wp:extent cx="3528227" cy="2791184"/>
            <wp:effectExtent l="0" t="0" r="0" b="9525"/>
            <wp:wrapNone/>
            <wp:docPr id="457" name="Imagem 457" descr="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c"/>
                    <pic:cNvPicPr>
                      <a:picLocks noChangeAspect="1" noChangeArrowheads="1"/>
                    </pic:cNvPicPr>
                  </pic:nvPicPr>
                  <pic:blipFill>
                    <a:blip r:embed="rId56" cstate="print">
                      <a:extLst>
                        <a:ext uri="{28A0092B-C50C-407E-A947-70E740481C1C}">
                          <a14:useLocalDpi xmlns:a14="http://schemas.microsoft.com/office/drawing/2010/main" val="0"/>
                        </a:ext>
                      </a:extLst>
                    </a:blip>
                    <a:srcRect l="6349" t="3999" r="5997" b="3529"/>
                    <a:stretch>
                      <a:fillRect/>
                    </a:stretch>
                  </pic:blipFill>
                  <pic:spPr bwMode="auto">
                    <a:xfrm>
                      <a:off x="0" y="0"/>
                      <a:ext cx="3549164" cy="280774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4839" w:rsidRPr="007E4262">
        <w:rPr>
          <w:rFonts w:cs="Times New Roman"/>
          <w:noProof/>
          <w:lang w:eastAsia="pt-BR"/>
        </w:rPr>
        <w:drawing>
          <wp:anchor distT="0" distB="0" distL="114300" distR="114300" simplePos="0" relativeHeight="251670528" behindDoc="1" locked="0" layoutInCell="1" allowOverlap="1" wp14:anchorId="2553ED87" wp14:editId="1FCC2651">
            <wp:simplePos x="0" y="0"/>
            <wp:positionH relativeFrom="margin">
              <wp:align>left</wp:align>
            </wp:positionH>
            <wp:positionV relativeFrom="paragraph">
              <wp:posOffset>186055</wp:posOffset>
            </wp:positionV>
            <wp:extent cx="2488759" cy="2668468"/>
            <wp:effectExtent l="0" t="0" r="6985" b="0"/>
            <wp:wrapNone/>
            <wp:docPr id="458" name="Imagem 458"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a"/>
                    <pic:cNvPicPr>
                      <a:picLocks noChangeAspect="1" noChangeArrowheads="1"/>
                    </pic:cNvPicPr>
                  </pic:nvPicPr>
                  <pic:blipFill>
                    <a:blip r:embed="rId61">
                      <a:extLst>
                        <a:ext uri="{28A0092B-C50C-407E-A947-70E740481C1C}">
                          <a14:useLocalDpi xmlns:a14="http://schemas.microsoft.com/office/drawing/2010/main" val="0"/>
                        </a:ext>
                      </a:extLst>
                    </a:blip>
                    <a:srcRect l="27690" t="10353" r="27690" b="25412"/>
                    <a:stretch>
                      <a:fillRect/>
                    </a:stretch>
                  </pic:blipFill>
                  <pic:spPr bwMode="auto">
                    <a:xfrm>
                      <a:off x="0" y="0"/>
                      <a:ext cx="2493885" cy="2673965"/>
                    </a:xfrm>
                    <a:prstGeom prst="rect">
                      <a:avLst/>
                    </a:prstGeom>
                    <a:noFill/>
                    <a:ln>
                      <a:noFill/>
                    </a:ln>
                  </pic:spPr>
                </pic:pic>
              </a:graphicData>
            </a:graphic>
            <wp14:sizeRelH relativeFrom="page">
              <wp14:pctWidth>0</wp14:pctWidth>
            </wp14:sizeRelH>
            <wp14:sizeRelV relativeFrom="page">
              <wp14:pctHeight>0</wp14:pctHeight>
            </wp14:sizeRelV>
          </wp:anchor>
        </w:drawing>
      </w:r>
      <w:r w:rsidR="003E00B4" w:rsidRPr="007E4262">
        <w:rPr>
          <w:rFonts w:cs="Times New Roman"/>
        </w:rPr>
        <w:t xml:space="preserve">Resultado  </w:t>
      </w:r>
      <m:oMath>
        <m:r>
          <w:rPr>
            <w:rFonts w:ascii="Cambria Math" w:hAnsi="Cambria Math" w:cs="Times New Roman"/>
          </w:rPr>
          <m:t>I = 6</m:t>
        </m:r>
      </m:oMath>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6B4839" w:rsidP="00ED6D0B">
      <w:pPr>
        <w:spacing w:after="120" w:line="360" w:lineRule="auto"/>
        <w:rPr>
          <w:rFonts w:cs="Times New Roman"/>
        </w:rPr>
      </w:pPr>
    </w:p>
    <w:p w:rsidR="006B4839"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75E6B5D5" wp14:editId="2EDAA65D">
            <wp:extent cx="5012055" cy="4037330"/>
            <wp:effectExtent l="0" t="0" r="0" b="1270"/>
            <wp:docPr id="459" name="Imagem 459" descr="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b"/>
                    <pic:cNvPicPr>
                      <a:picLocks noChangeAspect="1" noChangeArrowheads="1"/>
                    </pic:cNvPicPr>
                  </pic:nvPicPr>
                  <pic:blipFill>
                    <a:blip r:embed="rId55">
                      <a:extLst>
                        <a:ext uri="{28A0092B-C50C-407E-A947-70E740481C1C}">
                          <a14:useLocalDpi xmlns:a14="http://schemas.microsoft.com/office/drawing/2010/main" val="0"/>
                        </a:ext>
                      </a:extLst>
                    </a:blip>
                    <a:srcRect l="5542" t="2780" r="7594" b="3613"/>
                    <a:stretch>
                      <a:fillRect/>
                    </a:stretch>
                  </pic:blipFill>
                  <pic:spPr bwMode="auto">
                    <a:xfrm>
                      <a:off x="0" y="0"/>
                      <a:ext cx="5012055" cy="4037330"/>
                    </a:xfrm>
                    <a:prstGeom prst="rect">
                      <a:avLst/>
                    </a:prstGeom>
                    <a:noFill/>
                    <a:ln>
                      <a:noFill/>
                    </a:ln>
                  </pic:spPr>
                </pic:pic>
              </a:graphicData>
            </a:graphic>
          </wp:inline>
        </w:drawing>
      </w:r>
    </w:p>
    <w:p w:rsidR="003E00B4" w:rsidRPr="00D1118D" w:rsidRDefault="006B4839"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13</w:t>
      </w:r>
      <w:r w:rsidR="006D5C75">
        <w:rPr>
          <w:rFonts w:cs="Times New Roman"/>
          <w:sz w:val="22"/>
          <w:szCs w:val="22"/>
        </w:rPr>
        <w:fldChar w:fldCharType="end"/>
      </w:r>
      <w:r w:rsidRPr="00D1118D">
        <w:rPr>
          <w:rFonts w:cs="Times New Roman"/>
          <w:sz w:val="22"/>
          <w:szCs w:val="22"/>
        </w:rPr>
        <w:t xml:space="preserve"> Resultado da primeira bateria de teste (I=6)</w:t>
      </w:r>
    </w:p>
    <w:p w:rsidR="006B4839" w:rsidRDefault="006B4839" w:rsidP="00ED6D0B">
      <w:pPr>
        <w:spacing w:after="120" w:line="360" w:lineRule="auto"/>
        <w:rPr>
          <w:rFonts w:cs="Times New Roman"/>
        </w:rPr>
      </w:pPr>
    </w:p>
    <w:p w:rsidR="00D1118D" w:rsidRPr="007E4262" w:rsidRDefault="00D1118D" w:rsidP="00ED6D0B">
      <w:pPr>
        <w:spacing w:after="120" w:line="360" w:lineRule="auto"/>
        <w:rPr>
          <w:rFonts w:cs="Times New Roman"/>
        </w:rPr>
      </w:pPr>
    </w:p>
    <w:p w:rsidR="003E00B4" w:rsidRPr="007E4262" w:rsidRDefault="003E00B4" w:rsidP="00ED6D0B">
      <w:pPr>
        <w:spacing w:after="120" w:line="360" w:lineRule="auto"/>
        <w:ind w:firstLine="708"/>
        <w:jc w:val="both"/>
        <w:rPr>
          <w:rFonts w:eastAsiaTheme="minorEastAsia" w:cs="Times New Roman"/>
        </w:rPr>
      </w:pPr>
      <w:r w:rsidRPr="007E4262">
        <w:rPr>
          <w:rFonts w:cs="Times New Roman"/>
        </w:rPr>
        <w:lastRenderedPageBreak/>
        <w:t xml:space="preserve">Nos testes para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phantom</m:t>
            </m:r>
          </m:sub>
        </m:sSub>
        <m:r>
          <w:rPr>
            <w:rFonts w:ascii="Cambria Math" w:hAnsi="Cambria Math" w:cs="Times New Roman"/>
          </w:rPr>
          <m:t xml:space="preserve"> = 3</m:t>
        </m:r>
      </m:oMath>
      <w:r w:rsidRPr="007E4262">
        <w:rPr>
          <w:rFonts w:cs="Times New Roman"/>
        </w:rPr>
        <w:t xml:space="preserve"> </w:t>
      </w:r>
      <m:oMath>
        <m:r>
          <w:rPr>
            <w:rFonts w:ascii="Cambria Math" w:hAnsi="Cambria Math" w:cs="Times New Roman"/>
          </w:rPr>
          <m:t xml:space="preserve">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phantom</m:t>
            </m:r>
          </m:sub>
        </m:sSub>
        <m:r>
          <w:rPr>
            <w:rFonts w:ascii="Cambria Math" w:hAnsi="Cambria Math" w:cs="Times New Roman"/>
          </w:rPr>
          <m:t xml:space="preserve">  = 6</m:t>
        </m:r>
      </m:oMath>
      <w:r w:rsidR="00005502">
        <w:rPr>
          <w:rFonts w:eastAsiaTheme="minorEastAsia" w:cs="Times New Roman"/>
        </w:rPr>
        <w:t>,</w:t>
      </w:r>
      <w:r w:rsidRPr="007E4262">
        <w:rPr>
          <w:rFonts w:eastAsiaTheme="minorEastAsia" w:cs="Times New Roman"/>
        </w:rPr>
        <w:t xml:space="preserve"> v</w:t>
      </w:r>
      <w:r w:rsidR="00005502">
        <w:rPr>
          <w:rFonts w:eastAsiaTheme="minorEastAsia" w:cs="Times New Roman"/>
        </w:rPr>
        <w:t>ê-se</w:t>
      </w:r>
      <w:r w:rsidRPr="007E4262">
        <w:rPr>
          <w:rFonts w:eastAsiaTheme="minorEastAsia" w:cs="Times New Roman"/>
        </w:rPr>
        <w:t xml:space="preserve"> que o algoritmo foi capaz de recuperar o </w:t>
      </w:r>
      <w:r w:rsidR="00E550F6" w:rsidRPr="00492866">
        <w:rPr>
          <w:rFonts w:eastAsiaTheme="minorEastAsia" w:cs="Times New Roman"/>
          <w:i/>
        </w:rPr>
        <w:t>phantom</w:t>
      </w:r>
      <w:r w:rsidRPr="007E4262">
        <w:rPr>
          <w:rFonts w:eastAsiaTheme="minorEastAsia" w:cs="Times New Roman"/>
        </w:rPr>
        <w:t xml:space="preserve"> original com bastante qualidade. O MSE e o NMSE de todas as regiões ficaram menores que 6%. A correlação atingiu </w:t>
      </w:r>
      <w:r w:rsidR="003F4C2E" w:rsidRPr="007E4262">
        <w:rPr>
          <w:rFonts w:eastAsiaTheme="minorEastAsia" w:cs="Times New Roman"/>
        </w:rPr>
        <w:t xml:space="preserve">valores </w:t>
      </w:r>
      <w:r w:rsidRPr="007E4262">
        <w:rPr>
          <w:rFonts w:eastAsiaTheme="minorEastAsia" w:cs="Times New Roman"/>
        </w:rPr>
        <w:t>maiores que 0.9</w:t>
      </w:r>
      <w:r w:rsidR="00005502">
        <w:rPr>
          <w:rFonts w:eastAsiaTheme="minorEastAsia" w:cs="Times New Roman"/>
        </w:rPr>
        <w:t>,</w:t>
      </w:r>
      <w:r w:rsidRPr="007E4262">
        <w:rPr>
          <w:rFonts w:eastAsiaTheme="minorEastAsia" w:cs="Times New Roman"/>
        </w:rPr>
        <w:t xml:space="preserve"> e o res</w:t>
      </w:r>
      <w:r w:rsidR="003F4C2E" w:rsidRPr="007E4262">
        <w:rPr>
          <w:rFonts w:eastAsiaTheme="minorEastAsia" w:cs="Times New Roman"/>
        </w:rPr>
        <w:t>idual sofreu uma redução de 150</w:t>
      </w:r>
      <w:r w:rsidRPr="007E4262">
        <w:rPr>
          <w:rFonts w:eastAsiaTheme="minorEastAsia" w:cs="Times New Roman"/>
        </w:rPr>
        <w:t>%.</w:t>
      </w:r>
    </w:p>
    <w:p w:rsidR="003E00B4" w:rsidRPr="007E4262" w:rsidRDefault="003E00B4" w:rsidP="00ED6D0B">
      <w:pPr>
        <w:spacing w:after="120" w:line="360" w:lineRule="auto"/>
        <w:ind w:firstLine="708"/>
        <w:jc w:val="both"/>
        <w:rPr>
          <w:rFonts w:cs="Times New Roman"/>
        </w:rPr>
      </w:pPr>
      <w:r w:rsidRPr="007E4262">
        <w:rPr>
          <w:rFonts w:eastAsiaTheme="minorEastAsia" w:cs="Times New Roman"/>
        </w:rPr>
        <w:t>Além disso, pode</w:t>
      </w:r>
      <w:r w:rsidR="00005502">
        <w:rPr>
          <w:rFonts w:eastAsiaTheme="minorEastAsia" w:cs="Times New Roman"/>
        </w:rPr>
        <w:t>-se</w:t>
      </w:r>
      <w:r w:rsidRPr="007E4262">
        <w:rPr>
          <w:rFonts w:eastAsiaTheme="minorEastAsia" w:cs="Times New Roman"/>
        </w:rPr>
        <w:t xml:space="preserve"> dizer que o algoritmo tem uma boa capacidade para encontra</w:t>
      </w:r>
      <w:r w:rsidR="00E77740">
        <w:rPr>
          <w:rFonts w:eastAsiaTheme="minorEastAsia" w:cs="Times New Roman"/>
        </w:rPr>
        <w:t>r</w:t>
      </w:r>
      <w:r w:rsidRPr="007E4262">
        <w:rPr>
          <w:rFonts w:eastAsiaTheme="minorEastAsia" w:cs="Times New Roman"/>
        </w:rPr>
        <w:t xml:space="preserve"> os valores do coeficiente </w:t>
      </w:r>
      <m:oMath>
        <m:r>
          <w:rPr>
            <w:rFonts w:ascii="Cambria Math" w:eastAsiaTheme="minorEastAsia" w:hAnsi="Cambria Math" w:cs="Times New Roman"/>
          </w:rPr>
          <m:t>(c)</m:t>
        </m:r>
      </m:oMath>
      <w:r w:rsidRPr="007E4262">
        <w:rPr>
          <w:rFonts w:eastAsiaTheme="minorEastAsia" w:cs="Times New Roman"/>
        </w:rPr>
        <w:t xml:space="preserve"> que são menores que a média do meio (no caso a região pulmonar), enquanto</w:t>
      </w:r>
      <w:r w:rsidR="00E77740">
        <w:rPr>
          <w:rFonts w:eastAsiaTheme="minorEastAsia" w:cs="Times New Roman"/>
        </w:rPr>
        <w:t>,</w:t>
      </w:r>
      <w:r w:rsidRPr="007E4262">
        <w:rPr>
          <w:rFonts w:eastAsiaTheme="minorEastAsia" w:cs="Times New Roman"/>
        </w:rPr>
        <w:t xml:space="preserve"> para índices maiores, ele não possui a mesma capacidade. Basta notar que a redução do NMSE do pulmão foi de 8% para menos de 3%</w:t>
      </w:r>
      <w:r w:rsidR="00E77740">
        <w:rPr>
          <w:rFonts w:eastAsiaTheme="minorEastAsia" w:cs="Times New Roman"/>
        </w:rPr>
        <w:t>,</w:t>
      </w:r>
      <w:r w:rsidRPr="007E4262">
        <w:rPr>
          <w:rFonts w:eastAsiaTheme="minorEastAsia" w:cs="Times New Roman"/>
        </w:rPr>
        <w:t xml:space="preserve"> ‘confundindo</w:t>
      </w:r>
      <w:r w:rsidR="00E77740">
        <w:rPr>
          <w:rFonts w:eastAsiaTheme="minorEastAsia" w:cs="Times New Roman"/>
        </w:rPr>
        <w:t>-se’</w:t>
      </w:r>
      <w:r w:rsidRPr="007E4262">
        <w:rPr>
          <w:rFonts w:eastAsiaTheme="minorEastAsia" w:cs="Times New Roman"/>
        </w:rPr>
        <w:t xml:space="preserve"> com o erro do meio e do coração, es</w:t>
      </w:r>
      <w:r w:rsidR="00E77740">
        <w:rPr>
          <w:rFonts w:eastAsiaTheme="minorEastAsia" w:cs="Times New Roman"/>
        </w:rPr>
        <w:t>s</w:t>
      </w:r>
      <w:r w:rsidRPr="007E4262">
        <w:rPr>
          <w:rFonts w:eastAsiaTheme="minorEastAsia" w:cs="Times New Roman"/>
        </w:rPr>
        <w:t xml:space="preserve">e erro é o mínimo que o algoritmo consegue atingir. Já a coluna, apesar de ser bem identificável na imagem e </w:t>
      </w:r>
      <w:r w:rsidR="00E77740">
        <w:rPr>
          <w:rFonts w:eastAsiaTheme="minorEastAsia" w:cs="Times New Roman"/>
        </w:rPr>
        <w:t>d</w:t>
      </w:r>
      <w:r w:rsidRPr="007E4262">
        <w:rPr>
          <w:rFonts w:eastAsiaTheme="minorEastAsia" w:cs="Times New Roman"/>
        </w:rPr>
        <w:t xml:space="preserve">o seu NMSE reduzir relativamente bastante do original (8%), ainda tem o seu erro alto (6%), se comparada </w:t>
      </w:r>
      <w:r w:rsidR="003B1815" w:rsidRPr="007E4262">
        <w:rPr>
          <w:rFonts w:eastAsiaTheme="minorEastAsia" w:cs="Times New Roman"/>
        </w:rPr>
        <w:t>às</w:t>
      </w:r>
      <w:r w:rsidRPr="007E4262">
        <w:rPr>
          <w:rFonts w:eastAsiaTheme="minorEastAsia" w:cs="Times New Roman"/>
        </w:rPr>
        <w:t xml:space="preserve"> out</w:t>
      </w:r>
      <w:r w:rsidR="00E77740">
        <w:rPr>
          <w:rFonts w:eastAsiaTheme="minorEastAsia" w:cs="Times New Roman"/>
        </w:rPr>
        <w:t>r</w:t>
      </w:r>
      <w:r w:rsidRPr="007E4262">
        <w:rPr>
          <w:rFonts w:eastAsiaTheme="minorEastAsia" w:cs="Times New Roman"/>
        </w:rPr>
        <w:t>as regiões.</w:t>
      </w:r>
    </w:p>
    <w:p w:rsidR="003E00B4" w:rsidRDefault="003E00B4" w:rsidP="00ED6D0B">
      <w:pPr>
        <w:spacing w:after="120" w:line="360" w:lineRule="auto"/>
        <w:jc w:val="both"/>
        <w:rPr>
          <w:rFonts w:cs="Times New Roman"/>
        </w:rPr>
      </w:pPr>
      <w:r w:rsidRPr="007E4262">
        <w:rPr>
          <w:rFonts w:cs="Times New Roman"/>
        </w:rPr>
        <w:tab/>
        <w:t>Outro ponto</w:t>
      </w:r>
      <w:r w:rsidR="003F4C2E" w:rsidRPr="007E4262">
        <w:rPr>
          <w:rFonts w:cs="Times New Roman"/>
        </w:rPr>
        <w:t xml:space="preserve"> </w:t>
      </w:r>
      <w:r w:rsidRPr="007E4262">
        <w:rPr>
          <w:rFonts w:cs="Times New Roman"/>
        </w:rPr>
        <w:t>a se destacar é que</w:t>
      </w:r>
      <w:r w:rsidR="00E77740">
        <w:rPr>
          <w:rFonts w:cs="Times New Roman"/>
        </w:rPr>
        <w:t>,</w:t>
      </w:r>
      <w:r w:rsidRPr="007E4262">
        <w:rPr>
          <w:rFonts w:cs="Times New Roman"/>
        </w:rPr>
        <w:t xml:space="preserve"> conforme aumenta o contraste da imagem</w:t>
      </w:r>
      <w:r w:rsidR="00E77740">
        <w:rPr>
          <w:rFonts w:cs="Times New Roman"/>
        </w:rPr>
        <w:t>,</w:t>
      </w:r>
      <w:r w:rsidRPr="007E4262">
        <w:rPr>
          <w:rFonts w:cs="Times New Roman"/>
        </w:rPr>
        <w:t xml:space="preserve"> o coração e o meio tendem a se misturar na imagem visualizada e</w:t>
      </w:r>
      <w:r w:rsidR="00E77740">
        <w:rPr>
          <w:rFonts w:cs="Times New Roman"/>
        </w:rPr>
        <w:t>,</w:t>
      </w:r>
      <w:r w:rsidRPr="007E4262">
        <w:rPr>
          <w:rFonts w:cs="Times New Roman"/>
        </w:rPr>
        <w:t xml:space="preserve"> como o algoritmo possui um erro de aproximadamente 5%, essas duas regiões tendem a se misturar, impossibilitando a separação (</w:t>
      </w:r>
      <w:r w:rsidR="003F4C2E" w:rsidRPr="007E4262">
        <w:rPr>
          <w:rFonts w:cs="Times New Roman"/>
        </w:rPr>
        <w:t>identificação</w:t>
      </w:r>
      <w:r w:rsidRPr="007E4262">
        <w:rPr>
          <w:rFonts w:cs="Times New Roman"/>
        </w:rPr>
        <w:t>) das duas regiões. Esse é o ponto mais crítico do algoritmo e do processo de tomografia por ultrassom.</w:t>
      </w:r>
    </w:p>
    <w:p w:rsidR="00D1118D" w:rsidRPr="007E4262" w:rsidRDefault="00D1118D" w:rsidP="00ED6D0B">
      <w:pPr>
        <w:spacing w:after="120" w:line="360" w:lineRule="auto"/>
        <w:jc w:val="both"/>
        <w:rPr>
          <w:rFonts w:cs="Times New Roman"/>
        </w:rPr>
      </w:pPr>
    </w:p>
    <w:p w:rsidR="003E00B4" w:rsidRPr="007E4262" w:rsidRDefault="003E00B4" w:rsidP="00ED6D0B">
      <w:pPr>
        <w:spacing w:after="120" w:line="360" w:lineRule="auto"/>
        <w:rPr>
          <w:rFonts w:cs="Times New Roman"/>
        </w:rPr>
      </w:pPr>
      <w:r w:rsidRPr="007E4262">
        <w:rPr>
          <w:rFonts w:cs="Times New Roman"/>
          <w:noProof/>
          <w:lang w:eastAsia="pt-BR"/>
        </w:rPr>
        <w:drawing>
          <wp:anchor distT="0" distB="0" distL="114300" distR="114300" simplePos="0" relativeHeight="251648000" behindDoc="0" locked="0" layoutInCell="1" allowOverlap="1" wp14:anchorId="152D0C8A" wp14:editId="7C46B9EF">
            <wp:simplePos x="0" y="0"/>
            <wp:positionH relativeFrom="column">
              <wp:posOffset>2473948</wp:posOffset>
            </wp:positionH>
            <wp:positionV relativeFrom="paragraph">
              <wp:posOffset>248546</wp:posOffset>
            </wp:positionV>
            <wp:extent cx="3424687" cy="2745891"/>
            <wp:effectExtent l="0" t="0" r="4445" b="0"/>
            <wp:wrapNone/>
            <wp:docPr id="460" name="Imagem 460" descr="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3c"/>
                    <pic:cNvPicPr>
                      <a:picLocks noChangeAspect="1" noChangeArrowheads="1"/>
                    </pic:cNvPicPr>
                  </pic:nvPicPr>
                  <pic:blipFill>
                    <a:blip r:embed="rId62" cstate="print">
                      <a:extLst>
                        <a:ext uri="{28A0092B-C50C-407E-A947-70E740481C1C}">
                          <a14:useLocalDpi xmlns:a14="http://schemas.microsoft.com/office/drawing/2010/main" val="0"/>
                        </a:ext>
                      </a:extLst>
                    </a:blip>
                    <a:srcRect l="5264" t="3810" r="6818" b="2353"/>
                    <a:stretch>
                      <a:fillRect/>
                    </a:stretch>
                  </pic:blipFill>
                  <pic:spPr bwMode="auto">
                    <a:xfrm>
                      <a:off x="0" y="0"/>
                      <a:ext cx="3458531" cy="27730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262">
        <w:rPr>
          <w:rFonts w:cs="Times New Roman"/>
        </w:rPr>
        <w:t xml:space="preserve">Resultado  </w:t>
      </w:r>
      <m:oMath>
        <m:r>
          <w:rPr>
            <w:rFonts w:ascii="Cambria Math" w:hAnsi="Cambria Math" w:cs="Times New Roman"/>
          </w:rPr>
          <m:t>I =9</m:t>
        </m:r>
      </m:oMath>
    </w:p>
    <w:p w:rsidR="003E00B4" w:rsidRPr="007E4262" w:rsidRDefault="003E00B4" w:rsidP="00ED6D0B">
      <w:pPr>
        <w:spacing w:after="120" w:line="360" w:lineRule="auto"/>
        <w:rPr>
          <w:rFonts w:cs="Times New Roman"/>
        </w:rPr>
      </w:pPr>
      <w:r w:rsidRPr="007E4262">
        <w:rPr>
          <w:rFonts w:cs="Times New Roman"/>
          <w:noProof/>
          <w:lang w:eastAsia="pt-BR"/>
        </w:rPr>
        <w:drawing>
          <wp:inline distT="0" distB="0" distL="0" distR="0" wp14:anchorId="405801AE" wp14:editId="0B4553CB">
            <wp:extent cx="2432685" cy="2587625"/>
            <wp:effectExtent l="0" t="0" r="5715" b="3175"/>
            <wp:docPr id="461" name="Imagem 461" descr="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a"/>
                    <pic:cNvPicPr>
                      <a:picLocks noChangeAspect="1" noChangeArrowheads="1"/>
                    </pic:cNvPicPr>
                  </pic:nvPicPr>
                  <pic:blipFill>
                    <a:blip r:embed="rId63">
                      <a:extLst>
                        <a:ext uri="{28A0092B-C50C-407E-A947-70E740481C1C}">
                          <a14:useLocalDpi xmlns:a14="http://schemas.microsoft.com/office/drawing/2010/main" val="0"/>
                        </a:ext>
                      </a:extLst>
                    </a:blip>
                    <a:srcRect l="26807" t="9973" r="27911" b="25812"/>
                    <a:stretch>
                      <a:fillRect/>
                    </a:stretch>
                  </pic:blipFill>
                  <pic:spPr bwMode="auto">
                    <a:xfrm>
                      <a:off x="0" y="0"/>
                      <a:ext cx="2432685" cy="2587625"/>
                    </a:xfrm>
                    <a:prstGeom prst="rect">
                      <a:avLst/>
                    </a:prstGeom>
                    <a:noFill/>
                    <a:ln>
                      <a:noFill/>
                    </a:ln>
                  </pic:spPr>
                </pic:pic>
              </a:graphicData>
            </a:graphic>
          </wp:inline>
        </w:drawing>
      </w:r>
    </w:p>
    <w:p w:rsidR="003F4C2E" w:rsidRPr="007E4262" w:rsidRDefault="003E00B4" w:rsidP="00ED6D0B">
      <w:pPr>
        <w:keepNext/>
        <w:spacing w:after="120" w:line="360" w:lineRule="auto"/>
        <w:jc w:val="center"/>
        <w:rPr>
          <w:rFonts w:cs="Times New Roman"/>
        </w:rPr>
      </w:pPr>
      <w:r w:rsidRPr="007E4262">
        <w:rPr>
          <w:rFonts w:cs="Times New Roman"/>
          <w:noProof/>
          <w:lang w:eastAsia="pt-BR"/>
        </w:rPr>
        <w:lastRenderedPageBreak/>
        <w:drawing>
          <wp:inline distT="0" distB="0" distL="0" distR="0" wp14:anchorId="7DAC5594" wp14:editId="575C0FDE">
            <wp:extent cx="4450500" cy="3467100"/>
            <wp:effectExtent l="0" t="0" r="7620" b="0"/>
            <wp:docPr id="462" name="Imagem 462" descr="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b"/>
                    <pic:cNvPicPr>
                      <a:picLocks noChangeAspect="1" noChangeArrowheads="1"/>
                    </pic:cNvPicPr>
                  </pic:nvPicPr>
                  <pic:blipFill>
                    <a:blip r:embed="rId64" cstate="print">
                      <a:extLst>
                        <a:ext uri="{28A0092B-C50C-407E-A947-70E740481C1C}">
                          <a14:useLocalDpi xmlns:a14="http://schemas.microsoft.com/office/drawing/2010/main" val="0"/>
                        </a:ext>
                      </a:extLst>
                    </a:blip>
                    <a:srcRect l="3961" t="2933" r="6146" b="3810"/>
                    <a:stretch>
                      <a:fillRect/>
                    </a:stretch>
                  </pic:blipFill>
                  <pic:spPr bwMode="auto">
                    <a:xfrm>
                      <a:off x="0" y="0"/>
                      <a:ext cx="4454189" cy="3469974"/>
                    </a:xfrm>
                    <a:prstGeom prst="rect">
                      <a:avLst/>
                    </a:prstGeom>
                    <a:noFill/>
                    <a:ln>
                      <a:noFill/>
                    </a:ln>
                  </pic:spPr>
                </pic:pic>
              </a:graphicData>
            </a:graphic>
          </wp:inline>
        </w:drawing>
      </w:r>
    </w:p>
    <w:p w:rsidR="003E00B4" w:rsidRPr="007E4262" w:rsidRDefault="003F4C2E" w:rsidP="00ED6D0B">
      <w:pPr>
        <w:pStyle w:val="Legenda"/>
        <w:spacing w:after="120" w:line="360" w:lineRule="auto"/>
        <w:jc w:val="center"/>
        <w:rPr>
          <w:rFonts w:cs="Times New Roman"/>
        </w:rPr>
      </w:pPr>
      <w:r w:rsidRPr="007E4262">
        <w:rPr>
          <w:rFonts w:cs="Times New Roman"/>
        </w:rPr>
        <w:t xml:space="preserve">Figura </w:t>
      </w:r>
      <w:r w:rsidR="006D5C75">
        <w:rPr>
          <w:rFonts w:cs="Times New Roman"/>
        </w:rPr>
        <w:fldChar w:fldCharType="begin"/>
      </w:r>
      <w:r w:rsidR="006D5C75">
        <w:rPr>
          <w:rFonts w:cs="Times New Roman"/>
        </w:rPr>
        <w:instrText xml:space="preserve"> STYLEREF 1 \s </w:instrText>
      </w:r>
      <w:r w:rsidR="006D5C75">
        <w:rPr>
          <w:rFonts w:cs="Times New Roman"/>
        </w:rPr>
        <w:fldChar w:fldCharType="separate"/>
      </w:r>
      <w:r w:rsidR="006D5C75">
        <w:rPr>
          <w:rFonts w:cs="Times New Roman"/>
          <w:noProof/>
        </w:rPr>
        <w:t>5</w:t>
      </w:r>
      <w:r w:rsidR="006D5C75">
        <w:rPr>
          <w:rFonts w:cs="Times New Roman"/>
        </w:rPr>
        <w:fldChar w:fldCharType="end"/>
      </w:r>
      <w:r w:rsidR="006D5C75">
        <w:rPr>
          <w:rFonts w:cs="Times New Roman"/>
        </w:rPr>
        <w:t>.</w:t>
      </w:r>
      <w:r w:rsidR="006D5C75">
        <w:rPr>
          <w:rFonts w:cs="Times New Roman"/>
        </w:rPr>
        <w:fldChar w:fldCharType="begin"/>
      </w:r>
      <w:r w:rsidR="006D5C75">
        <w:rPr>
          <w:rFonts w:cs="Times New Roman"/>
        </w:rPr>
        <w:instrText xml:space="preserve"> SEQ Figura \* ARABIC \s 1 </w:instrText>
      </w:r>
      <w:r w:rsidR="006D5C75">
        <w:rPr>
          <w:rFonts w:cs="Times New Roman"/>
        </w:rPr>
        <w:fldChar w:fldCharType="separate"/>
      </w:r>
      <w:r w:rsidR="006D5C75">
        <w:rPr>
          <w:rFonts w:cs="Times New Roman"/>
          <w:noProof/>
        </w:rPr>
        <w:t>14</w:t>
      </w:r>
      <w:r w:rsidR="006D5C75">
        <w:rPr>
          <w:rFonts w:cs="Times New Roman"/>
        </w:rPr>
        <w:fldChar w:fldCharType="end"/>
      </w:r>
      <w:r w:rsidRPr="007E4262">
        <w:rPr>
          <w:rFonts w:cs="Times New Roman"/>
        </w:rPr>
        <w:t xml:space="preserve"> Resultado da primeira bateria de teste (I=9)</w:t>
      </w:r>
    </w:p>
    <w:p w:rsidR="003E00B4" w:rsidRPr="007E4262" w:rsidRDefault="003E00B4" w:rsidP="00ED6D0B">
      <w:pPr>
        <w:spacing w:after="120" w:line="360" w:lineRule="auto"/>
        <w:rPr>
          <w:rFonts w:cs="Times New Roman"/>
        </w:rPr>
      </w:pPr>
    </w:p>
    <w:p w:rsidR="003E00B4" w:rsidRPr="007E4262" w:rsidRDefault="003E00B4" w:rsidP="00ED6D0B">
      <w:pPr>
        <w:spacing w:after="120" w:line="360" w:lineRule="auto"/>
        <w:jc w:val="both"/>
        <w:rPr>
          <w:rFonts w:cs="Times New Roman"/>
        </w:rPr>
      </w:pPr>
      <w:r w:rsidRPr="007E4262">
        <w:rPr>
          <w:rFonts w:cs="Times New Roman"/>
        </w:rPr>
        <w:tab/>
        <w:t xml:space="preserve">O teste para </w:t>
      </w:r>
      <m:oMath>
        <m:r>
          <w:rPr>
            <w:rFonts w:ascii="Cambria Math" w:hAnsi="Cambria Math" w:cs="Times New Roman"/>
          </w:rPr>
          <m:t>I=9</m:t>
        </m:r>
      </m:oMath>
      <w:r w:rsidRPr="007E4262">
        <w:rPr>
          <w:rFonts w:eastAsiaTheme="minorEastAsia" w:cs="Times New Roman"/>
        </w:rPr>
        <w:t xml:space="preserve"> deixa muito evidente a fraqueza do algoritmo com relação ao contraste do </w:t>
      </w:r>
      <w:r w:rsidR="00E550F6" w:rsidRPr="002E6987">
        <w:rPr>
          <w:rFonts w:eastAsiaTheme="minorEastAsia" w:cs="Times New Roman"/>
          <w:i/>
        </w:rPr>
        <w:t>phantom</w:t>
      </w:r>
      <w:r w:rsidRPr="007E4262">
        <w:rPr>
          <w:rFonts w:eastAsiaTheme="minorEastAsia" w:cs="Times New Roman"/>
        </w:rPr>
        <w:t>. Embora o algoritmo esteja convergindo no sentido da minimização do residual e na maximização da correlação, a imagem tomográfica final não está</w:t>
      </w:r>
      <w:r w:rsidR="003B1815">
        <w:rPr>
          <w:rFonts w:eastAsiaTheme="minorEastAsia" w:cs="Times New Roman"/>
        </w:rPr>
        <w:t>, p</w:t>
      </w:r>
      <w:r w:rsidRPr="007E4262">
        <w:rPr>
          <w:rFonts w:eastAsiaTheme="minorEastAsia" w:cs="Times New Roman"/>
        </w:rPr>
        <w:t>ois</w:t>
      </w:r>
      <w:r w:rsidR="003B1815">
        <w:rPr>
          <w:rFonts w:eastAsiaTheme="minorEastAsia" w:cs="Times New Roman"/>
        </w:rPr>
        <w:t>,</w:t>
      </w:r>
      <w:r w:rsidRPr="007E4262">
        <w:rPr>
          <w:rFonts w:eastAsiaTheme="minorEastAsia" w:cs="Times New Roman"/>
        </w:rPr>
        <w:t xml:space="preserve"> visualmente</w:t>
      </w:r>
      <w:r w:rsidR="003B1815">
        <w:rPr>
          <w:rFonts w:eastAsiaTheme="minorEastAsia" w:cs="Times New Roman"/>
        </w:rPr>
        <w:t>,</w:t>
      </w:r>
      <w:r w:rsidRPr="007E4262">
        <w:rPr>
          <w:rFonts w:eastAsiaTheme="minorEastAsia" w:cs="Times New Roman"/>
        </w:rPr>
        <w:t xml:space="preserve"> pode</w:t>
      </w:r>
      <w:r w:rsidR="003B1815">
        <w:rPr>
          <w:rFonts w:eastAsiaTheme="minorEastAsia" w:cs="Times New Roman"/>
        </w:rPr>
        <w:t>-se</w:t>
      </w:r>
      <w:r w:rsidR="002E6987">
        <w:rPr>
          <w:rFonts w:eastAsiaTheme="minorEastAsia" w:cs="Times New Roman"/>
        </w:rPr>
        <w:t xml:space="preserve"> </w:t>
      </w:r>
      <w:r w:rsidRPr="007E4262">
        <w:rPr>
          <w:rFonts w:eastAsiaTheme="minorEastAsia" w:cs="Times New Roman"/>
        </w:rPr>
        <w:t>afirmar que a coluna não foi identificada, e</w:t>
      </w:r>
      <w:r w:rsidR="003B1815">
        <w:rPr>
          <w:rFonts w:eastAsiaTheme="minorEastAsia" w:cs="Times New Roman"/>
        </w:rPr>
        <w:t>,</w:t>
      </w:r>
      <w:r w:rsidRPr="007E4262">
        <w:rPr>
          <w:rFonts w:eastAsiaTheme="minorEastAsia" w:cs="Times New Roman"/>
        </w:rPr>
        <w:t xml:space="preserve"> em seu lugar</w:t>
      </w:r>
      <w:r w:rsidR="003B1815">
        <w:rPr>
          <w:rFonts w:eastAsiaTheme="minorEastAsia" w:cs="Times New Roman"/>
        </w:rPr>
        <w:t>,</w:t>
      </w:r>
      <w:r w:rsidRPr="007E4262">
        <w:rPr>
          <w:rFonts w:eastAsiaTheme="minorEastAsia" w:cs="Times New Roman"/>
        </w:rPr>
        <w:t xml:space="preserve"> tem um artefato. Contudo, o algoritmo foi capaz de identificar o pulmão (quem tem o coeficiente </w:t>
      </w:r>
      <m:oMath>
        <m:d>
          <m:dPr>
            <m:ctrlPr>
              <w:rPr>
                <w:rFonts w:ascii="Cambria Math" w:eastAsiaTheme="minorEastAsia" w:hAnsi="Cambria Math" w:cs="Times New Roman"/>
                <w:i/>
              </w:rPr>
            </m:ctrlPr>
          </m:dPr>
          <m:e>
            <m:r>
              <w:rPr>
                <w:rFonts w:ascii="Cambria Math" w:eastAsiaTheme="minorEastAsia" w:hAnsi="Cambria Math" w:cs="Times New Roman"/>
              </w:rPr>
              <m:t>c</m:t>
            </m:r>
          </m:e>
        </m:d>
      </m:oMath>
      <w:r w:rsidRPr="007E4262">
        <w:rPr>
          <w:rFonts w:eastAsiaTheme="minorEastAsia" w:cs="Times New Roman"/>
        </w:rPr>
        <w:t xml:space="preserve"> menor do que o meio)</w:t>
      </w:r>
      <w:r w:rsidR="003B1815">
        <w:rPr>
          <w:rFonts w:eastAsiaTheme="minorEastAsia" w:cs="Times New Roman"/>
        </w:rPr>
        <w:t>,</w:t>
      </w:r>
      <w:r w:rsidRPr="007E4262">
        <w:rPr>
          <w:rFonts w:eastAsiaTheme="minorEastAsia" w:cs="Times New Roman"/>
        </w:rPr>
        <w:t xml:space="preserve"> encontrando um valor significativo para o coeficiente </w:t>
      </w:r>
      <m:oMath>
        <m:d>
          <m:dPr>
            <m:ctrlPr>
              <w:rPr>
                <w:rFonts w:ascii="Cambria Math" w:eastAsiaTheme="minorEastAsia" w:hAnsi="Cambria Math" w:cs="Times New Roman"/>
                <w:i/>
              </w:rPr>
            </m:ctrlPr>
          </m:dPr>
          <m:e>
            <m:r>
              <w:rPr>
                <w:rFonts w:ascii="Cambria Math" w:eastAsiaTheme="minorEastAsia" w:hAnsi="Cambria Math" w:cs="Times New Roman"/>
              </w:rPr>
              <m:t>c</m:t>
            </m:r>
          </m:e>
        </m:d>
      </m:oMath>
      <w:r w:rsidRPr="007E4262">
        <w:rPr>
          <w:rFonts w:eastAsiaTheme="minorEastAsia" w:cs="Times New Roman"/>
        </w:rPr>
        <w:t xml:space="preserve">, uma vez que o NMSE da região pulmonar chegou </w:t>
      </w:r>
      <w:r w:rsidR="003B1815">
        <w:rPr>
          <w:rFonts w:eastAsiaTheme="minorEastAsia" w:cs="Times New Roman"/>
        </w:rPr>
        <w:t>à</w:t>
      </w:r>
      <w:r w:rsidRPr="007E4262">
        <w:rPr>
          <w:rFonts w:eastAsiaTheme="minorEastAsia" w:cs="Times New Roman"/>
        </w:rPr>
        <w:t xml:space="preserve"> ordem de 5%.</w:t>
      </w:r>
    </w:p>
    <w:p w:rsidR="003E00B4" w:rsidRPr="007E4262" w:rsidRDefault="003E00B4" w:rsidP="003B1815">
      <w:pPr>
        <w:spacing w:after="120" w:line="360" w:lineRule="auto"/>
        <w:ind w:firstLine="709"/>
        <w:jc w:val="both"/>
        <w:rPr>
          <w:rFonts w:cs="Times New Roman"/>
          <w:b/>
        </w:rPr>
      </w:pPr>
      <w:r w:rsidRPr="007E4262">
        <w:rPr>
          <w:rFonts w:cs="Times New Roman"/>
          <w:b/>
        </w:rPr>
        <w:t>2ª</w:t>
      </w:r>
      <w:r w:rsidR="003B1815">
        <w:rPr>
          <w:rFonts w:cs="Times New Roman"/>
          <w:b/>
        </w:rPr>
        <w:t xml:space="preserve"> </w:t>
      </w:r>
      <w:r w:rsidRPr="007E4262">
        <w:rPr>
          <w:rFonts w:cs="Times New Roman"/>
          <w:b/>
        </w:rPr>
        <w:t xml:space="preserve">Bateria – </w:t>
      </w:r>
      <w:r w:rsidRPr="007E4262">
        <w:rPr>
          <w:rFonts w:cs="Times New Roman"/>
        </w:rPr>
        <w:t xml:space="preserve">Teste de Contraste </w:t>
      </w:r>
      <m:oMath>
        <m:r>
          <w:rPr>
            <w:rFonts w:ascii="Cambria Math" w:hAnsi="Cambria Math" w:cs="Times New Roman"/>
          </w:rPr>
          <m:t>(I)</m:t>
        </m:r>
      </m:oMath>
      <w:r w:rsidR="003B1815">
        <w:rPr>
          <w:rFonts w:eastAsiaTheme="minorEastAsia" w:cs="Times New Roman"/>
        </w:rPr>
        <w:t>,</w:t>
      </w:r>
      <w:r w:rsidRPr="007E4262">
        <w:rPr>
          <w:rFonts w:eastAsiaTheme="minorEastAsia" w:cs="Times New Roman"/>
        </w:rPr>
        <w:t xml:space="preserve"> partindo do meio com a mesma forma que o </w:t>
      </w:r>
      <w:r w:rsidR="00E550F6" w:rsidRPr="002E6987">
        <w:rPr>
          <w:rFonts w:eastAsiaTheme="minorEastAsia" w:cs="Times New Roman"/>
          <w:i/>
        </w:rPr>
        <w:t>phantom</w:t>
      </w:r>
      <w:r w:rsidRPr="007E4262">
        <w:rPr>
          <w:rFonts w:eastAsiaTheme="minorEastAsia" w:cs="Times New Roman"/>
        </w:rPr>
        <w:t xml:space="preserve"> mais com um contraste diferente.</w:t>
      </w:r>
    </w:p>
    <w:p w:rsidR="003E00B4" w:rsidRPr="007E4262" w:rsidRDefault="003E00B4" w:rsidP="00ED6D0B">
      <w:pPr>
        <w:spacing w:after="120" w:line="360" w:lineRule="auto"/>
        <w:rPr>
          <w:rFonts w:cs="Times New Roman"/>
        </w:rPr>
      </w:pPr>
    </w:p>
    <w:tbl>
      <w:tblPr>
        <w:tblStyle w:val="Tabelacomgrade"/>
        <w:tblW w:w="0" w:type="auto"/>
        <w:jc w:val="center"/>
        <w:tblLook w:val="04A0" w:firstRow="1" w:lastRow="0" w:firstColumn="1" w:lastColumn="0" w:noHBand="0" w:noVBand="1"/>
      </w:tblPr>
      <w:tblGrid>
        <w:gridCol w:w="1838"/>
        <w:gridCol w:w="2693"/>
      </w:tblGrid>
      <w:tr w:rsidR="003E00B4" w:rsidRPr="007E4262" w:rsidTr="00D1118D">
        <w:trPr>
          <w:jc w:val="center"/>
        </w:trPr>
        <w:tc>
          <w:tcPr>
            <w:tcW w:w="4531" w:type="dxa"/>
            <w:gridSpan w:val="2"/>
          </w:tcPr>
          <w:p w:rsidR="003E00B4" w:rsidRPr="007E4262" w:rsidRDefault="003E00B4" w:rsidP="000749E3">
            <w:pPr>
              <w:spacing w:after="120"/>
              <w:rPr>
                <w:rFonts w:cs="Times New Roman"/>
                <w:b/>
              </w:rPr>
            </w:pPr>
            <w:r w:rsidRPr="007E4262">
              <w:rPr>
                <w:rFonts w:cs="Times New Roman"/>
                <w:b/>
              </w:rPr>
              <w:t>Parâmetros constantes</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 xml:space="preserve">N </w:t>
            </w:r>
            <w:r w:rsidR="00E550F6" w:rsidRPr="002E6987">
              <w:rPr>
                <w:rFonts w:cs="Times New Roman"/>
                <w:i/>
              </w:rPr>
              <w:t>phantom</w:t>
            </w:r>
          </w:p>
        </w:tc>
        <w:tc>
          <w:tcPr>
            <w:tcW w:w="2693" w:type="dxa"/>
          </w:tcPr>
          <w:p w:rsidR="003E00B4" w:rsidRPr="007E4262" w:rsidRDefault="003E00B4" w:rsidP="000749E3">
            <w:pPr>
              <w:spacing w:after="120"/>
              <w:rPr>
                <w:rFonts w:cs="Times New Roman"/>
              </w:rPr>
            </w:pPr>
            <w:r w:rsidRPr="007E4262">
              <w:rPr>
                <w:rFonts w:cs="Times New Roman"/>
              </w:rPr>
              <w:t>256</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 xml:space="preserve">CFL </w:t>
            </w:r>
            <w:r w:rsidR="00E550F6" w:rsidRPr="002E6987">
              <w:rPr>
                <w:rFonts w:cs="Times New Roman"/>
                <w:i/>
              </w:rPr>
              <w:t>phantom</w:t>
            </w:r>
          </w:p>
        </w:tc>
        <w:tc>
          <w:tcPr>
            <w:tcW w:w="2693" w:type="dxa"/>
          </w:tcPr>
          <w:p w:rsidR="003E00B4" w:rsidRPr="007E4262" w:rsidRDefault="003E00B4" w:rsidP="000749E3">
            <w:pPr>
              <w:spacing w:after="120"/>
              <w:rPr>
                <w:rFonts w:cs="Times New Roman"/>
              </w:rPr>
            </w:pPr>
            <w:r w:rsidRPr="007E4262">
              <w:rPr>
                <w:rFonts w:cs="Times New Roman"/>
              </w:rPr>
              <w:t>0.1</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N algoritmo</w:t>
            </w:r>
          </w:p>
        </w:tc>
        <w:tc>
          <w:tcPr>
            <w:tcW w:w="2693" w:type="dxa"/>
          </w:tcPr>
          <w:p w:rsidR="003E00B4" w:rsidRPr="007E4262" w:rsidRDefault="003E00B4" w:rsidP="000749E3">
            <w:pPr>
              <w:spacing w:after="120"/>
              <w:rPr>
                <w:rFonts w:cs="Times New Roman"/>
              </w:rPr>
            </w:pPr>
            <w:r w:rsidRPr="007E4262">
              <w:rPr>
                <w:rFonts w:cs="Times New Roman"/>
              </w:rPr>
              <w:t>96</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 xml:space="preserve">CFL algoritmo </w:t>
            </w:r>
          </w:p>
        </w:tc>
        <w:tc>
          <w:tcPr>
            <w:tcW w:w="2693" w:type="dxa"/>
          </w:tcPr>
          <w:p w:rsidR="003E00B4" w:rsidRPr="007E4262" w:rsidRDefault="003E00B4" w:rsidP="000749E3">
            <w:pPr>
              <w:spacing w:after="120"/>
              <w:rPr>
                <w:rFonts w:cs="Times New Roman"/>
              </w:rPr>
            </w:pPr>
            <w:r w:rsidRPr="007E4262">
              <w:rPr>
                <w:rFonts w:cs="Times New Roman"/>
              </w:rPr>
              <w:t>0.3</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Tipo de Borda</w:t>
            </w:r>
          </w:p>
        </w:tc>
        <w:tc>
          <w:tcPr>
            <w:tcW w:w="2693" w:type="dxa"/>
          </w:tcPr>
          <w:p w:rsidR="003E00B4" w:rsidRPr="007E4262" w:rsidRDefault="003E00B4" w:rsidP="000749E3">
            <w:pPr>
              <w:spacing w:after="120"/>
              <w:rPr>
                <w:rFonts w:cs="Times New Roman"/>
              </w:rPr>
            </w:pPr>
            <w:r w:rsidRPr="007E4262">
              <w:rPr>
                <w:rFonts w:cs="Times New Roman"/>
              </w:rPr>
              <w:t>Anel quadrado</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lastRenderedPageBreak/>
              <w:t>nSenores</w:t>
            </w:r>
          </w:p>
        </w:tc>
        <w:tc>
          <w:tcPr>
            <w:tcW w:w="2693" w:type="dxa"/>
          </w:tcPr>
          <w:p w:rsidR="003E00B4" w:rsidRPr="007E4262" w:rsidRDefault="003E00B4" w:rsidP="000749E3">
            <w:pPr>
              <w:spacing w:after="120"/>
              <w:rPr>
                <w:rFonts w:cs="Times New Roman"/>
              </w:rPr>
            </w:pPr>
            <w:r w:rsidRPr="007E4262">
              <w:rPr>
                <w:rFonts w:cs="Times New Roman"/>
              </w:rPr>
              <w:t>Continuo (694)</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nFontes</w:t>
            </w:r>
          </w:p>
        </w:tc>
        <w:tc>
          <w:tcPr>
            <w:tcW w:w="2693" w:type="dxa"/>
          </w:tcPr>
          <w:p w:rsidR="003E00B4" w:rsidRPr="007E4262" w:rsidRDefault="003E00B4" w:rsidP="000749E3">
            <w:pPr>
              <w:spacing w:after="120"/>
              <w:rPr>
                <w:rFonts w:cs="Times New Roman"/>
              </w:rPr>
            </w:pPr>
            <w:r w:rsidRPr="007E4262">
              <w:rPr>
                <w:rFonts w:cs="Times New Roman"/>
              </w:rPr>
              <w:t>60</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nIterações</w:t>
            </w:r>
          </w:p>
        </w:tc>
        <w:tc>
          <w:tcPr>
            <w:tcW w:w="2693" w:type="dxa"/>
          </w:tcPr>
          <w:p w:rsidR="003E00B4" w:rsidRPr="007E4262" w:rsidRDefault="003E00B4" w:rsidP="000749E3">
            <w:pPr>
              <w:spacing w:after="120"/>
              <w:rPr>
                <w:rFonts w:cs="Times New Roman"/>
              </w:rPr>
            </w:pPr>
            <w:r w:rsidRPr="007E4262">
              <w:rPr>
                <w:rFonts w:cs="Times New Roman"/>
              </w:rPr>
              <w:t>180</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Fator media</w:t>
            </w:r>
          </w:p>
        </w:tc>
        <w:tc>
          <w:tcPr>
            <w:tcW w:w="2693" w:type="dxa"/>
          </w:tcPr>
          <w:p w:rsidR="003E00B4" w:rsidRPr="007E4262" w:rsidRDefault="003E00B4" w:rsidP="000749E3">
            <w:pPr>
              <w:spacing w:after="120"/>
              <w:rPr>
                <w:rFonts w:cs="Times New Roman"/>
              </w:rPr>
            </w:pPr>
            <w:r w:rsidRPr="007E4262">
              <w:rPr>
                <w:rFonts w:cs="Times New Roman"/>
              </w:rPr>
              <w:t>0.025</w:t>
            </w:r>
          </w:p>
        </w:tc>
      </w:tr>
      <w:tr w:rsidR="003E00B4" w:rsidRPr="007E4262" w:rsidTr="00D1118D">
        <w:trPr>
          <w:jc w:val="center"/>
        </w:trPr>
        <w:tc>
          <w:tcPr>
            <w:tcW w:w="1838" w:type="dxa"/>
          </w:tcPr>
          <w:p w:rsidR="003E00B4" w:rsidRPr="007E4262" w:rsidRDefault="003E00B4" w:rsidP="000749E3">
            <w:pPr>
              <w:spacing w:after="120"/>
              <w:rPr>
                <w:rFonts w:cs="Times New Roman"/>
              </w:rPr>
            </w:pPr>
            <m:oMathPara>
              <m:oMath>
                <m:r>
                  <w:rPr>
                    <w:rFonts w:ascii="Cambria Math" w:hAnsi="Cambria Math" w:cs="Times New Roman"/>
                  </w:rPr>
                  <m:t>ω</m:t>
                </m:r>
              </m:oMath>
            </m:oMathPara>
          </w:p>
        </w:tc>
        <w:tc>
          <w:tcPr>
            <w:tcW w:w="2693" w:type="dxa"/>
          </w:tcPr>
          <w:p w:rsidR="003E00B4" w:rsidRPr="007E4262" w:rsidRDefault="003E00B4" w:rsidP="000749E3">
            <w:pPr>
              <w:spacing w:after="120"/>
              <w:rPr>
                <w:rFonts w:cs="Times New Roman"/>
              </w:rPr>
            </w:pPr>
            <w:r w:rsidRPr="007E4262">
              <w:rPr>
                <w:rFonts w:cs="Times New Roman"/>
              </w:rPr>
              <w:t>3</w:t>
            </w:r>
          </w:p>
        </w:tc>
      </w:tr>
      <w:tr w:rsidR="003E00B4" w:rsidRPr="007E4262" w:rsidTr="00D1118D">
        <w:trPr>
          <w:jc w:val="center"/>
        </w:trPr>
        <w:tc>
          <w:tcPr>
            <w:tcW w:w="4531" w:type="dxa"/>
            <w:gridSpan w:val="2"/>
          </w:tcPr>
          <w:p w:rsidR="003E00B4" w:rsidRPr="007E4262" w:rsidRDefault="003E00B4" w:rsidP="000749E3">
            <w:pPr>
              <w:spacing w:after="120"/>
              <w:rPr>
                <w:rFonts w:cs="Times New Roman"/>
                <w:b/>
              </w:rPr>
            </w:pPr>
            <w:r w:rsidRPr="007E4262">
              <w:rPr>
                <w:rFonts w:cs="Times New Roman"/>
                <w:b/>
              </w:rPr>
              <w:t>Parâmetros alterados</w:t>
            </w:r>
          </w:p>
        </w:tc>
      </w:tr>
      <w:tr w:rsidR="003E00B4" w:rsidRPr="007E4262" w:rsidTr="00D1118D">
        <w:trPr>
          <w:jc w:val="center"/>
        </w:trPr>
        <w:tc>
          <w:tcPr>
            <w:tcW w:w="1838" w:type="dxa"/>
          </w:tcPr>
          <w:p w:rsidR="003E00B4" w:rsidRPr="007E4262" w:rsidRDefault="003E00B4" w:rsidP="000749E3">
            <w:pPr>
              <w:spacing w:after="120"/>
              <w:rPr>
                <w:rFonts w:eastAsia="Calibri" w:cs="Times New Roman"/>
              </w:rPr>
            </w:pPr>
            <m:oMath>
              <m:r>
                <w:rPr>
                  <w:rFonts w:ascii="Cambria Math" w:hAnsi="Cambria Math" w:cs="Times New Roman"/>
                </w:rPr>
                <m:t>I</m:t>
              </m:r>
            </m:oMath>
            <w:r w:rsidRPr="007E4262">
              <w:rPr>
                <w:rFonts w:cs="Times New Roman"/>
              </w:rPr>
              <w:t xml:space="preserve"> </w:t>
            </w:r>
            <w:r w:rsidR="00E550F6" w:rsidRPr="002E6987">
              <w:rPr>
                <w:rFonts w:cs="Times New Roman"/>
                <w:i/>
              </w:rPr>
              <w:t>phantom</w:t>
            </w:r>
          </w:p>
        </w:tc>
        <w:tc>
          <w:tcPr>
            <w:tcW w:w="2693" w:type="dxa"/>
          </w:tcPr>
          <w:p w:rsidR="003E00B4" w:rsidRPr="007E4262" w:rsidRDefault="003E00B4" w:rsidP="000749E3">
            <w:pPr>
              <w:spacing w:after="120"/>
              <w:rPr>
                <w:rFonts w:cs="Times New Roman"/>
              </w:rPr>
            </w:pPr>
            <w:r w:rsidRPr="007E4262">
              <w:rPr>
                <w:rFonts w:cs="Times New Roman"/>
              </w:rPr>
              <w:t>6 e 15</w:t>
            </w:r>
          </w:p>
        </w:tc>
      </w:tr>
      <w:tr w:rsidR="003E00B4" w:rsidRPr="007E4262" w:rsidTr="00D1118D">
        <w:trPr>
          <w:jc w:val="center"/>
        </w:trPr>
        <w:tc>
          <w:tcPr>
            <w:tcW w:w="1838" w:type="dxa"/>
          </w:tcPr>
          <w:p w:rsidR="003E00B4" w:rsidRPr="007E4262" w:rsidRDefault="003E00B4" w:rsidP="000749E3">
            <w:pPr>
              <w:spacing w:after="120"/>
              <w:rPr>
                <w:rFonts w:cs="Times New Roman"/>
              </w:rPr>
            </w:pPr>
            <w:r w:rsidRPr="007E4262">
              <w:rPr>
                <w:rFonts w:cs="Times New Roman"/>
              </w:rPr>
              <w:t>Meio inicial</w:t>
            </w:r>
          </w:p>
        </w:tc>
        <w:tc>
          <w:tcPr>
            <w:tcW w:w="2693" w:type="dxa"/>
          </w:tcPr>
          <w:p w:rsidR="003E00B4" w:rsidRPr="007E4262" w:rsidRDefault="003E00B4" w:rsidP="000749E3">
            <w:pPr>
              <w:spacing w:after="120"/>
              <w:rPr>
                <w:rFonts w:cs="Times New Roman"/>
              </w:rPr>
            </w:pPr>
            <w:r w:rsidRPr="007E4262">
              <w:rPr>
                <w:rFonts w:cs="Times New Roman"/>
              </w:rPr>
              <w:t>I = 6, I = 9, I = 12, I = 15</w:t>
            </w:r>
          </w:p>
        </w:tc>
      </w:tr>
    </w:tbl>
    <w:p w:rsidR="003E00B4" w:rsidRPr="007E4262" w:rsidRDefault="003E00B4" w:rsidP="00ED6D0B">
      <w:pPr>
        <w:spacing w:after="120" w:line="360" w:lineRule="auto"/>
        <w:rPr>
          <w:rFonts w:cs="Times New Roman"/>
        </w:rPr>
      </w:pPr>
    </w:p>
    <w:p w:rsidR="0065638A" w:rsidRPr="007E4262" w:rsidRDefault="0065638A" w:rsidP="00ED6D0B">
      <w:pPr>
        <w:spacing w:after="120" w:line="360" w:lineRule="auto"/>
        <w:ind w:firstLine="708"/>
        <w:jc w:val="both"/>
        <w:rPr>
          <w:rFonts w:eastAsiaTheme="minorEastAsia" w:cs="Times New Roman"/>
        </w:rPr>
      </w:pPr>
      <w:r w:rsidRPr="007E4262">
        <w:rPr>
          <w:rFonts w:cs="Times New Roman"/>
        </w:rPr>
        <w:t>Esse primeiro teste (</w:t>
      </w:r>
      <w:r w:rsidRPr="007E4262">
        <w:rPr>
          <w:rFonts w:cs="Times New Roman"/>
        </w:rPr>
        <w:fldChar w:fldCharType="begin"/>
      </w:r>
      <w:r w:rsidRPr="007E4262">
        <w:rPr>
          <w:rFonts w:cs="Times New Roman"/>
        </w:rPr>
        <w:instrText xml:space="preserve"> REF _Ref451611300 \h </w:instrText>
      </w:r>
      <w:r w:rsidR="007E4262" w:rsidRPr="007E4262">
        <w:rPr>
          <w:rFonts w:cs="Times New Roman"/>
        </w:rPr>
        <w:instrText xml:space="preserve"> \* MERGEFORMAT </w:instrText>
      </w:r>
      <w:r w:rsidRPr="007E4262">
        <w:rPr>
          <w:rFonts w:cs="Times New Roman"/>
        </w:rPr>
      </w:r>
      <w:r w:rsidRPr="007E4262">
        <w:rPr>
          <w:rFonts w:cs="Times New Roman"/>
        </w:rPr>
        <w:fldChar w:fldCharType="separate"/>
      </w:r>
      <w:r w:rsidRPr="007E4262">
        <w:rPr>
          <w:rFonts w:cs="Times New Roman"/>
        </w:rPr>
        <w:t xml:space="preserve">Figura </w:t>
      </w:r>
      <w:r w:rsidRPr="007E4262">
        <w:rPr>
          <w:rFonts w:cs="Times New Roman"/>
          <w:noProof/>
        </w:rPr>
        <w:t>5</w:t>
      </w:r>
      <w:r w:rsidRPr="007E4262">
        <w:rPr>
          <w:rFonts w:cs="Times New Roman"/>
        </w:rPr>
        <w:t>.</w:t>
      </w:r>
      <w:r w:rsidRPr="007E4262">
        <w:rPr>
          <w:rFonts w:cs="Times New Roman"/>
          <w:noProof/>
        </w:rPr>
        <w:t>15</w:t>
      </w:r>
      <w:r w:rsidRPr="007E4262">
        <w:rPr>
          <w:rFonts w:cs="Times New Roman"/>
        </w:rPr>
        <w:fldChar w:fldCharType="end"/>
      </w:r>
      <w:r w:rsidRPr="007E4262">
        <w:rPr>
          <w:rFonts w:cs="Times New Roman"/>
        </w:rPr>
        <w:t xml:space="preserve">) </w:t>
      </w:r>
      <w:r w:rsidR="00B67A2D">
        <w:rPr>
          <w:rFonts w:cs="Times New Roman"/>
        </w:rPr>
        <w:t>revela</w:t>
      </w:r>
      <w:r w:rsidRPr="007E4262">
        <w:rPr>
          <w:rFonts w:cs="Times New Roman"/>
        </w:rPr>
        <w:t xml:space="preserve"> que o método </w:t>
      </w:r>
      <w:r w:rsidRPr="007E4262">
        <w:rPr>
          <w:rFonts w:eastAsiaTheme="minorEastAsia" w:cs="Times New Roman"/>
        </w:rPr>
        <w:t>é</w:t>
      </w:r>
      <w:r w:rsidRPr="007E4262">
        <w:rPr>
          <w:rFonts w:cs="Times New Roman"/>
        </w:rPr>
        <w:t xml:space="preserve"> estável</w:t>
      </w:r>
      <w:r w:rsidR="00B67A2D">
        <w:rPr>
          <w:rFonts w:cs="Times New Roman"/>
        </w:rPr>
        <w:t>,</w:t>
      </w:r>
      <w:r w:rsidRPr="007E4262">
        <w:rPr>
          <w:rFonts w:cs="Times New Roman"/>
        </w:rPr>
        <w:t xml:space="preserve"> quando </w:t>
      </w:r>
      <w:r w:rsidR="00B67A2D">
        <w:rPr>
          <w:rFonts w:cs="Times New Roman"/>
        </w:rPr>
        <w:t xml:space="preserve">se </w:t>
      </w:r>
      <w:r w:rsidRPr="007E4262">
        <w:rPr>
          <w:rFonts w:cs="Times New Roman"/>
        </w:rPr>
        <w:t>part</w:t>
      </w:r>
      <w:r w:rsidR="00B67A2D">
        <w:rPr>
          <w:rFonts w:cs="Times New Roman"/>
        </w:rPr>
        <w:t>e</w:t>
      </w:r>
      <w:r w:rsidRPr="007E4262">
        <w:rPr>
          <w:rFonts w:cs="Times New Roman"/>
        </w:rPr>
        <w:t xml:space="preserve"> de uma imagem tomográfica igual ao </w:t>
      </w:r>
      <w:r w:rsidR="00E550F6" w:rsidRPr="002E6987">
        <w:rPr>
          <w:rFonts w:cs="Times New Roman"/>
          <w:i/>
        </w:rPr>
        <w:t>phantom</w:t>
      </w:r>
      <w:r w:rsidRPr="007E4262">
        <w:rPr>
          <w:rFonts w:cs="Times New Roman"/>
        </w:rPr>
        <w:t xml:space="preserve"> original, desde que ambos tenham níveis de contraste que respeitem o limite do algoritmo, </w:t>
      </w:r>
      <w:r w:rsidR="00B67A2D">
        <w:rPr>
          <w:rFonts w:cs="Times New Roman"/>
        </w:rPr>
        <w:t xml:space="preserve">o que </w:t>
      </w:r>
      <w:r w:rsidRPr="007E4262">
        <w:rPr>
          <w:rFonts w:cs="Times New Roman"/>
        </w:rPr>
        <w:t>ficará mais evidente após analisar os próximos testes</w:t>
      </w:r>
      <w:r w:rsidR="00A20056" w:rsidRPr="007E4262">
        <w:rPr>
          <w:rFonts w:cs="Times New Roman"/>
        </w:rPr>
        <w:t xml:space="preserve"> (</w:t>
      </w:r>
      <w:r w:rsidR="00A20056" w:rsidRPr="007E4262">
        <w:rPr>
          <w:rFonts w:cs="Times New Roman"/>
        </w:rPr>
        <w:fldChar w:fldCharType="begin"/>
      </w:r>
      <w:r w:rsidR="00A20056" w:rsidRPr="007E4262">
        <w:rPr>
          <w:rFonts w:cs="Times New Roman"/>
        </w:rPr>
        <w:instrText xml:space="preserve"> REF _Ref451611396 \h </w:instrText>
      </w:r>
      <w:r w:rsidR="007E4262" w:rsidRPr="007E4262">
        <w:rPr>
          <w:rFonts w:cs="Times New Roman"/>
        </w:rPr>
        <w:instrText xml:space="preserve"> \* MERGEFORMAT </w:instrText>
      </w:r>
      <w:r w:rsidR="00A20056" w:rsidRPr="007E4262">
        <w:rPr>
          <w:rFonts w:cs="Times New Roman"/>
        </w:rPr>
      </w:r>
      <w:r w:rsidR="00A20056" w:rsidRPr="007E4262">
        <w:rPr>
          <w:rFonts w:cs="Times New Roman"/>
        </w:rPr>
        <w:fldChar w:fldCharType="separate"/>
      </w:r>
      <w:r w:rsidR="00A20056" w:rsidRPr="007E4262">
        <w:rPr>
          <w:rFonts w:cs="Times New Roman"/>
        </w:rPr>
        <w:t xml:space="preserve">Figura </w:t>
      </w:r>
      <w:r w:rsidR="00A20056" w:rsidRPr="007E4262">
        <w:rPr>
          <w:rFonts w:cs="Times New Roman"/>
          <w:noProof/>
        </w:rPr>
        <w:t>5</w:t>
      </w:r>
      <w:r w:rsidR="00A20056" w:rsidRPr="007E4262">
        <w:rPr>
          <w:rFonts w:cs="Times New Roman"/>
        </w:rPr>
        <w:t>.</w:t>
      </w:r>
      <w:r w:rsidR="00A20056" w:rsidRPr="007E4262">
        <w:rPr>
          <w:rFonts w:cs="Times New Roman"/>
          <w:noProof/>
        </w:rPr>
        <w:t>16</w:t>
      </w:r>
      <w:r w:rsidR="00A20056" w:rsidRPr="007E4262">
        <w:rPr>
          <w:rFonts w:cs="Times New Roman"/>
        </w:rPr>
        <w:t>)</w:t>
      </w:r>
      <w:r w:rsidR="00A20056" w:rsidRPr="007E4262">
        <w:rPr>
          <w:rFonts w:cs="Times New Roman"/>
        </w:rPr>
        <w:fldChar w:fldCharType="end"/>
      </w:r>
      <w:r w:rsidRPr="007E4262">
        <w:rPr>
          <w:rFonts w:eastAsiaTheme="minorEastAsia" w:cs="Times New Roman"/>
        </w:rPr>
        <w:t>.</w:t>
      </w:r>
    </w:p>
    <w:p w:rsidR="0065638A" w:rsidRPr="007E4262" w:rsidRDefault="0065638A" w:rsidP="00ED6D0B">
      <w:pPr>
        <w:spacing w:after="120" w:line="360" w:lineRule="auto"/>
        <w:jc w:val="both"/>
        <w:rPr>
          <w:rFonts w:eastAsiaTheme="minorEastAsia" w:cs="Times New Roman"/>
        </w:rPr>
      </w:pPr>
      <w:r w:rsidRPr="007E4262">
        <w:rPr>
          <w:rFonts w:eastAsiaTheme="minorEastAsia" w:cs="Times New Roman"/>
        </w:rPr>
        <w:tab/>
        <w:t>Vale observar que os erros NMSE e MSE não partem do zero, o que era esperado</w:t>
      </w:r>
      <w:r w:rsidR="00B67A2D">
        <w:rPr>
          <w:rFonts w:eastAsiaTheme="minorEastAsia" w:cs="Times New Roman"/>
        </w:rPr>
        <w:t>,</w:t>
      </w:r>
      <w:r w:rsidRPr="007E4262">
        <w:rPr>
          <w:rFonts w:eastAsiaTheme="minorEastAsia" w:cs="Times New Roman"/>
        </w:rPr>
        <w:t xml:space="preserve"> já que o meio inicial é igual ao meio do </w:t>
      </w:r>
      <w:r w:rsidR="00E550F6" w:rsidRPr="002E6987">
        <w:rPr>
          <w:rFonts w:eastAsiaTheme="minorEastAsia" w:cs="Times New Roman"/>
          <w:i/>
        </w:rPr>
        <w:t>phantom</w:t>
      </w:r>
      <w:r w:rsidRPr="007E4262">
        <w:rPr>
          <w:rFonts w:eastAsiaTheme="minorEastAsia" w:cs="Times New Roman"/>
        </w:rPr>
        <w:t>, por</w:t>
      </w:r>
      <w:r w:rsidR="00B67A2D">
        <w:rPr>
          <w:rFonts w:eastAsiaTheme="minorEastAsia" w:cs="Times New Roman"/>
        </w:rPr>
        <w:t>é</w:t>
      </w:r>
      <w:r w:rsidRPr="007E4262">
        <w:rPr>
          <w:rFonts w:eastAsiaTheme="minorEastAsia" w:cs="Times New Roman"/>
        </w:rPr>
        <w:t>m</w:t>
      </w:r>
      <w:r w:rsidR="00B67A2D">
        <w:rPr>
          <w:rFonts w:eastAsiaTheme="minorEastAsia" w:cs="Times New Roman"/>
        </w:rPr>
        <w:t>,</w:t>
      </w:r>
      <w:r w:rsidRPr="007E4262">
        <w:rPr>
          <w:rFonts w:eastAsiaTheme="minorEastAsia" w:cs="Times New Roman"/>
        </w:rPr>
        <w:t xml:space="preserve"> devido </w:t>
      </w:r>
      <w:r w:rsidR="00B67A2D">
        <w:rPr>
          <w:rFonts w:eastAsiaTheme="minorEastAsia" w:cs="Times New Roman"/>
        </w:rPr>
        <w:t>à</w:t>
      </w:r>
      <w:r w:rsidRPr="007E4262">
        <w:rPr>
          <w:rFonts w:eastAsiaTheme="minorEastAsia" w:cs="Times New Roman"/>
        </w:rPr>
        <w:t xml:space="preserve"> discretização espacial e ao modo como o algoritmo interpola/redimensiona as matrizes, surge erros numéricos</w:t>
      </w:r>
      <w:r w:rsidR="00B67A2D">
        <w:rPr>
          <w:rFonts w:eastAsiaTheme="minorEastAsia" w:cs="Times New Roman"/>
        </w:rPr>
        <w:t xml:space="preserve"> que </w:t>
      </w:r>
      <w:r w:rsidRPr="007E4262">
        <w:rPr>
          <w:rFonts w:eastAsiaTheme="minorEastAsia" w:cs="Times New Roman"/>
        </w:rPr>
        <w:t>são presentes em todas os testes realizadas.</w:t>
      </w:r>
    </w:p>
    <w:p w:rsidR="0065638A" w:rsidRPr="007E4262" w:rsidRDefault="0065638A" w:rsidP="00ED6D0B">
      <w:pPr>
        <w:spacing w:after="120" w:line="360" w:lineRule="auto"/>
        <w:ind w:firstLine="708"/>
        <w:jc w:val="both"/>
        <w:rPr>
          <w:rFonts w:eastAsiaTheme="minorEastAsia" w:cs="Times New Roman"/>
        </w:rPr>
      </w:pPr>
      <w:r w:rsidRPr="007E4262">
        <w:rPr>
          <w:rFonts w:eastAsiaTheme="minorEastAsia" w:cs="Times New Roman"/>
        </w:rPr>
        <w:t>Outro ponto a se destacar é que este experimento mostra que o algoritmo não converge fortemente, isto é, apesar da solução encontrada ser a solução exata, o algoritmo continua ‘aprimorando’ o meio, porém ele acaba deteriorando a solução ao invés de melhor</w:t>
      </w:r>
      <w:r w:rsidR="00B67A2D">
        <w:rPr>
          <w:rFonts w:eastAsiaTheme="minorEastAsia" w:cs="Times New Roman"/>
        </w:rPr>
        <w:t>á-la</w:t>
      </w:r>
      <w:r w:rsidRPr="007E4262">
        <w:rPr>
          <w:rFonts w:eastAsiaTheme="minorEastAsia" w:cs="Times New Roman"/>
        </w:rPr>
        <w:t xml:space="preserve">. </w:t>
      </w:r>
    </w:p>
    <w:p w:rsidR="0065638A" w:rsidRPr="007E4262" w:rsidRDefault="0065638A" w:rsidP="00ED6D0B">
      <w:pPr>
        <w:spacing w:after="120" w:line="360" w:lineRule="auto"/>
        <w:jc w:val="both"/>
        <w:rPr>
          <w:rFonts w:eastAsiaTheme="minorEastAsia" w:cs="Times New Roman"/>
        </w:rPr>
      </w:pPr>
      <w:r w:rsidRPr="007E4262">
        <w:rPr>
          <w:rFonts w:eastAsiaTheme="minorEastAsia" w:cs="Times New Roman"/>
        </w:rPr>
        <w:tab/>
        <w:t xml:space="preserve">Isso </w:t>
      </w:r>
      <w:r w:rsidR="00B67A2D">
        <w:rPr>
          <w:rFonts w:eastAsiaTheme="minorEastAsia" w:cs="Times New Roman"/>
        </w:rPr>
        <w:t>se deve ao</w:t>
      </w:r>
      <w:r w:rsidRPr="007E4262">
        <w:rPr>
          <w:rFonts w:eastAsiaTheme="minorEastAsia" w:cs="Times New Roman"/>
        </w:rPr>
        <w:t xml:space="preserve"> fato que a solução do problema inverso não é única e </w:t>
      </w:r>
      <w:r w:rsidR="00B67A2D">
        <w:rPr>
          <w:rFonts w:eastAsiaTheme="minorEastAsia" w:cs="Times New Roman"/>
        </w:rPr>
        <w:t>ela</w:t>
      </w:r>
      <w:r w:rsidRPr="007E4262">
        <w:rPr>
          <w:rFonts w:eastAsiaTheme="minorEastAsia" w:cs="Times New Roman"/>
        </w:rPr>
        <w:t xml:space="preserve"> não é necessariamente um atrator e pode inclusive ser uma solução instável.</w:t>
      </w:r>
    </w:p>
    <w:p w:rsidR="0065638A" w:rsidRPr="007E4262" w:rsidRDefault="0065638A" w:rsidP="00ED6D0B">
      <w:pPr>
        <w:spacing w:after="120" w:line="360" w:lineRule="auto"/>
        <w:jc w:val="both"/>
        <w:rPr>
          <w:rFonts w:eastAsiaTheme="minorEastAsia" w:cs="Times New Roman"/>
        </w:rPr>
      </w:pPr>
    </w:p>
    <w:p w:rsidR="0065638A" w:rsidRPr="007E4262" w:rsidRDefault="0065638A" w:rsidP="00ED6D0B">
      <w:pPr>
        <w:spacing w:after="120" w:line="360" w:lineRule="auto"/>
        <w:jc w:val="both"/>
        <w:rPr>
          <w:rFonts w:eastAsiaTheme="minorEastAsia" w:cs="Times New Roman"/>
        </w:rPr>
      </w:pPr>
    </w:p>
    <w:p w:rsidR="0065638A" w:rsidRDefault="0065638A" w:rsidP="00ED6D0B">
      <w:pPr>
        <w:spacing w:after="120" w:line="360" w:lineRule="auto"/>
        <w:jc w:val="both"/>
        <w:rPr>
          <w:rFonts w:eastAsiaTheme="minorEastAsia" w:cs="Times New Roman"/>
        </w:rPr>
      </w:pPr>
    </w:p>
    <w:p w:rsidR="000749E3" w:rsidRDefault="000749E3" w:rsidP="00ED6D0B">
      <w:pPr>
        <w:spacing w:after="120" w:line="360" w:lineRule="auto"/>
        <w:jc w:val="both"/>
        <w:rPr>
          <w:rFonts w:eastAsiaTheme="minorEastAsia" w:cs="Times New Roman"/>
        </w:rPr>
      </w:pPr>
    </w:p>
    <w:p w:rsidR="000749E3" w:rsidRDefault="000749E3" w:rsidP="00ED6D0B">
      <w:pPr>
        <w:spacing w:after="120" w:line="360" w:lineRule="auto"/>
        <w:jc w:val="both"/>
        <w:rPr>
          <w:rFonts w:eastAsiaTheme="minorEastAsia" w:cs="Times New Roman"/>
        </w:rPr>
      </w:pPr>
    </w:p>
    <w:p w:rsidR="000749E3" w:rsidRDefault="000749E3" w:rsidP="00ED6D0B">
      <w:pPr>
        <w:spacing w:after="120" w:line="360" w:lineRule="auto"/>
        <w:jc w:val="both"/>
        <w:rPr>
          <w:rFonts w:eastAsiaTheme="minorEastAsia" w:cs="Times New Roman"/>
        </w:rPr>
      </w:pPr>
    </w:p>
    <w:p w:rsidR="00D1118D" w:rsidRPr="007E4262" w:rsidRDefault="00D1118D" w:rsidP="00ED6D0B">
      <w:pPr>
        <w:spacing w:after="120" w:line="360" w:lineRule="auto"/>
        <w:jc w:val="both"/>
        <w:rPr>
          <w:rFonts w:eastAsiaTheme="minorEastAsia" w:cs="Times New Roman"/>
        </w:rPr>
      </w:pPr>
    </w:p>
    <w:p w:rsidR="0065638A" w:rsidRPr="007E4262" w:rsidRDefault="0065638A" w:rsidP="00ED6D0B">
      <w:pPr>
        <w:spacing w:after="120" w:line="360" w:lineRule="auto"/>
        <w:jc w:val="both"/>
        <w:rPr>
          <w:rFonts w:eastAsiaTheme="minorEastAsia" w:cs="Times New Roman"/>
        </w:rPr>
      </w:pPr>
    </w:p>
    <w:p w:rsidR="003E00B4" w:rsidRPr="007E4262" w:rsidRDefault="003E00B4" w:rsidP="00ED6D0B">
      <w:pPr>
        <w:spacing w:after="120" w:line="360" w:lineRule="auto"/>
        <w:rPr>
          <w:rFonts w:cs="Times New Roman"/>
        </w:rPr>
      </w:pPr>
      <w:r w:rsidRPr="007E4262">
        <w:rPr>
          <w:rFonts w:cs="Times New Roman"/>
          <w:noProof/>
          <w:lang w:eastAsia="pt-BR"/>
        </w:rPr>
        <w:lastRenderedPageBreak/>
        <w:drawing>
          <wp:anchor distT="0" distB="0" distL="114300" distR="114300" simplePos="0" relativeHeight="251650048" behindDoc="1" locked="0" layoutInCell="1" allowOverlap="1" wp14:anchorId="01D9904B" wp14:editId="12813C28">
            <wp:simplePos x="0" y="0"/>
            <wp:positionH relativeFrom="page">
              <wp:posOffset>3405876</wp:posOffset>
            </wp:positionH>
            <wp:positionV relativeFrom="paragraph">
              <wp:posOffset>8255</wp:posOffset>
            </wp:positionV>
            <wp:extent cx="3801975" cy="2888495"/>
            <wp:effectExtent l="0" t="0" r="8255" b="7620"/>
            <wp:wrapNone/>
            <wp:docPr id="463" name="Imagem 463" descr="C:\Users\vital\AppData\Local\Microsoft\Windows\INetCache\Content.Wor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vital\AppData\Local\Microsoft\Windows\INetCache\Content.Word\7c.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739" t="4695" r="5642" b="3445"/>
                    <a:stretch/>
                  </pic:blipFill>
                  <pic:spPr bwMode="auto">
                    <a:xfrm>
                      <a:off x="0" y="0"/>
                      <a:ext cx="3801975" cy="2888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4262">
        <w:rPr>
          <w:rFonts w:cs="Times New Roman"/>
        </w:rPr>
        <w:t xml:space="preserve">Resultado de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phantom</m:t>
            </m:r>
          </m:sub>
        </m:sSub>
      </m:oMath>
      <w:r w:rsidRPr="007E4262">
        <w:rPr>
          <w:rFonts w:eastAsiaTheme="minorEastAsia" w:cs="Times New Roman"/>
        </w:rPr>
        <w:t xml:space="preserve"> = 6 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6</w:t>
      </w:r>
    </w:p>
    <w:p w:rsidR="003E00B4" w:rsidRPr="007E4262" w:rsidRDefault="003E00B4" w:rsidP="00ED6D0B">
      <w:pPr>
        <w:spacing w:after="120" w:line="360" w:lineRule="auto"/>
        <w:rPr>
          <w:rFonts w:cs="Times New Roman"/>
        </w:rPr>
      </w:pPr>
      <w:r w:rsidRPr="007E4262">
        <w:rPr>
          <w:rFonts w:cs="Times New Roman"/>
          <w:noProof/>
          <w:lang w:eastAsia="pt-BR"/>
        </w:rPr>
        <w:drawing>
          <wp:inline distT="0" distB="0" distL="0" distR="0" wp14:anchorId="02ED72C6" wp14:editId="6A58CECC">
            <wp:extent cx="2377379" cy="2465430"/>
            <wp:effectExtent l="0" t="0" r="4445" b="0"/>
            <wp:docPr id="464" name="Imagem 464" descr="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7a"/>
                    <pic:cNvPicPr>
                      <a:picLocks noChangeAspect="1" noChangeArrowheads="1"/>
                    </pic:cNvPicPr>
                  </pic:nvPicPr>
                  <pic:blipFill>
                    <a:blip r:embed="rId66">
                      <a:extLst>
                        <a:ext uri="{28A0092B-C50C-407E-A947-70E740481C1C}">
                          <a14:useLocalDpi xmlns:a14="http://schemas.microsoft.com/office/drawing/2010/main" val="0"/>
                        </a:ext>
                      </a:extLst>
                    </a:blip>
                    <a:srcRect l="27464" t="10255" r="27470" b="25797"/>
                    <a:stretch>
                      <a:fillRect/>
                    </a:stretch>
                  </pic:blipFill>
                  <pic:spPr bwMode="auto">
                    <a:xfrm>
                      <a:off x="0" y="0"/>
                      <a:ext cx="2384051" cy="2472349"/>
                    </a:xfrm>
                    <a:prstGeom prst="rect">
                      <a:avLst/>
                    </a:prstGeom>
                    <a:noFill/>
                    <a:ln>
                      <a:noFill/>
                    </a:ln>
                  </pic:spPr>
                </pic:pic>
              </a:graphicData>
            </a:graphic>
          </wp:inline>
        </w:drawing>
      </w:r>
    </w:p>
    <w:p w:rsidR="0065638A"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6C026324" wp14:editId="32A256A9">
            <wp:extent cx="4544788" cy="3515778"/>
            <wp:effectExtent l="0" t="0" r="8255" b="8890"/>
            <wp:docPr id="465" name="Imagem 465" descr="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7b"/>
                    <pic:cNvPicPr>
                      <a:picLocks noChangeAspect="1" noChangeArrowheads="1"/>
                    </pic:cNvPicPr>
                  </pic:nvPicPr>
                  <pic:blipFill>
                    <a:blip r:embed="rId67">
                      <a:extLst>
                        <a:ext uri="{28A0092B-C50C-407E-A947-70E740481C1C}">
                          <a14:useLocalDpi xmlns:a14="http://schemas.microsoft.com/office/drawing/2010/main" val="0"/>
                        </a:ext>
                      </a:extLst>
                    </a:blip>
                    <a:srcRect l="4831" t="3810" r="5711" b="2933"/>
                    <a:stretch>
                      <a:fillRect/>
                    </a:stretch>
                  </pic:blipFill>
                  <pic:spPr bwMode="auto">
                    <a:xfrm>
                      <a:off x="0" y="0"/>
                      <a:ext cx="4553972" cy="3522883"/>
                    </a:xfrm>
                    <a:prstGeom prst="rect">
                      <a:avLst/>
                    </a:prstGeom>
                    <a:noFill/>
                    <a:ln>
                      <a:noFill/>
                    </a:ln>
                  </pic:spPr>
                </pic:pic>
              </a:graphicData>
            </a:graphic>
          </wp:inline>
        </w:drawing>
      </w:r>
    </w:p>
    <w:p w:rsidR="003E00B4" w:rsidRPr="00D1118D" w:rsidRDefault="0065638A" w:rsidP="00ED6D0B">
      <w:pPr>
        <w:pStyle w:val="Legenda"/>
        <w:spacing w:after="120" w:line="360" w:lineRule="auto"/>
        <w:jc w:val="center"/>
        <w:rPr>
          <w:rFonts w:cs="Times New Roman"/>
          <w:sz w:val="22"/>
          <w:szCs w:val="22"/>
        </w:rPr>
      </w:pPr>
      <w:bookmarkStart w:id="48" w:name="_Ref451611300"/>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15</w:t>
      </w:r>
      <w:r w:rsidR="006D5C75">
        <w:rPr>
          <w:rFonts w:cs="Times New Roman"/>
          <w:sz w:val="22"/>
          <w:szCs w:val="22"/>
        </w:rPr>
        <w:fldChar w:fldCharType="end"/>
      </w:r>
      <w:r w:rsidRPr="00D1118D">
        <w:rPr>
          <w:rFonts w:cs="Times New Roman"/>
          <w:sz w:val="22"/>
          <w:szCs w:val="22"/>
        </w:rPr>
        <w:t xml:space="preserve"> Resultado da segunda bateria de teste. </w:t>
      </w:r>
      <m:oMath>
        <m:sSub>
          <m:sSubPr>
            <m:ctrlPr>
              <w:rPr>
                <w:rFonts w:ascii="Cambria Math" w:hAnsi="Cambria Math" w:cs="Times New Roman"/>
                <w:i w:val="0"/>
                <w:sz w:val="22"/>
                <w:szCs w:val="22"/>
              </w:rPr>
            </m:ctrlPr>
          </m:sSubPr>
          <m:e>
            <m:r>
              <w:rPr>
                <w:rFonts w:ascii="Cambria Math" w:hAnsi="Cambria Math" w:cs="Times New Roman"/>
                <w:sz w:val="22"/>
                <w:szCs w:val="22"/>
              </w:rPr>
              <m:t>I</m:t>
            </m:r>
          </m:e>
          <m:sub>
            <m:r>
              <w:rPr>
                <w:rFonts w:ascii="Cambria Math" w:hAnsi="Cambria Math" w:cs="Times New Roman"/>
                <w:sz w:val="22"/>
                <w:szCs w:val="22"/>
              </w:rPr>
              <m:t>phantom</m:t>
            </m:r>
          </m:sub>
        </m:sSub>
      </m:oMath>
      <w:r w:rsidRPr="00D1118D">
        <w:rPr>
          <w:rFonts w:eastAsiaTheme="minorEastAsia" w:cs="Times New Roman"/>
          <w:sz w:val="22"/>
          <w:szCs w:val="22"/>
        </w:rPr>
        <w:t xml:space="preserve"> = 6 e </w:t>
      </w:r>
      <m:oMath>
        <m:sSub>
          <m:sSubPr>
            <m:ctrlPr>
              <w:rPr>
                <w:rFonts w:ascii="Cambria Math" w:eastAsiaTheme="minorEastAsia" w:hAnsi="Cambria Math" w:cs="Times New Roman"/>
                <w:i w:val="0"/>
                <w:sz w:val="22"/>
                <w:szCs w:val="22"/>
              </w:rPr>
            </m:ctrlPr>
          </m:sSubPr>
          <m:e>
            <m:r>
              <w:rPr>
                <w:rFonts w:ascii="Cambria Math" w:eastAsiaTheme="minorEastAsia" w:hAnsi="Cambria Math" w:cs="Times New Roman"/>
                <w:sz w:val="22"/>
                <w:szCs w:val="22"/>
              </w:rPr>
              <m:t>I</m:t>
            </m:r>
          </m:e>
          <m:sub>
            <m:r>
              <w:rPr>
                <w:rFonts w:ascii="Cambria Math" w:eastAsiaTheme="minorEastAsia" w:hAnsi="Cambria Math" w:cs="Times New Roman"/>
                <w:sz w:val="22"/>
                <w:szCs w:val="22"/>
              </w:rPr>
              <m:t>inicial</m:t>
            </m:r>
          </m:sub>
        </m:sSub>
        <m:r>
          <w:rPr>
            <w:rFonts w:ascii="Cambria Math" w:eastAsiaTheme="minorEastAsia" w:hAnsi="Cambria Math" w:cs="Times New Roman"/>
            <w:sz w:val="22"/>
            <w:szCs w:val="22"/>
          </w:rPr>
          <m:t xml:space="preserve">= </m:t>
        </m:r>
      </m:oMath>
      <w:r w:rsidRPr="00D1118D">
        <w:rPr>
          <w:rFonts w:eastAsiaTheme="minorEastAsia" w:cs="Times New Roman"/>
          <w:sz w:val="22"/>
          <w:szCs w:val="22"/>
        </w:rPr>
        <w:t>6</w:t>
      </w:r>
      <w:bookmarkEnd w:id="48"/>
    </w:p>
    <w:p w:rsidR="003E00B4" w:rsidRPr="007E4262" w:rsidRDefault="003E00B4" w:rsidP="00ED6D0B">
      <w:pPr>
        <w:spacing w:after="120" w:line="360" w:lineRule="auto"/>
        <w:jc w:val="both"/>
        <w:rPr>
          <w:rFonts w:eastAsiaTheme="minorEastAsia" w:cs="Times New Roman"/>
        </w:rPr>
      </w:pPr>
    </w:p>
    <w:p w:rsidR="003E00B4" w:rsidRPr="007E4262" w:rsidRDefault="003E00B4" w:rsidP="00ED6D0B">
      <w:pPr>
        <w:spacing w:after="120" w:line="360" w:lineRule="auto"/>
        <w:jc w:val="both"/>
        <w:rPr>
          <w:rFonts w:eastAsiaTheme="minorEastAsia" w:cs="Times New Roman"/>
        </w:rPr>
      </w:pPr>
    </w:p>
    <w:p w:rsidR="003E00B4" w:rsidRPr="007E4262" w:rsidRDefault="003E00B4" w:rsidP="00ED6D0B">
      <w:pPr>
        <w:spacing w:after="120" w:line="360" w:lineRule="auto"/>
        <w:jc w:val="both"/>
        <w:rPr>
          <w:rFonts w:cs="Times New Roman"/>
        </w:rPr>
      </w:pPr>
    </w:p>
    <w:p w:rsidR="003E00B4" w:rsidRPr="007E4262" w:rsidRDefault="003E00B4" w:rsidP="00ED6D0B">
      <w:pPr>
        <w:spacing w:after="120" w:line="360" w:lineRule="auto"/>
        <w:jc w:val="both"/>
        <w:rPr>
          <w:rFonts w:cs="Times New Roman"/>
        </w:rPr>
      </w:pPr>
    </w:p>
    <w:p w:rsidR="003E00B4" w:rsidRPr="007E4262" w:rsidRDefault="003E00B4" w:rsidP="00ED6D0B">
      <w:pPr>
        <w:spacing w:after="120" w:line="360" w:lineRule="auto"/>
        <w:jc w:val="both"/>
        <w:rPr>
          <w:rFonts w:cs="Times New Roman"/>
        </w:rPr>
      </w:pPr>
    </w:p>
    <w:p w:rsidR="00A20056" w:rsidRPr="007E4262" w:rsidRDefault="00A20056" w:rsidP="00ED6D0B">
      <w:pPr>
        <w:spacing w:after="120" w:line="360" w:lineRule="auto"/>
        <w:jc w:val="both"/>
        <w:rPr>
          <w:rFonts w:cs="Times New Roman"/>
        </w:rPr>
      </w:pPr>
    </w:p>
    <w:p w:rsidR="003E00B4" w:rsidRPr="007E4262" w:rsidRDefault="003E00B4" w:rsidP="00ED6D0B">
      <w:pPr>
        <w:spacing w:after="120" w:line="360" w:lineRule="auto"/>
        <w:rPr>
          <w:rFonts w:eastAsiaTheme="minorEastAsia" w:cs="Times New Roman"/>
        </w:rPr>
      </w:pPr>
      <w:r w:rsidRPr="007E4262">
        <w:rPr>
          <w:rFonts w:cs="Times New Roman"/>
          <w:noProof/>
          <w:lang w:eastAsia="pt-BR"/>
        </w:rPr>
        <w:lastRenderedPageBreak/>
        <w:drawing>
          <wp:anchor distT="0" distB="0" distL="114300" distR="114300" simplePos="0" relativeHeight="251652096" behindDoc="1" locked="0" layoutInCell="1" allowOverlap="1" wp14:anchorId="18E37188" wp14:editId="6887239A">
            <wp:simplePos x="0" y="0"/>
            <wp:positionH relativeFrom="margin">
              <wp:posOffset>2415277</wp:posOffset>
            </wp:positionH>
            <wp:positionV relativeFrom="paragraph">
              <wp:posOffset>-2900</wp:posOffset>
            </wp:positionV>
            <wp:extent cx="3742552" cy="2984775"/>
            <wp:effectExtent l="0" t="0" r="0" b="6350"/>
            <wp:wrapNone/>
            <wp:docPr id="466" name="Imagem 466" descr="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4c"/>
                    <pic:cNvPicPr>
                      <a:picLocks noChangeAspect="1" noChangeArrowheads="1"/>
                    </pic:cNvPicPr>
                  </pic:nvPicPr>
                  <pic:blipFill>
                    <a:blip r:embed="rId68" cstate="print">
                      <a:extLst>
                        <a:ext uri="{28A0092B-C50C-407E-A947-70E740481C1C}">
                          <a14:useLocalDpi xmlns:a14="http://schemas.microsoft.com/office/drawing/2010/main" val="0"/>
                        </a:ext>
                      </a:extLst>
                    </a:blip>
                    <a:srcRect l="5934" t="3810" r="5711" b="2054"/>
                    <a:stretch>
                      <a:fillRect/>
                    </a:stretch>
                  </pic:blipFill>
                  <pic:spPr bwMode="auto">
                    <a:xfrm>
                      <a:off x="0" y="0"/>
                      <a:ext cx="3742552" cy="298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262">
        <w:rPr>
          <w:rFonts w:cs="Times New Roman"/>
        </w:rPr>
        <w:t xml:space="preserve">Resultado de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phantom</m:t>
            </m:r>
          </m:sub>
        </m:sSub>
      </m:oMath>
      <w:r w:rsidRPr="007E4262">
        <w:rPr>
          <w:rFonts w:eastAsiaTheme="minorEastAsia" w:cs="Times New Roman"/>
        </w:rPr>
        <w:t xml:space="preserve"> = 15 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9</w:t>
      </w:r>
    </w:p>
    <w:p w:rsidR="003E00B4" w:rsidRPr="007E4262" w:rsidRDefault="003E00B4" w:rsidP="00ED6D0B">
      <w:pPr>
        <w:spacing w:after="120" w:line="360" w:lineRule="auto"/>
        <w:rPr>
          <w:rFonts w:cs="Times New Roman"/>
        </w:rPr>
      </w:pPr>
      <w:r w:rsidRPr="007E4262">
        <w:rPr>
          <w:rFonts w:cs="Times New Roman"/>
          <w:noProof/>
          <w:lang w:eastAsia="pt-BR"/>
        </w:rPr>
        <w:drawing>
          <wp:inline distT="0" distB="0" distL="0" distR="0" wp14:anchorId="236DC9CD" wp14:editId="45E384CE">
            <wp:extent cx="2380615" cy="2587625"/>
            <wp:effectExtent l="0" t="0" r="635" b="3175"/>
            <wp:docPr id="467" name="Imagem 467" descr="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a"/>
                    <pic:cNvPicPr>
                      <a:picLocks noChangeAspect="1" noChangeArrowheads="1"/>
                    </pic:cNvPicPr>
                  </pic:nvPicPr>
                  <pic:blipFill>
                    <a:blip r:embed="rId69">
                      <a:extLst>
                        <a:ext uri="{28A0092B-C50C-407E-A947-70E740481C1C}">
                          <a14:useLocalDpi xmlns:a14="http://schemas.microsoft.com/office/drawing/2010/main" val="0"/>
                        </a:ext>
                      </a:extLst>
                    </a:blip>
                    <a:srcRect l="27689" t="10553" r="28123" b="25812"/>
                    <a:stretch>
                      <a:fillRect/>
                    </a:stretch>
                  </pic:blipFill>
                  <pic:spPr bwMode="auto">
                    <a:xfrm>
                      <a:off x="0" y="0"/>
                      <a:ext cx="2380615" cy="2587625"/>
                    </a:xfrm>
                    <a:prstGeom prst="rect">
                      <a:avLst/>
                    </a:prstGeom>
                    <a:noFill/>
                    <a:ln>
                      <a:noFill/>
                    </a:ln>
                  </pic:spPr>
                </pic:pic>
              </a:graphicData>
            </a:graphic>
          </wp:inline>
        </w:drawing>
      </w:r>
    </w:p>
    <w:p w:rsidR="0065638A"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446AA9AE" wp14:editId="4AFC3FB1">
            <wp:extent cx="4632325" cy="3597275"/>
            <wp:effectExtent l="0" t="0" r="0" b="3175"/>
            <wp:docPr id="468" name="Imagem 468" descr="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4b"/>
                    <pic:cNvPicPr>
                      <a:picLocks noChangeAspect="1" noChangeArrowheads="1"/>
                    </pic:cNvPicPr>
                  </pic:nvPicPr>
                  <pic:blipFill>
                    <a:blip r:embed="rId70">
                      <a:extLst>
                        <a:ext uri="{28A0092B-C50C-407E-A947-70E740481C1C}">
                          <a14:useLocalDpi xmlns:a14="http://schemas.microsoft.com/office/drawing/2010/main" val="0"/>
                        </a:ext>
                      </a:extLst>
                    </a:blip>
                    <a:srcRect l="4831" t="3810" r="4842" b="2635"/>
                    <a:stretch>
                      <a:fillRect/>
                    </a:stretch>
                  </pic:blipFill>
                  <pic:spPr bwMode="auto">
                    <a:xfrm>
                      <a:off x="0" y="0"/>
                      <a:ext cx="4632325" cy="3597275"/>
                    </a:xfrm>
                    <a:prstGeom prst="rect">
                      <a:avLst/>
                    </a:prstGeom>
                    <a:noFill/>
                    <a:ln>
                      <a:noFill/>
                    </a:ln>
                  </pic:spPr>
                </pic:pic>
              </a:graphicData>
            </a:graphic>
          </wp:inline>
        </w:drawing>
      </w:r>
    </w:p>
    <w:p w:rsidR="003E00B4" w:rsidRPr="00D1118D" w:rsidRDefault="0065638A" w:rsidP="00ED6D0B">
      <w:pPr>
        <w:pStyle w:val="Legenda"/>
        <w:spacing w:after="120" w:line="360" w:lineRule="auto"/>
        <w:jc w:val="center"/>
        <w:rPr>
          <w:rFonts w:cs="Times New Roman"/>
          <w:sz w:val="22"/>
          <w:szCs w:val="22"/>
        </w:rPr>
      </w:pPr>
      <w:bookmarkStart w:id="49" w:name="_Ref451611396"/>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16</w:t>
      </w:r>
      <w:r w:rsidR="006D5C75">
        <w:rPr>
          <w:rFonts w:cs="Times New Roman"/>
          <w:sz w:val="22"/>
          <w:szCs w:val="22"/>
        </w:rPr>
        <w:fldChar w:fldCharType="end"/>
      </w:r>
      <w:r w:rsidRPr="00D1118D">
        <w:rPr>
          <w:rFonts w:cs="Times New Roman"/>
          <w:sz w:val="22"/>
          <w:szCs w:val="22"/>
        </w:rPr>
        <w:t xml:space="preserve"> Resultado da segunda bateria de teste. </w:t>
      </w:r>
      <m:oMath>
        <m:sSub>
          <m:sSubPr>
            <m:ctrlPr>
              <w:rPr>
                <w:rFonts w:ascii="Cambria Math" w:hAnsi="Cambria Math" w:cs="Times New Roman"/>
                <w:sz w:val="22"/>
                <w:szCs w:val="22"/>
              </w:rPr>
            </m:ctrlPr>
          </m:sSubPr>
          <m:e>
            <m:r>
              <w:rPr>
                <w:rFonts w:ascii="Cambria Math" w:hAnsi="Cambria Math" w:cs="Times New Roman"/>
                <w:sz w:val="22"/>
                <w:szCs w:val="22"/>
              </w:rPr>
              <m:t>I</m:t>
            </m:r>
          </m:e>
          <m:sub>
            <m:r>
              <w:rPr>
                <w:rFonts w:ascii="Cambria Math" w:hAnsi="Cambria Math" w:cs="Times New Roman"/>
                <w:sz w:val="22"/>
                <w:szCs w:val="22"/>
              </w:rPr>
              <m:t>phantom</m:t>
            </m:r>
          </m:sub>
        </m:sSub>
        <m:r>
          <w:rPr>
            <w:rFonts w:ascii="Cambria Math" w:hAnsi="Cambria Math" w:cs="Times New Roman"/>
            <w:sz w:val="22"/>
            <w:szCs w:val="22"/>
          </w:rPr>
          <m:t xml:space="preserve"> = </m:t>
        </m:r>
        <m:r>
          <w:rPr>
            <w:rFonts w:ascii="Cambria Math" w:eastAsiaTheme="minorEastAsia" w:hAnsi="Cambria Math" w:cs="Times New Roman"/>
            <w:sz w:val="22"/>
            <w:szCs w:val="22"/>
          </w:rPr>
          <m:t>15</m:t>
        </m:r>
      </m:oMath>
      <w:r w:rsidRPr="00D1118D">
        <w:rPr>
          <w:rFonts w:eastAsiaTheme="minorEastAsia" w:cs="Times New Roman"/>
          <w:sz w:val="22"/>
          <w:szCs w:val="22"/>
        </w:rPr>
        <w:t xml:space="preserve"> </w:t>
      </w:r>
      <w:r w:rsidRPr="00D1118D">
        <w:rPr>
          <w:rFonts w:cs="Times New Roman"/>
          <w:i w:val="0"/>
          <w:sz w:val="22"/>
          <w:szCs w:val="22"/>
        </w:rPr>
        <w:t>e</w:t>
      </w:r>
      <w:r w:rsidRPr="00D1118D">
        <w:rPr>
          <w:rFonts w:cs="Times New Roman"/>
          <w:sz w:val="22"/>
          <w:szCs w:val="22"/>
        </w:rPr>
        <w:t xml:space="preserve"> </w:t>
      </w:r>
      <m:oMath>
        <m:sSub>
          <m:sSubPr>
            <m:ctrlPr>
              <w:rPr>
                <w:rFonts w:ascii="Cambria Math" w:hAnsi="Cambria Math" w:cs="Times New Roman"/>
                <w:sz w:val="22"/>
                <w:szCs w:val="22"/>
              </w:rPr>
            </m:ctrlPr>
          </m:sSubPr>
          <m:e>
            <m:r>
              <w:rPr>
                <w:rFonts w:ascii="Cambria Math" w:hAnsi="Cambria Math" w:cs="Times New Roman"/>
                <w:sz w:val="22"/>
                <w:szCs w:val="22"/>
              </w:rPr>
              <m:t>I</m:t>
            </m:r>
          </m:e>
          <m:sub>
            <m:r>
              <w:rPr>
                <w:rFonts w:ascii="Cambria Math" w:hAnsi="Cambria Math" w:cs="Times New Roman"/>
                <w:sz w:val="22"/>
                <w:szCs w:val="22"/>
              </w:rPr>
              <m:t>inicial</m:t>
            </m:r>
          </m:sub>
        </m:sSub>
        <m:r>
          <w:rPr>
            <w:rFonts w:ascii="Cambria Math" w:hAnsi="Cambria Math" w:cs="Times New Roman"/>
            <w:sz w:val="22"/>
            <w:szCs w:val="22"/>
          </w:rPr>
          <m:t>=9</m:t>
        </m:r>
      </m:oMath>
      <w:bookmarkEnd w:id="49"/>
    </w:p>
    <w:p w:rsidR="0065638A" w:rsidRPr="007E4262" w:rsidRDefault="0065638A" w:rsidP="00ED6D0B">
      <w:pPr>
        <w:spacing w:after="120" w:line="360" w:lineRule="auto"/>
        <w:jc w:val="both"/>
        <w:rPr>
          <w:rFonts w:cs="Times New Roman"/>
        </w:rPr>
      </w:pPr>
    </w:p>
    <w:p w:rsidR="003E00B4" w:rsidRPr="007E4262" w:rsidRDefault="003E00B4" w:rsidP="00ED6D0B">
      <w:pPr>
        <w:spacing w:after="120" w:line="360" w:lineRule="auto"/>
        <w:ind w:firstLine="708"/>
        <w:jc w:val="both"/>
        <w:rPr>
          <w:rFonts w:cs="Times New Roman"/>
        </w:rPr>
      </w:pPr>
      <w:r w:rsidRPr="007E4262">
        <w:rPr>
          <w:rFonts w:cs="Times New Roman"/>
        </w:rPr>
        <w:t>Esse experimento foi feito para verificar a hipótese de que o algoritmo consegue convergir para altos contraste</w:t>
      </w:r>
      <w:r w:rsidR="00693DD6">
        <w:rPr>
          <w:rFonts w:cs="Times New Roman"/>
        </w:rPr>
        <w:t>s,</w:t>
      </w:r>
      <w:r w:rsidRPr="007E4262">
        <w:rPr>
          <w:rFonts w:cs="Times New Roman"/>
        </w:rPr>
        <w:t xml:space="preserve"> desde que se parta de um meio cuja</w:t>
      </w:r>
      <w:r w:rsidR="00693DD6">
        <w:rPr>
          <w:rFonts w:cs="Times New Roman"/>
        </w:rPr>
        <w:t>s</w:t>
      </w:r>
      <w:r w:rsidRPr="007E4262">
        <w:rPr>
          <w:rFonts w:cs="Times New Roman"/>
        </w:rPr>
        <w:t xml:space="preserve"> diferenças entre os índices </w:t>
      </w:r>
      <m:oMath>
        <m:r>
          <w:rPr>
            <w:rFonts w:ascii="Cambria Math" w:hAnsi="Cambria Math" w:cs="Times New Roman"/>
          </w:rPr>
          <m:t>(c)</m:t>
        </m:r>
      </m:oMath>
      <w:r w:rsidRPr="007E4262">
        <w:rPr>
          <w:rFonts w:cs="Times New Roman"/>
        </w:rPr>
        <w:t xml:space="preserve"> do </w:t>
      </w:r>
      <w:r w:rsidR="00E550F6" w:rsidRPr="00544A10">
        <w:rPr>
          <w:rFonts w:cs="Times New Roman"/>
          <w:i/>
        </w:rPr>
        <w:t>phantom</w:t>
      </w:r>
      <w:r w:rsidRPr="007E4262">
        <w:rPr>
          <w:rFonts w:cs="Times New Roman"/>
        </w:rPr>
        <w:t xml:space="preserve"> de ensaio (original) e do </w:t>
      </w:r>
      <w:r w:rsidR="00E550F6" w:rsidRPr="00544A10">
        <w:rPr>
          <w:rFonts w:cs="Times New Roman"/>
          <w:i/>
        </w:rPr>
        <w:t>phantom</w:t>
      </w:r>
      <w:r w:rsidRPr="007E4262">
        <w:rPr>
          <w:rFonts w:cs="Times New Roman"/>
        </w:rPr>
        <w:t xml:space="preserve"> inicial sejam menores que o limite de contrastes do algoritmo (I=6). Assim</w:t>
      </w:r>
      <w:r w:rsidR="00693DD6">
        <w:rPr>
          <w:rFonts w:cs="Times New Roman"/>
        </w:rPr>
        <w:t>,</w:t>
      </w:r>
      <w:r w:rsidRPr="007E4262">
        <w:rPr>
          <w:rFonts w:cs="Times New Roman"/>
        </w:rPr>
        <w:t xml:space="preserve"> o </w:t>
      </w:r>
      <w:r w:rsidR="00E550F6" w:rsidRPr="00544A10">
        <w:rPr>
          <w:rFonts w:cs="Times New Roman"/>
          <w:i/>
        </w:rPr>
        <w:t>phantom</w:t>
      </w:r>
      <w:r w:rsidRPr="007E4262">
        <w:rPr>
          <w:rFonts w:cs="Times New Roman"/>
        </w:rPr>
        <w:t xml:space="preserve"> inicial tem contrastes </w:t>
      </w:r>
      <m:oMath>
        <m:r>
          <w:rPr>
            <w:rFonts w:ascii="Cambria Math" w:hAnsi="Cambria Math" w:cs="Times New Roman"/>
          </w:rPr>
          <m:t>I=</m:t>
        </m:r>
        <m:r>
          <w:rPr>
            <w:rFonts w:ascii="Cambria Math" w:eastAsiaTheme="minorEastAsia" w:hAnsi="Cambria Math" w:cs="Times New Roman"/>
          </w:rPr>
          <m:t>9</m:t>
        </m:r>
      </m:oMath>
      <w:r w:rsidRPr="007E4262">
        <w:rPr>
          <w:rFonts w:eastAsiaTheme="minorEastAsia" w:cs="Times New Roman"/>
        </w:rPr>
        <w:t xml:space="preserve"> e o </w:t>
      </w:r>
      <w:r w:rsidR="00E550F6" w:rsidRPr="00544A10">
        <w:rPr>
          <w:rFonts w:eastAsiaTheme="minorEastAsia" w:cs="Times New Roman"/>
          <w:i/>
        </w:rPr>
        <w:t>phantom</w:t>
      </w:r>
      <w:r w:rsidRPr="007E4262">
        <w:rPr>
          <w:rFonts w:eastAsiaTheme="minorEastAsia" w:cs="Times New Roman"/>
        </w:rPr>
        <w:t xml:space="preserve"> do ensaio </w:t>
      </w:r>
      <m:oMath>
        <m:r>
          <w:rPr>
            <w:rFonts w:ascii="Cambria Math" w:hAnsi="Cambria Math" w:cs="Times New Roman"/>
          </w:rPr>
          <m:t>I=</m:t>
        </m:r>
        <m:r>
          <w:rPr>
            <w:rFonts w:ascii="Cambria Math" w:eastAsiaTheme="minorEastAsia" w:hAnsi="Cambria Math" w:cs="Times New Roman"/>
          </w:rPr>
          <m:t>15</m:t>
        </m:r>
      </m:oMath>
      <w:r w:rsidRPr="007E4262">
        <w:rPr>
          <w:rFonts w:eastAsiaTheme="minorEastAsia" w:cs="Times New Roman"/>
        </w:rPr>
        <w:t xml:space="preserve"> e a diferença entre ambos é </w:t>
      </w:r>
      <w:r w:rsidRPr="007E4262">
        <w:rPr>
          <w:rFonts w:cs="Times New Roman"/>
        </w:rPr>
        <w:t>I=6.</w:t>
      </w:r>
    </w:p>
    <w:p w:rsidR="003E00B4" w:rsidRDefault="003E00B4" w:rsidP="00ED6D0B">
      <w:pPr>
        <w:spacing w:after="120" w:line="360" w:lineRule="auto"/>
        <w:jc w:val="both"/>
        <w:rPr>
          <w:rFonts w:cs="Times New Roman"/>
        </w:rPr>
      </w:pPr>
      <w:r w:rsidRPr="007E4262">
        <w:rPr>
          <w:rFonts w:cs="Times New Roman"/>
        </w:rPr>
        <w:lastRenderedPageBreak/>
        <w:tab/>
        <w:t>Contudo, essa hipótese pode ser descartada, pois, mesmo que o algoritmo tenha apresentado bons resultados inicialmente, começaram a surgir artefatos, a partir da iteração 110, que impediram o algoritmo de chegar a uma solução razoável.</w:t>
      </w:r>
    </w:p>
    <w:p w:rsidR="00D1118D" w:rsidRPr="007E4262" w:rsidRDefault="00D1118D" w:rsidP="00ED6D0B">
      <w:pPr>
        <w:spacing w:after="120" w:line="360" w:lineRule="auto"/>
        <w:jc w:val="both"/>
        <w:rPr>
          <w:rFonts w:cs="Times New Roman"/>
        </w:rPr>
      </w:pPr>
    </w:p>
    <w:p w:rsidR="003E00B4" w:rsidRPr="007E4262" w:rsidRDefault="003E00B4" w:rsidP="00ED6D0B">
      <w:pPr>
        <w:spacing w:after="120" w:line="360" w:lineRule="auto"/>
        <w:rPr>
          <w:rFonts w:eastAsiaTheme="minorEastAsia" w:cs="Times New Roman"/>
        </w:rPr>
      </w:pPr>
      <w:r w:rsidRPr="007E4262">
        <w:rPr>
          <w:rFonts w:cs="Times New Roman"/>
          <w:noProof/>
          <w:lang w:eastAsia="pt-BR"/>
        </w:rPr>
        <w:drawing>
          <wp:anchor distT="0" distB="0" distL="114300" distR="114300" simplePos="0" relativeHeight="251654144" behindDoc="1" locked="0" layoutInCell="1" allowOverlap="1" wp14:anchorId="4A244E14" wp14:editId="6DD43ADE">
            <wp:simplePos x="0" y="0"/>
            <wp:positionH relativeFrom="margin">
              <wp:posOffset>2482167</wp:posOffset>
            </wp:positionH>
            <wp:positionV relativeFrom="paragraph">
              <wp:posOffset>-2540</wp:posOffset>
            </wp:positionV>
            <wp:extent cx="3571336" cy="2802037"/>
            <wp:effectExtent l="0" t="0" r="0" b="0"/>
            <wp:wrapNone/>
            <wp:docPr id="469" name="Imagem 469" descr="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5c"/>
                    <pic:cNvPicPr>
                      <a:picLocks noChangeAspect="1" noChangeArrowheads="1"/>
                    </pic:cNvPicPr>
                  </pic:nvPicPr>
                  <pic:blipFill>
                    <a:blip r:embed="rId71" cstate="print">
                      <a:extLst>
                        <a:ext uri="{28A0092B-C50C-407E-A947-70E740481C1C}">
                          <a14:useLocalDpi xmlns:a14="http://schemas.microsoft.com/office/drawing/2010/main" val="0"/>
                        </a:ext>
                      </a:extLst>
                    </a:blip>
                    <a:srcRect l="5276" t="3810" r="5936" b="2933"/>
                    <a:stretch>
                      <a:fillRect/>
                    </a:stretch>
                  </pic:blipFill>
                  <pic:spPr bwMode="auto">
                    <a:xfrm>
                      <a:off x="0" y="0"/>
                      <a:ext cx="3571336" cy="28020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262">
        <w:rPr>
          <w:rFonts w:cs="Times New Roman"/>
        </w:rPr>
        <w:t xml:space="preserve">Resultado de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phantom</m:t>
            </m:r>
          </m:sub>
        </m:sSub>
      </m:oMath>
      <w:r w:rsidRPr="007E4262">
        <w:rPr>
          <w:rFonts w:eastAsiaTheme="minorEastAsia" w:cs="Times New Roman"/>
        </w:rPr>
        <w:t xml:space="preserve"> = 15 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12</w:t>
      </w:r>
    </w:p>
    <w:p w:rsidR="003E00B4" w:rsidRPr="007E4262" w:rsidRDefault="003E00B4" w:rsidP="00ED6D0B">
      <w:pPr>
        <w:spacing w:after="120" w:line="360" w:lineRule="auto"/>
        <w:rPr>
          <w:rFonts w:cs="Times New Roman"/>
        </w:rPr>
      </w:pPr>
      <w:r w:rsidRPr="007E4262">
        <w:rPr>
          <w:rFonts w:cs="Times New Roman"/>
          <w:noProof/>
          <w:lang w:eastAsia="pt-BR"/>
        </w:rPr>
        <w:drawing>
          <wp:inline distT="0" distB="0" distL="0" distR="0" wp14:anchorId="01E33C2E" wp14:editId="058868FC">
            <wp:extent cx="2351315" cy="2565070"/>
            <wp:effectExtent l="0" t="0" r="0" b="6985"/>
            <wp:docPr id="470" name="Imagem 470" descr="C:\Users\vital\AppData\Local\Microsoft\Windows\INetCache\Content.Word\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ital\AppData\Local\Microsoft\Windows\INetCache\Content.Word\5a.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8370" t="11151" r="28083" b="25461"/>
                    <a:stretch/>
                  </pic:blipFill>
                  <pic:spPr bwMode="auto">
                    <a:xfrm>
                      <a:off x="0" y="0"/>
                      <a:ext cx="2351315" cy="2565070"/>
                    </a:xfrm>
                    <a:prstGeom prst="rect">
                      <a:avLst/>
                    </a:prstGeom>
                    <a:noFill/>
                    <a:ln>
                      <a:noFill/>
                    </a:ln>
                    <a:extLst>
                      <a:ext uri="{53640926-AAD7-44D8-BBD7-CCE9431645EC}">
                        <a14:shadowObscured xmlns:a14="http://schemas.microsoft.com/office/drawing/2010/main"/>
                      </a:ext>
                    </a:extLst>
                  </pic:spPr>
                </pic:pic>
              </a:graphicData>
            </a:graphic>
          </wp:inline>
        </w:drawing>
      </w:r>
    </w:p>
    <w:p w:rsidR="00C124C1" w:rsidRPr="007E4262" w:rsidRDefault="003E00B4" w:rsidP="00ED6D0B">
      <w:pPr>
        <w:keepNext/>
        <w:spacing w:after="120" w:line="360" w:lineRule="auto"/>
        <w:rPr>
          <w:rFonts w:cs="Times New Roman"/>
        </w:rPr>
      </w:pPr>
      <w:r w:rsidRPr="007E4262">
        <w:rPr>
          <w:rFonts w:cs="Times New Roman"/>
          <w:noProof/>
          <w:lang w:eastAsia="pt-BR"/>
        </w:rPr>
        <w:drawing>
          <wp:inline distT="0" distB="0" distL="0" distR="0" wp14:anchorId="5D304ED5" wp14:editId="214D368F">
            <wp:extent cx="4770120" cy="3881755"/>
            <wp:effectExtent l="0" t="0" r="0" b="4445"/>
            <wp:docPr id="471" name="Imagem 471" descr="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b"/>
                    <pic:cNvPicPr>
                      <a:picLocks noChangeAspect="1" noChangeArrowheads="1"/>
                    </pic:cNvPicPr>
                  </pic:nvPicPr>
                  <pic:blipFill>
                    <a:blip r:embed="rId73">
                      <a:extLst>
                        <a:ext uri="{28A0092B-C50C-407E-A947-70E740481C1C}">
                          <a14:useLocalDpi xmlns:a14="http://schemas.microsoft.com/office/drawing/2010/main" val="0"/>
                        </a:ext>
                      </a:extLst>
                    </a:blip>
                    <a:srcRect l="5711" t="2054" r="5724" b="2353"/>
                    <a:stretch>
                      <a:fillRect/>
                    </a:stretch>
                  </pic:blipFill>
                  <pic:spPr bwMode="auto">
                    <a:xfrm>
                      <a:off x="0" y="0"/>
                      <a:ext cx="4770120" cy="3881755"/>
                    </a:xfrm>
                    <a:prstGeom prst="rect">
                      <a:avLst/>
                    </a:prstGeom>
                    <a:noFill/>
                    <a:ln>
                      <a:noFill/>
                    </a:ln>
                  </pic:spPr>
                </pic:pic>
              </a:graphicData>
            </a:graphic>
          </wp:inline>
        </w:drawing>
      </w:r>
    </w:p>
    <w:p w:rsidR="003E00B4" w:rsidRPr="00D1118D" w:rsidRDefault="00C124C1"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17</w:t>
      </w:r>
      <w:r w:rsidR="006D5C75">
        <w:rPr>
          <w:rFonts w:cs="Times New Roman"/>
          <w:sz w:val="22"/>
          <w:szCs w:val="22"/>
        </w:rPr>
        <w:fldChar w:fldCharType="end"/>
      </w:r>
      <w:r w:rsidRPr="00D1118D">
        <w:rPr>
          <w:rFonts w:cs="Times New Roman"/>
          <w:sz w:val="22"/>
          <w:szCs w:val="22"/>
        </w:rPr>
        <w:t xml:space="preserve">Resultado da segunda bateria de teste. </w:t>
      </w:r>
      <m:oMath>
        <m:sSub>
          <m:sSubPr>
            <m:ctrlPr>
              <w:rPr>
                <w:rFonts w:ascii="Cambria Math" w:hAnsi="Cambria Math" w:cs="Times New Roman"/>
                <w:sz w:val="22"/>
                <w:szCs w:val="22"/>
              </w:rPr>
            </m:ctrlPr>
          </m:sSubPr>
          <m:e>
            <m:r>
              <w:rPr>
                <w:rFonts w:ascii="Cambria Math" w:hAnsi="Cambria Math" w:cs="Times New Roman"/>
                <w:sz w:val="22"/>
                <w:szCs w:val="22"/>
              </w:rPr>
              <m:t>I</m:t>
            </m:r>
          </m:e>
          <m:sub>
            <m:r>
              <w:rPr>
                <w:rFonts w:ascii="Cambria Math" w:hAnsi="Cambria Math" w:cs="Times New Roman"/>
                <w:sz w:val="22"/>
                <w:szCs w:val="22"/>
              </w:rPr>
              <m:t>phantom</m:t>
            </m:r>
          </m:sub>
        </m:sSub>
        <m:r>
          <w:rPr>
            <w:rFonts w:ascii="Cambria Math" w:hAnsi="Cambria Math" w:cs="Times New Roman"/>
            <w:sz w:val="22"/>
            <w:szCs w:val="22"/>
          </w:rPr>
          <m:t>=15</m:t>
        </m:r>
      </m:oMath>
      <w:r w:rsidRPr="00D1118D">
        <w:rPr>
          <w:rFonts w:cs="Times New Roman"/>
          <w:sz w:val="22"/>
          <w:szCs w:val="22"/>
        </w:rPr>
        <w:t xml:space="preserve"> e </w:t>
      </w:r>
      <m:oMath>
        <m:sSub>
          <m:sSubPr>
            <m:ctrlPr>
              <w:rPr>
                <w:rFonts w:ascii="Cambria Math" w:hAnsi="Cambria Math" w:cs="Times New Roman"/>
                <w:sz w:val="22"/>
                <w:szCs w:val="22"/>
              </w:rPr>
            </m:ctrlPr>
          </m:sSubPr>
          <m:e>
            <m:r>
              <w:rPr>
                <w:rFonts w:ascii="Cambria Math" w:hAnsi="Cambria Math" w:cs="Times New Roman"/>
                <w:sz w:val="22"/>
                <w:szCs w:val="22"/>
              </w:rPr>
              <m:t>I</m:t>
            </m:r>
          </m:e>
          <m:sub>
            <m:r>
              <w:rPr>
                <w:rFonts w:ascii="Cambria Math" w:hAnsi="Cambria Math" w:cs="Times New Roman"/>
                <w:sz w:val="22"/>
                <w:szCs w:val="22"/>
              </w:rPr>
              <m:t>inicial</m:t>
            </m:r>
          </m:sub>
        </m:sSub>
        <m:r>
          <w:rPr>
            <w:rFonts w:ascii="Cambria Math" w:hAnsi="Cambria Math" w:cs="Times New Roman"/>
            <w:sz w:val="22"/>
            <w:szCs w:val="22"/>
          </w:rPr>
          <m:t>=12</m:t>
        </m:r>
      </m:oMath>
    </w:p>
    <w:p w:rsidR="00C124C1" w:rsidRPr="007E4262" w:rsidRDefault="00C124C1" w:rsidP="00ED6D0B">
      <w:pPr>
        <w:spacing w:after="120" w:line="360" w:lineRule="auto"/>
        <w:rPr>
          <w:rFonts w:cs="Times New Roman"/>
        </w:rPr>
      </w:pPr>
    </w:p>
    <w:p w:rsidR="003E00B4" w:rsidRPr="007E4262" w:rsidRDefault="003E00B4" w:rsidP="00ED6D0B">
      <w:pPr>
        <w:spacing w:after="120" w:line="360" w:lineRule="auto"/>
        <w:jc w:val="both"/>
        <w:rPr>
          <w:rFonts w:cs="Times New Roman"/>
        </w:rPr>
      </w:pPr>
      <w:r w:rsidRPr="007E4262">
        <w:rPr>
          <w:rFonts w:cs="Times New Roman"/>
        </w:rPr>
        <w:lastRenderedPageBreak/>
        <w:tab/>
        <w:t xml:space="preserve">De modo semelhante ao experimento com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9, o algoritmo divergiu no processo</w:t>
      </w:r>
      <w:r w:rsidR="00693DD6">
        <w:rPr>
          <w:rFonts w:eastAsiaTheme="minorEastAsia" w:cs="Times New Roman"/>
        </w:rPr>
        <w:t>,</w:t>
      </w:r>
      <w:r w:rsidRPr="007E4262">
        <w:rPr>
          <w:rFonts w:eastAsiaTheme="minorEastAsia" w:cs="Times New Roman"/>
        </w:rPr>
        <w:t xml:space="preserve"> e artefatos surgiram na imagem. Em comparação com o experimento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9</w:t>
      </w:r>
      <w:r w:rsidR="00693DD6">
        <w:rPr>
          <w:rFonts w:eastAsiaTheme="minorEastAsia" w:cs="Times New Roman"/>
        </w:rPr>
        <w:t>,</w:t>
      </w:r>
      <w:r w:rsidRPr="007E4262">
        <w:rPr>
          <w:rFonts w:eastAsiaTheme="minorEastAsia" w:cs="Times New Roman"/>
        </w:rPr>
        <w:t xml:space="preserve"> a iteração na qual o processo começa a divergir é menor, por volta da iteração de número 85.</w:t>
      </w:r>
    </w:p>
    <w:p w:rsidR="003E00B4" w:rsidRDefault="003E00B4" w:rsidP="00ED6D0B">
      <w:pPr>
        <w:spacing w:after="120" w:line="360" w:lineRule="auto"/>
        <w:rPr>
          <w:rFonts w:eastAsiaTheme="minorEastAsia" w:cs="Times New Roman"/>
        </w:rPr>
      </w:pPr>
      <w:r w:rsidRPr="007E4262">
        <w:rPr>
          <w:rFonts w:cs="Times New Roman"/>
        </w:rPr>
        <w:tab/>
        <w:t xml:space="preserve">É importante observar que o artefato que surgiu, uma mancha no pulmão esquerdo, é o mesmo que no experimento com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9. Estudar a causa do surgimento desse artefato é um grande passo para o aprimoramento do algoritmo.</w:t>
      </w:r>
    </w:p>
    <w:p w:rsidR="00D1118D" w:rsidRPr="007E4262" w:rsidRDefault="00D1118D" w:rsidP="00ED6D0B">
      <w:pPr>
        <w:spacing w:after="120" w:line="360" w:lineRule="auto"/>
        <w:rPr>
          <w:rFonts w:eastAsiaTheme="minorEastAsia" w:cs="Times New Roman"/>
        </w:rPr>
      </w:pPr>
    </w:p>
    <w:p w:rsidR="003E00B4" w:rsidRPr="007E4262" w:rsidRDefault="003E00B4" w:rsidP="00ED6D0B">
      <w:pPr>
        <w:spacing w:after="120" w:line="360" w:lineRule="auto"/>
        <w:rPr>
          <w:rFonts w:cs="Times New Roman"/>
        </w:rPr>
      </w:pPr>
      <w:r w:rsidRPr="007E4262">
        <w:rPr>
          <w:rFonts w:cs="Times New Roman"/>
          <w:noProof/>
          <w:lang w:eastAsia="pt-BR"/>
        </w:rPr>
        <w:drawing>
          <wp:anchor distT="0" distB="0" distL="114300" distR="114300" simplePos="0" relativeHeight="251656192" behindDoc="1" locked="0" layoutInCell="1" allowOverlap="1" wp14:anchorId="2A32D9CD" wp14:editId="7BDA5CBE">
            <wp:simplePos x="0" y="0"/>
            <wp:positionH relativeFrom="column">
              <wp:posOffset>2453640</wp:posOffset>
            </wp:positionH>
            <wp:positionV relativeFrom="paragraph">
              <wp:posOffset>14605</wp:posOffset>
            </wp:positionV>
            <wp:extent cx="3343275" cy="2586530"/>
            <wp:effectExtent l="0" t="0" r="0" b="4445"/>
            <wp:wrapNone/>
            <wp:docPr id="472" name="Imagem 472" descr="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6c"/>
                    <pic:cNvPicPr>
                      <a:picLocks noChangeAspect="1" noChangeArrowheads="1"/>
                    </pic:cNvPicPr>
                  </pic:nvPicPr>
                  <pic:blipFill>
                    <a:blip r:embed="rId74" cstate="print">
                      <a:extLst>
                        <a:ext uri="{28A0092B-C50C-407E-A947-70E740481C1C}">
                          <a14:useLocalDpi xmlns:a14="http://schemas.microsoft.com/office/drawing/2010/main" val="0"/>
                        </a:ext>
                      </a:extLst>
                    </a:blip>
                    <a:srcRect l="4172" t="4704" r="6369" b="2931"/>
                    <a:stretch>
                      <a:fillRect/>
                    </a:stretch>
                  </pic:blipFill>
                  <pic:spPr bwMode="auto">
                    <a:xfrm>
                      <a:off x="0" y="0"/>
                      <a:ext cx="3343275" cy="2586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262">
        <w:rPr>
          <w:rFonts w:cs="Times New Roman"/>
        </w:rPr>
        <w:t xml:space="preserve">Resultado de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phantom</m:t>
            </m:r>
          </m:sub>
        </m:sSub>
      </m:oMath>
      <w:r w:rsidRPr="007E4262">
        <w:rPr>
          <w:rFonts w:eastAsiaTheme="minorEastAsia" w:cs="Times New Roman"/>
        </w:rPr>
        <w:t xml:space="preserve"> = 15 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15</w:t>
      </w:r>
    </w:p>
    <w:p w:rsidR="003E00B4" w:rsidRPr="007E4262" w:rsidRDefault="003E00B4" w:rsidP="00ED6D0B">
      <w:pPr>
        <w:spacing w:after="120" w:line="360" w:lineRule="auto"/>
        <w:rPr>
          <w:rFonts w:cs="Times New Roman"/>
        </w:rPr>
      </w:pPr>
      <w:r w:rsidRPr="007E4262">
        <w:rPr>
          <w:rFonts w:cs="Times New Roman"/>
          <w:noProof/>
          <w:lang w:eastAsia="pt-BR"/>
        </w:rPr>
        <w:drawing>
          <wp:inline distT="0" distB="0" distL="0" distR="0" wp14:anchorId="0324EBF9" wp14:editId="3A7D682E">
            <wp:extent cx="2182495" cy="2303145"/>
            <wp:effectExtent l="0" t="0" r="8255" b="1905"/>
            <wp:docPr id="473" name="Imagem 473" descr="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a"/>
                    <pic:cNvPicPr>
                      <a:picLocks noChangeAspect="1" noChangeArrowheads="1"/>
                    </pic:cNvPicPr>
                  </pic:nvPicPr>
                  <pic:blipFill>
                    <a:blip r:embed="rId75" cstate="print">
                      <a:extLst>
                        <a:ext uri="{28A0092B-C50C-407E-A947-70E740481C1C}">
                          <a14:useLocalDpi xmlns:a14="http://schemas.microsoft.com/office/drawing/2010/main" val="0"/>
                        </a:ext>
                      </a:extLst>
                    </a:blip>
                    <a:srcRect l="27254" t="9958" r="27689" b="26396"/>
                    <a:stretch>
                      <a:fillRect/>
                    </a:stretch>
                  </pic:blipFill>
                  <pic:spPr bwMode="auto">
                    <a:xfrm>
                      <a:off x="0" y="0"/>
                      <a:ext cx="2182495" cy="2303145"/>
                    </a:xfrm>
                    <a:prstGeom prst="rect">
                      <a:avLst/>
                    </a:prstGeom>
                    <a:noFill/>
                    <a:ln>
                      <a:noFill/>
                    </a:ln>
                  </pic:spPr>
                </pic:pic>
              </a:graphicData>
            </a:graphic>
          </wp:inline>
        </w:drawing>
      </w:r>
      <w:r w:rsidRPr="007E4262">
        <w:rPr>
          <w:rFonts w:cs="Times New Roman"/>
        </w:rPr>
        <w:t xml:space="preserve"> </w:t>
      </w:r>
    </w:p>
    <w:p w:rsidR="0060502F"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78127371" wp14:editId="76E3B8DF">
            <wp:extent cx="3623310" cy="2924175"/>
            <wp:effectExtent l="0" t="0" r="0" b="9525"/>
            <wp:docPr id="474" name="Imagem 474" descr="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b"/>
                    <pic:cNvPicPr>
                      <a:picLocks noChangeAspect="1" noChangeArrowheads="1"/>
                    </pic:cNvPicPr>
                  </pic:nvPicPr>
                  <pic:blipFill>
                    <a:blip r:embed="rId76" cstate="print">
                      <a:extLst>
                        <a:ext uri="{28A0092B-C50C-407E-A947-70E740481C1C}">
                          <a14:useLocalDpi xmlns:a14="http://schemas.microsoft.com/office/drawing/2010/main" val="0"/>
                        </a:ext>
                      </a:extLst>
                    </a:blip>
                    <a:srcRect l="5489" t="2933" r="6593" b="2336"/>
                    <a:stretch>
                      <a:fillRect/>
                    </a:stretch>
                  </pic:blipFill>
                  <pic:spPr bwMode="auto">
                    <a:xfrm>
                      <a:off x="0" y="0"/>
                      <a:ext cx="3623310" cy="2924175"/>
                    </a:xfrm>
                    <a:prstGeom prst="rect">
                      <a:avLst/>
                    </a:prstGeom>
                    <a:noFill/>
                    <a:ln>
                      <a:noFill/>
                    </a:ln>
                  </pic:spPr>
                </pic:pic>
              </a:graphicData>
            </a:graphic>
          </wp:inline>
        </w:drawing>
      </w:r>
    </w:p>
    <w:p w:rsidR="003E00B4" w:rsidRPr="00D1118D" w:rsidRDefault="0060502F"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18</w:t>
      </w:r>
      <w:r w:rsidR="006D5C75">
        <w:rPr>
          <w:rFonts w:cs="Times New Roman"/>
          <w:sz w:val="22"/>
          <w:szCs w:val="22"/>
        </w:rPr>
        <w:fldChar w:fldCharType="end"/>
      </w:r>
      <w:r w:rsidRPr="00D1118D">
        <w:rPr>
          <w:rFonts w:cs="Times New Roman"/>
          <w:sz w:val="22"/>
          <w:szCs w:val="22"/>
        </w:rPr>
        <w:t xml:space="preserve"> Resultado da segunda bateria de teste. </w:t>
      </w:r>
      <m:oMath>
        <m:sSub>
          <m:sSubPr>
            <m:ctrlPr>
              <w:rPr>
                <w:rFonts w:ascii="Cambria Math" w:hAnsi="Cambria Math" w:cs="Times New Roman"/>
                <w:sz w:val="22"/>
                <w:szCs w:val="22"/>
              </w:rPr>
            </m:ctrlPr>
          </m:sSubPr>
          <m:e>
            <m:r>
              <w:rPr>
                <w:rFonts w:ascii="Cambria Math" w:hAnsi="Cambria Math" w:cs="Times New Roman"/>
                <w:sz w:val="22"/>
                <w:szCs w:val="22"/>
              </w:rPr>
              <m:t>I</m:t>
            </m:r>
          </m:e>
          <m:sub>
            <m:r>
              <w:rPr>
                <w:rFonts w:ascii="Cambria Math" w:hAnsi="Cambria Math" w:cs="Times New Roman"/>
                <w:sz w:val="22"/>
                <w:szCs w:val="22"/>
              </w:rPr>
              <m:t>phantom</m:t>
            </m:r>
          </m:sub>
        </m:sSub>
        <m:r>
          <w:rPr>
            <w:rFonts w:ascii="Cambria Math" w:hAnsi="Cambria Math" w:cs="Times New Roman"/>
            <w:sz w:val="22"/>
            <w:szCs w:val="22"/>
          </w:rPr>
          <m:t>=15</m:t>
        </m:r>
      </m:oMath>
      <w:r w:rsidRPr="00D1118D">
        <w:rPr>
          <w:rFonts w:cs="Times New Roman"/>
          <w:sz w:val="22"/>
          <w:szCs w:val="22"/>
        </w:rPr>
        <w:t xml:space="preserve"> e </w:t>
      </w:r>
      <m:oMath>
        <m:sSub>
          <m:sSubPr>
            <m:ctrlPr>
              <w:rPr>
                <w:rFonts w:ascii="Cambria Math" w:hAnsi="Cambria Math" w:cs="Times New Roman"/>
                <w:sz w:val="22"/>
                <w:szCs w:val="22"/>
              </w:rPr>
            </m:ctrlPr>
          </m:sSubPr>
          <m:e>
            <m:r>
              <w:rPr>
                <w:rFonts w:ascii="Cambria Math" w:hAnsi="Cambria Math" w:cs="Times New Roman"/>
                <w:sz w:val="22"/>
                <w:szCs w:val="22"/>
              </w:rPr>
              <m:t>I</m:t>
            </m:r>
          </m:e>
          <m:sub>
            <m:r>
              <w:rPr>
                <w:rFonts w:ascii="Cambria Math" w:hAnsi="Cambria Math" w:cs="Times New Roman"/>
                <w:sz w:val="22"/>
                <w:szCs w:val="22"/>
              </w:rPr>
              <m:t>inicial</m:t>
            </m:r>
          </m:sub>
        </m:sSub>
        <m:r>
          <w:rPr>
            <w:rFonts w:ascii="Cambria Math" w:hAnsi="Cambria Math" w:cs="Times New Roman"/>
            <w:sz w:val="22"/>
            <w:szCs w:val="22"/>
          </w:rPr>
          <m:t>=15</m:t>
        </m:r>
      </m:oMath>
    </w:p>
    <w:p w:rsidR="0060502F" w:rsidRPr="007E4262" w:rsidRDefault="0060502F" w:rsidP="00ED6D0B">
      <w:pPr>
        <w:spacing w:after="120" w:line="360" w:lineRule="auto"/>
        <w:rPr>
          <w:rFonts w:cs="Times New Roman"/>
        </w:rPr>
      </w:pPr>
    </w:p>
    <w:p w:rsidR="003E00B4" w:rsidRPr="007E4262" w:rsidRDefault="003E00B4" w:rsidP="00693DD6">
      <w:pPr>
        <w:spacing w:after="120" w:line="360" w:lineRule="auto"/>
        <w:jc w:val="both"/>
        <w:rPr>
          <w:rFonts w:eastAsiaTheme="minorEastAsia" w:cs="Times New Roman"/>
        </w:rPr>
      </w:pPr>
      <w:r w:rsidRPr="007E4262">
        <w:rPr>
          <w:rFonts w:cs="Times New Roman"/>
        </w:rPr>
        <w:lastRenderedPageBreak/>
        <w:tab/>
        <w:t xml:space="preserve">Da mesma forma que para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 xml:space="preserve">9 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inicial</m:t>
            </m:r>
          </m:sub>
        </m:sSub>
        <m:r>
          <w:rPr>
            <w:rFonts w:ascii="Cambria Math" w:eastAsiaTheme="minorEastAsia" w:hAnsi="Cambria Math" w:cs="Times New Roman"/>
          </w:rPr>
          <m:t xml:space="preserve">= </m:t>
        </m:r>
      </m:oMath>
      <w:r w:rsidRPr="007E4262">
        <w:rPr>
          <w:rFonts w:eastAsiaTheme="minorEastAsia" w:cs="Times New Roman"/>
        </w:rPr>
        <w:t>12</w:t>
      </w:r>
      <w:r w:rsidR="00693DD6">
        <w:rPr>
          <w:rFonts w:eastAsiaTheme="minorEastAsia" w:cs="Times New Roman"/>
        </w:rPr>
        <w:t>,</w:t>
      </w:r>
      <w:r w:rsidRPr="007E4262">
        <w:rPr>
          <w:rFonts w:eastAsiaTheme="minorEastAsia" w:cs="Times New Roman"/>
        </w:rPr>
        <w:t xml:space="preserve"> o algoritmo divergiu, e</w:t>
      </w:r>
      <w:r w:rsidR="00693DD6">
        <w:rPr>
          <w:rFonts w:eastAsiaTheme="minorEastAsia" w:cs="Times New Roman"/>
        </w:rPr>
        <w:t>,</w:t>
      </w:r>
      <w:r w:rsidRPr="007E4262">
        <w:rPr>
          <w:rFonts w:eastAsiaTheme="minorEastAsia" w:cs="Times New Roman"/>
        </w:rPr>
        <w:t xml:space="preserve"> neste caso</w:t>
      </w:r>
      <w:r w:rsidR="00693DD6">
        <w:rPr>
          <w:rFonts w:eastAsiaTheme="minorEastAsia" w:cs="Times New Roman"/>
        </w:rPr>
        <w:t>,</w:t>
      </w:r>
      <w:r w:rsidRPr="007E4262">
        <w:rPr>
          <w:rFonts w:eastAsiaTheme="minorEastAsia" w:cs="Times New Roman"/>
        </w:rPr>
        <w:t xml:space="preserve"> foi bem precocemente, por volta da iteração de número 20. Além do mais, ess</w:t>
      </w:r>
      <w:r w:rsidR="00693DD6">
        <w:rPr>
          <w:rFonts w:eastAsiaTheme="minorEastAsia" w:cs="Times New Roman"/>
        </w:rPr>
        <w:t>e</w:t>
      </w:r>
      <w:r w:rsidRPr="007E4262">
        <w:rPr>
          <w:rFonts w:eastAsiaTheme="minorEastAsia" w:cs="Times New Roman"/>
        </w:rPr>
        <w:t xml:space="preserve"> é um teste que mostra a incapacidade do algoritmo de funcionar em altos contrastes, pois</w:t>
      </w:r>
      <w:r w:rsidR="00693DD6">
        <w:rPr>
          <w:rFonts w:eastAsiaTheme="minorEastAsia" w:cs="Times New Roman"/>
        </w:rPr>
        <w:t>,</w:t>
      </w:r>
      <w:r w:rsidRPr="007E4262">
        <w:rPr>
          <w:rFonts w:eastAsiaTheme="minorEastAsia" w:cs="Times New Roman"/>
        </w:rPr>
        <w:t xml:space="preserve"> mesmo que ele encontre a solução do problema inverso, essa solução seria instável.</w:t>
      </w:r>
    </w:p>
    <w:p w:rsidR="00441A0D" w:rsidRPr="007E4262" w:rsidRDefault="00441A0D" w:rsidP="00ED6D0B">
      <w:pPr>
        <w:spacing w:after="120" w:line="360" w:lineRule="auto"/>
        <w:rPr>
          <w:rFonts w:cs="Times New Roman"/>
        </w:rPr>
      </w:pPr>
    </w:p>
    <w:p w:rsidR="003E00B4" w:rsidRPr="007E4262" w:rsidRDefault="003E00B4" w:rsidP="00693DD6">
      <w:pPr>
        <w:spacing w:after="120" w:line="360" w:lineRule="auto"/>
        <w:ind w:firstLine="709"/>
        <w:jc w:val="both"/>
        <w:rPr>
          <w:rFonts w:cs="Times New Roman"/>
        </w:rPr>
      </w:pPr>
      <w:r w:rsidRPr="007E4262">
        <w:rPr>
          <w:rFonts w:cs="Times New Roman"/>
          <w:b/>
        </w:rPr>
        <w:t>3ª</w:t>
      </w:r>
      <w:r w:rsidR="00693DD6">
        <w:rPr>
          <w:rFonts w:cs="Times New Roman"/>
          <w:b/>
        </w:rPr>
        <w:t xml:space="preserve"> </w:t>
      </w:r>
      <w:r w:rsidRPr="007E4262">
        <w:rPr>
          <w:rFonts w:cs="Times New Roman"/>
          <w:b/>
        </w:rPr>
        <w:t xml:space="preserve">Bateria – </w:t>
      </w:r>
      <w:r w:rsidRPr="007E4262">
        <w:rPr>
          <w:rFonts w:cs="Times New Roman"/>
        </w:rPr>
        <w:t xml:space="preserve">Teste de forma, </w:t>
      </w:r>
      <w:r w:rsidRPr="007E4262">
        <w:rPr>
          <w:rFonts w:eastAsiaTheme="minorEastAsia" w:cs="Times New Roman"/>
        </w:rPr>
        <w:t>partindo do meio com o mesmo contraste e consequentemente, os mesmos coeficientes de velocidade de propagação do som, mas com forma ligeiramente diferente.</w:t>
      </w:r>
    </w:p>
    <w:tbl>
      <w:tblPr>
        <w:tblStyle w:val="Tabelacomgrade"/>
        <w:tblW w:w="0" w:type="auto"/>
        <w:jc w:val="center"/>
        <w:tblLook w:val="04A0" w:firstRow="1" w:lastRow="0" w:firstColumn="1" w:lastColumn="0" w:noHBand="0" w:noVBand="1"/>
      </w:tblPr>
      <w:tblGrid>
        <w:gridCol w:w="1838"/>
        <w:gridCol w:w="2410"/>
      </w:tblGrid>
      <w:tr w:rsidR="003E00B4" w:rsidRPr="007E4262" w:rsidTr="00D21EC7">
        <w:trPr>
          <w:jc w:val="center"/>
        </w:trPr>
        <w:tc>
          <w:tcPr>
            <w:tcW w:w="4248" w:type="dxa"/>
            <w:gridSpan w:val="2"/>
          </w:tcPr>
          <w:p w:rsidR="003E00B4" w:rsidRPr="007E4262" w:rsidRDefault="003E00B4" w:rsidP="000749E3">
            <w:pPr>
              <w:spacing w:after="120"/>
              <w:rPr>
                <w:rFonts w:cs="Times New Roman"/>
                <w:b/>
              </w:rPr>
            </w:pPr>
            <w:r w:rsidRPr="007E4262">
              <w:rPr>
                <w:rFonts w:cs="Times New Roman"/>
                <w:b/>
              </w:rPr>
              <w:t>Parâmetros constantes</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 xml:space="preserve">N </w:t>
            </w:r>
            <w:r w:rsidR="00E550F6" w:rsidRPr="00544A10">
              <w:rPr>
                <w:rFonts w:cs="Times New Roman"/>
                <w:i/>
              </w:rPr>
              <w:t>phantom</w:t>
            </w:r>
          </w:p>
        </w:tc>
        <w:tc>
          <w:tcPr>
            <w:tcW w:w="2410" w:type="dxa"/>
          </w:tcPr>
          <w:p w:rsidR="003E00B4" w:rsidRPr="007E4262" w:rsidRDefault="003E00B4" w:rsidP="000749E3">
            <w:pPr>
              <w:spacing w:after="120"/>
              <w:rPr>
                <w:rFonts w:cs="Times New Roman"/>
              </w:rPr>
            </w:pPr>
            <w:r w:rsidRPr="007E4262">
              <w:rPr>
                <w:rFonts w:cs="Times New Roman"/>
              </w:rPr>
              <w:t>256</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 xml:space="preserve">CFL </w:t>
            </w:r>
            <w:r w:rsidR="00E550F6" w:rsidRPr="00544A10">
              <w:rPr>
                <w:rFonts w:cs="Times New Roman"/>
                <w:i/>
              </w:rPr>
              <w:t>phantom</w:t>
            </w:r>
          </w:p>
        </w:tc>
        <w:tc>
          <w:tcPr>
            <w:tcW w:w="2410" w:type="dxa"/>
          </w:tcPr>
          <w:p w:rsidR="003E00B4" w:rsidRPr="007E4262" w:rsidRDefault="003E00B4" w:rsidP="000749E3">
            <w:pPr>
              <w:spacing w:after="120"/>
              <w:rPr>
                <w:rFonts w:cs="Times New Roman"/>
              </w:rPr>
            </w:pPr>
            <w:r w:rsidRPr="007E4262">
              <w:rPr>
                <w:rFonts w:cs="Times New Roman"/>
              </w:rPr>
              <w:t>0.1</w:t>
            </w:r>
          </w:p>
        </w:tc>
      </w:tr>
      <w:tr w:rsidR="003E00B4" w:rsidRPr="007E4262" w:rsidTr="00D21EC7">
        <w:trPr>
          <w:jc w:val="center"/>
        </w:trPr>
        <w:tc>
          <w:tcPr>
            <w:tcW w:w="1838" w:type="dxa"/>
          </w:tcPr>
          <w:p w:rsidR="003E00B4" w:rsidRPr="007E4262" w:rsidRDefault="003E00B4" w:rsidP="000749E3">
            <w:pPr>
              <w:spacing w:after="120"/>
              <w:rPr>
                <w:rFonts w:cs="Times New Roman"/>
              </w:rPr>
            </w:pPr>
            <m:oMath>
              <m:r>
                <w:rPr>
                  <w:rFonts w:ascii="Cambria Math" w:hAnsi="Cambria Math" w:cs="Times New Roman"/>
                </w:rPr>
                <m:t>I</m:t>
              </m:r>
            </m:oMath>
            <w:r w:rsidRPr="007E4262">
              <w:rPr>
                <w:rFonts w:cs="Times New Roman"/>
              </w:rPr>
              <w:t xml:space="preserve"> </w:t>
            </w:r>
            <w:r w:rsidR="00E550F6" w:rsidRPr="00544A10">
              <w:rPr>
                <w:rFonts w:cs="Times New Roman"/>
                <w:i/>
              </w:rPr>
              <w:t>phantom</w:t>
            </w:r>
          </w:p>
        </w:tc>
        <w:tc>
          <w:tcPr>
            <w:tcW w:w="2410" w:type="dxa"/>
          </w:tcPr>
          <w:p w:rsidR="003E00B4" w:rsidRPr="007E4262" w:rsidRDefault="003E00B4" w:rsidP="000749E3">
            <w:pPr>
              <w:spacing w:after="120"/>
              <w:rPr>
                <w:rFonts w:cs="Times New Roman"/>
              </w:rPr>
            </w:pPr>
            <w:r w:rsidRPr="007E4262">
              <w:rPr>
                <w:rFonts w:cs="Times New Roman"/>
              </w:rPr>
              <w:t>6</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 algoritmo</w:t>
            </w:r>
          </w:p>
        </w:tc>
        <w:tc>
          <w:tcPr>
            <w:tcW w:w="2410" w:type="dxa"/>
          </w:tcPr>
          <w:p w:rsidR="003E00B4" w:rsidRPr="007E4262" w:rsidRDefault="003E00B4" w:rsidP="000749E3">
            <w:pPr>
              <w:spacing w:after="120"/>
              <w:rPr>
                <w:rFonts w:cs="Times New Roman"/>
              </w:rPr>
            </w:pPr>
            <w:r w:rsidRPr="007E4262">
              <w:rPr>
                <w:rFonts w:cs="Times New Roman"/>
              </w:rPr>
              <w:t>96</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 xml:space="preserve">CFL algoritmo </w:t>
            </w:r>
          </w:p>
        </w:tc>
        <w:tc>
          <w:tcPr>
            <w:tcW w:w="2410" w:type="dxa"/>
          </w:tcPr>
          <w:p w:rsidR="003E00B4" w:rsidRPr="007E4262" w:rsidRDefault="003E00B4" w:rsidP="000749E3">
            <w:pPr>
              <w:spacing w:after="120"/>
              <w:rPr>
                <w:rFonts w:cs="Times New Roman"/>
              </w:rPr>
            </w:pPr>
            <w:r w:rsidRPr="007E4262">
              <w:rPr>
                <w:rFonts w:cs="Times New Roman"/>
              </w:rPr>
              <w:t>0.3</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Tipo de Borda</w:t>
            </w:r>
          </w:p>
        </w:tc>
        <w:tc>
          <w:tcPr>
            <w:tcW w:w="2410" w:type="dxa"/>
          </w:tcPr>
          <w:p w:rsidR="003E00B4" w:rsidRPr="007E4262" w:rsidRDefault="003E00B4" w:rsidP="000749E3">
            <w:pPr>
              <w:spacing w:after="120"/>
              <w:rPr>
                <w:rFonts w:cs="Times New Roman"/>
              </w:rPr>
            </w:pPr>
            <w:r w:rsidRPr="007E4262">
              <w:rPr>
                <w:rFonts w:cs="Times New Roman"/>
              </w:rPr>
              <w:t>Anel quadrado</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nSenores</w:t>
            </w:r>
          </w:p>
        </w:tc>
        <w:tc>
          <w:tcPr>
            <w:tcW w:w="2410" w:type="dxa"/>
          </w:tcPr>
          <w:p w:rsidR="003E00B4" w:rsidRPr="007E4262" w:rsidRDefault="003E00B4" w:rsidP="000749E3">
            <w:pPr>
              <w:spacing w:after="120"/>
              <w:rPr>
                <w:rFonts w:cs="Times New Roman"/>
              </w:rPr>
            </w:pPr>
            <w:r w:rsidRPr="007E4262">
              <w:rPr>
                <w:rFonts w:cs="Times New Roman"/>
              </w:rPr>
              <w:t>Continuo (694)</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nFontes</w:t>
            </w:r>
          </w:p>
        </w:tc>
        <w:tc>
          <w:tcPr>
            <w:tcW w:w="2410" w:type="dxa"/>
          </w:tcPr>
          <w:p w:rsidR="003E00B4" w:rsidRPr="007E4262" w:rsidRDefault="003E00B4" w:rsidP="000749E3">
            <w:pPr>
              <w:spacing w:after="120"/>
              <w:rPr>
                <w:rFonts w:cs="Times New Roman"/>
              </w:rPr>
            </w:pPr>
            <w:r w:rsidRPr="007E4262">
              <w:rPr>
                <w:rFonts w:cs="Times New Roman"/>
              </w:rPr>
              <w:t>60</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nIterações</w:t>
            </w:r>
          </w:p>
        </w:tc>
        <w:tc>
          <w:tcPr>
            <w:tcW w:w="2410" w:type="dxa"/>
          </w:tcPr>
          <w:p w:rsidR="003E00B4" w:rsidRPr="007E4262" w:rsidRDefault="003E00B4" w:rsidP="000749E3">
            <w:pPr>
              <w:spacing w:after="120"/>
              <w:rPr>
                <w:rFonts w:cs="Times New Roman"/>
              </w:rPr>
            </w:pPr>
            <w:r w:rsidRPr="007E4262">
              <w:rPr>
                <w:rFonts w:cs="Times New Roman"/>
              </w:rPr>
              <w:t>180</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Fator media</w:t>
            </w:r>
          </w:p>
        </w:tc>
        <w:tc>
          <w:tcPr>
            <w:tcW w:w="2410" w:type="dxa"/>
          </w:tcPr>
          <w:p w:rsidR="003E00B4" w:rsidRPr="007E4262" w:rsidRDefault="003E00B4" w:rsidP="000749E3">
            <w:pPr>
              <w:spacing w:after="120"/>
              <w:rPr>
                <w:rFonts w:cs="Times New Roman"/>
              </w:rPr>
            </w:pPr>
            <w:r w:rsidRPr="007E4262">
              <w:rPr>
                <w:rFonts w:cs="Times New Roman"/>
              </w:rPr>
              <w:t>0.025</w:t>
            </w:r>
          </w:p>
        </w:tc>
      </w:tr>
      <w:tr w:rsidR="003E00B4" w:rsidRPr="007E4262" w:rsidTr="00D21EC7">
        <w:trPr>
          <w:jc w:val="center"/>
        </w:trPr>
        <w:tc>
          <w:tcPr>
            <w:tcW w:w="1838" w:type="dxa"/>
          </w:tcPr>
          <w:p w:rsidR="003E00B4" w:rsidRPr="007E4262" w:rsidRDefault="003E00B4" w:rsidP="000749E3">
            <w:pPr>
              <w:spacing w:after="120"/>
              <w:rPr>
                <w:rFonts w:cs="Times New Roman"/>
              </w:rPr>
            </w:pPr>
            <m:oMathPara>
              <m:oMath>
                <m:r>
                  <w:rPr>
                    <w:rFonts w:ascii="Cambria Math" w:hAnsi="Cambria Math" w:cs="Times New Roman"/>
                  </w:rPr>
                  <m:t>ω</m:t>
                </m:r>
              </m:oMath>
            </m:oMathPara>
          </w:p>
        </w:tc>
        <w:tc>
          <w:tcPr>
            <w:tcW w:w="2410" w:type="dxa"/>
          </w:tcPr>
          <w:p w:rsidR="003E00B4" w:rsidRPr="007E4262" w:rsidRDefault="003E00B4" w:rsidP="000749E3">
            <w:pPr>
              <w:spacing w:after="120"/>
              <w:rPr>
                <w:rFonts w:cs="Times New Roman"/>
              </w:rPr>
            </w:pPr>
            <w:r w:rsidRPr="007E4262">
              <w:rPr>
                <w:rFonts w:cs="Times New Roman"/>
              </w:rPr>
              <w:t>3</w:t>
            </w:r>
          </w:p>
        </w:tc>
      </w:tr>
      <w:tr w:rsidR="003E00B4" w:rsidRPr="007E4262" w:rsidTr="00D21EC7">
        <w:trPr>
          <w:jc w:val="center"/>
        </w:trPr>
        <w:tc>
          <w:tcPr>
            <w:tcW w:w="4248" w:type="dxa"/>
            <w:gridSpan w:val="2"/>
          </w:tcPr>
          <w:p w:rsidR="003E00B4" w:rsidRPr="007E4262" w:rsidRDefault="003E00B4" w:rsidP="000749E3">
            <w:pPr>
              <w:spacing w:after="120"/>
              <w:rPr>
                <w:rFonts w:cs="Times New Roman"/>
                <w:b/>
              </w:rPr>
            </w:pPr>
            <w:r w:rsidRPr="007E4262">
              <w:rPr>
                <w:rFonts w:cs="Times New Roman"/>
                <w:b/>
              </w:rPr>
              <w:t>Parâmetros alterados</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Meio inicial</w:t>
            </w:r>
          </w:p>
        </w:tc>
        <w:tc>
          <w:tcPr>
            <w:tcW w:w="2410" w:type="dxa"/>
          </w:tcPr>
          <w:p w:rsidR="003E00B4" w:rsidRPr="007E4262" w:rsidRDefault="00441A0D" w:rsidP="000749E3">
            <w:pPr>
              <w:spacing w:after="120"/>
              <w:rPr>
                <w:rFonts w:cs="Times New Roman"/>
              </w:rPr>
            </w:pPr>
            <w:r w:rsidRPr="007E4262">
              <w:rPr>
                <w:rFonts w:cs="Times New Roman"/>
              </w:rPr>
              <w:fldChar w:fldCharType="begin"/>
            </w:r>
            <w:r w:rsidRPr="007E4262">
              <w:rPr>
                <w:rFonts w:cs="Times New Roman"/>
              </w:rPr>
              <w:instrText xml:space="preserve"> REF _Ref451611875 \h </w:instrText>
            </w:r>
            <w:r w:rsidR="007E4262" w:rsidRPr="007E4262">
              <w:rPr>
                <w:rFonts w:cs="Times New Roman"/>
              </w:rPr>
              <w:instrText xml:space="preserve"> \* MERGEFORMAT </w:instrText>
            </w:r>
            <w:r w:rsidRPr="007E4262">
              <w:rPr>
                <w:rFonts w:cs="Times New Roman"/>
              </w:rPr>
            </w:r>
            <w:r w:rsidRPr="007E4262">
              <w:rPr>
                <w:rFonts w:cs="Times New Roman"/>
              </w:rPr>
              <w:fldChar w:fldCharType="separate"/>
            </w:r>
            <w:r w:rsidRPr="007E4262">
              <w:rPr>
                <w:rFonts w:cs="Times New Roman"/>
              </w:rPr>
              <w:t xml:space="preserve">Figura </w:t>
            </w:r>
            <w:r w:rsidRPr="007E4262">
              <w:rPr>
                <w:rFonts w:cs="Times New Roman"/>
                <w:noProof/>
              </w:rPr>
              <w:t>5</w:t>
            </w:r>
            <w:r w:rsidRPr="007E4262">
              <w:rPr>
                <w:rFonts w:cs="Times New Roman"/>
              </w:rPr>
              <w:t>.</w:t>
            </w:r>
            <w:r w:rsidRPr="007E4262">
              <w:rPr>
                <w:rFonts w:cs="Times New Roman"/>
                <w:noProof/>
              </w:rPr>
              <w:t>19</w:t>
            </w:r>
            <w:r w:rsidRPr="007E4262">
              <w:rPr>
                <w:rFonts w:cs="Times New Roman"/>
              </w:rPr>
              <w:t xml:space="preserve"> </w:t>
            </w:r>
            <w:r w:rsidRPr="007E4262">
              <w:rPr>
                <w:rFonts w:cs="Times New Roman"/>
              </w:rPr>
              <w:fldChar w:fldCharType="end"/>
            </w:r>
          </w:p>
        </w:tc>
      </w:tr>
    </w:tbl>
    <w:p w:rsidR="00D1118D" w:rsidRPr="007E4262" w:rsidRDefault="00D1118D" w:rsidP="00ED6D0B">
      <w:pPr>
        <w:spacing w:after="120" w:line="360" w:lineRule="auto"/>
        <w:rPr>
          <w:rFonts w:cs="Times New Roman"/>
        </w:rPr>
      </w:pPr>
    </w:p>
    <w:p w:rsidR="003E00B4" w:rsidRPr="007E4262" w:rsidRDefault="003E00B4" w:rsidP="00544FE0">
      <w:pPr>
        <w:spacing w:after="120" w:line="360" w:lineRule="auto"/>
        <w:ind w:firstLine="709"/>
        <w:rPr>
          <w:rFonts w:cs="Times New Roman"/>
        </w:rPr>
      </w:pPr>
      <w:r w:rsidRPr="007E4262">
        <w:rPr>
          <w:rFonts w:cs="Times New Roman"/>
        </w:rPr>
        <w:t>Resultado: Meio inicial com a seguinte forma</w:t>
      </w:r>
    </w:p>
    <w:p w:rsidR="00441A0D" w:rsidRPr="007E4262" w:rsidRDefault="003E00B4" w:rsidP="00D1118D">
      <w:pPr>
        <w:keepNext/>
        <w:spacing w:after="0" w:line="360" w:lineRule="auto"/>
        <w:jc w:val="center"/>
        <w:rPr>
          <w:rFonts w:cs="Times New Roman"/>
        </w:rPr>
      </w:pPr>
      <w:r w:rsidRPr="007E4262">
        <w:rPr>
          <w:rFonts w:cs="Times New Roman"/>
          <w:noProof/>
          <w:lang w:eastAsia="pt-BR"/>
        </w:rPr>
        <w:drawing>
          <wp:inline distT="0" distB="0" distL="0" distR="0" wp14:anchorId="193848E9" wp14:editId="1F51DCE7">
            <wp:extent cx="1781175" cy="1122000"/>
            <wp:effectExtent l="0" t="0" r="0" b="2540"/>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8544" t="30780" r="25981" b="51882"/>
                    <a:stretch/>
                  </pic:blipFill>
                  <pic:spPr bwMode="auto">
                    <a:xfrm>
                      <a:off x="0" y="0"/>
                      <a:ext cx="1792058" cy="1128856"/>
                    </a:xfrm>
                    <a:prstGeom prst="rect">
                      <a:avLst/>
                    </a:prstGeom>
                    <a:ln>
                      <a:noFill/>
                    </a:ln>
                    <a:extLst>
                      <a:ext uri="{53640926-AAD7-44D8-BBD7-CCE9431645EC}">
                        <a14:shadowObscured xmlns:a14="http://schemas.microsoft.com/office/drawing/2010/main"/>
                      </a:ext>
                    </a:extLst>
                  </pic:spPr>
                </pic:pic>
              </a:graphicData>
            </a:graphic>
          </wp:inline>
        </w:drawing>
      </w:r>
    </w:p>
    <w:p w:rsidR="003E00B4" w:rsidRPr="00D1118D" w:rsidRDefault="00441A0D" w:rsidP="00D1118D">
      <w:pPr>
        <w:pStyle w:val="Legenda"/>
        <w:spacing w:line="360" w:lineRule="auto"/>
        <w:jc w:val="center"/>
        <w:rPr>
          <w:rFonts w:cs="Times New Roman"/>
          <w:sz w:val="22"/>
          <w:szCs w:val="22"/>
        </w:rPr>
      </w:pPr>
      <w:bookmarkStart w:id="50" w:name="_Ref451611875"/>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19</w:t>
      </w:r>
      <w:r w:rsidR="006D5C75">
        <w:rPr>
          <w:rFonts w:cs="Times New Roman"/>
          <w:sz w:val="22"/>
          <w:szCs w:val="22"/>
        </w:rPr>
        <w:fldChar w:fldCharType="end"/>
      </w:r>
      <w:r w:rsidRPr="00D1118D">
        <w:rPr>
          <w:rFonts w:cs="Times New Roman"/>
          <w:sz w:val="22"/>
          <w:szCs w:val="22"/>
        </w:rPr>
        <w:t xml:space="preserve"> Imagem inicial deformada</w:t>
      </w:r>
      <w:bookmarkEnd w:id="50"/>
    </w:p>
    <w:p w:rsidR="003E00B4" w:rsidRPr="007E4262" w:rsidRDefault="003E00B4" w:rsidP="00ED6D0B">
      <w:pPr>
        <w:spacing w:after="120" w:line="360" w:lineRule="auto"/>
        <w:rPr>
          <w:rFonts w:cs="Times New Roman"/>
        </w:rPr>
      </w:pPr>
      <w:r w:rsidRPr="007E4262">
        <w:rPr>
          <w:rFonts w:cs="Times New Roman"/>
          <w:noProof/>
          <w:lang w:eastAsia="pt-BR"/>
        </w:rPr>
        <w:lastRenderedPageBreak/>
        <w:drawing>
          <wp:anchor distT="0" distB="0" distL="114300" distR="114300" simplePos="0" relativeHeight="251658240" behindDoc="0" locked="0" layoutInCell="1" allowOverlap="1" wp14:anchorId="22943D9F" wp14:editId="2C0CBCFA">
            <wp:simplePos x="0" y="0"/>
            <wp:positionH relativeFrom="page">
              <wp:posOffset>3869257</wp:posOffset>
            </wp:positionH>
            <wp:positionV relativeFrom="paragraph">
              <wp:posOffset>5079</wp:posOffset>
            </wp:positionV>
            <wp:extent cx="3218613" cy="2562225"/>
            <wp:effectExtent l="0" t="0" r="1270" b="0"/>
            <wp:wrapNone/>
            <wp:docPr id="476" name="Imagem 476" descr="C:\Users\vital\Desktop\resultadoTomo\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vital\Desktop\resultadoTomo\8c.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593" t="3721" r="6681" b="3161"/>
                    <a:stretch/>
                  </pic:blipFill>
                  <pic:spPr bwMode="auto">
                    <a:xfrm>
                      <a:off x="0" y="0"/>
                      <a:ext cx="3221065" cy="256417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4262">
        <w:rPr>
          <w:rFonts w:cs="Times New Roman"/>
          <w:noProof/>
          <w:lang w:eastAsia="pt-BR"/>
        </w:rPr>
        <w:drawing>
          <wp:inline distT="0" distB="0" distL="0" distR="0" wp14:anchorId="7FBA8FD8" wp14:editId="332D472F">
            <wp:extent cx="2778282" cy="2962275"/>
            <wp:effectExtent l="0" t="0" r="3175" b="0"/>
            <wp:docPr id="477" name="Imagem 477" descr="C:\Users\vital\Desktop\resultadoTomo\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vital\Desktop\resultadoTomo\8a.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28029" t="10900" r="27877" b="26414"/>
                    <a:stretch/>
                  </pic:blipFill>
                  <pic:spPr bwMode="auto">
                    <a:xfrm>
                      <a:off x="0" y="0"/>
                      <a:ext cx="2788671" cy="2973352"/>
                    </a:xfrm>
                    <a:prstGeom prst="rect">
                      <a:avLst/>
                    </a:prstGeom>
                    <a:noFill/>
                    <a:ln>
                      <a:noFill/>
                    </a:ln>
                    <a:extLst>
                      <a:ext uri="{53640926-AAD7-44D8-BBD7-CCE9431645EC}">
                        <a14:shadowObscured xmlns:a14="http://schemas.microsoft.com/office/drawing/2010/main"/>
                      </a:ext>
                    </a:extLst>
                  </pic:spPr>
                </pic:pic>
              </a:graphicData>
            </a:graphic>
          </wp:inline>
        </w:drawing>
      </w:r>
    </w:p>
    <w:p w:rsidR="00441A0D" w:rsidRPr="007E4262" w:rsidRDefault="003E00B4" w:rsidP="00ED6D0B">
      <w:pPr>
        <w:keepNext/>
        <w:spacing w:after="120" w:line="360" w:lineRule="auto"/>
        <w:jc w:val="center"/>
        <w:rPr>
          <w:rFonts w:cs="Times New Roman"/>
        </w:rPr>
      </w:pPr>
      <w:r w:rsidRPr="007E4262">
        <w:rPr>
          <w:rFonts w:cs="Times New Roman"/>
          <w:noProof/>
          <w:lang w:eastAsia="pt-BR"/>
        </w:rPr>
        <w:drawing>
          <wp:inline distT="0" distB="0" distL="0" distR="0" wp14:anchorId="6B109756" wp14:editId="768AA018">
            <wp:extent cx="4408227" cy="3564098"/>
            <wp:effectExtent l="0" t="0" r="0" b="0"/>
            <wp:docPr id="478" name="Imagem 478" descr="C:\Users\vital\Desktop\resultadoTomo\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vital\Desktop\resultadoTomo\8b.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676" t="4023" r="7409" b="2281"/>
                    <a:stretch/>
                  </pic:blipFill>
                  <pic:spPr bwMode="auto">
                    <a:xfrm>
                      <a:off x="0" y="0"/>
                      <a:ext cx="4442324" cy="3591666"/>
                    </a:xfrm>
                    <a:prstGeom prst="rect">
                      <a:avLst/>
                    </a:prstGeom>
                    <a:noFill/>
                    <a:ln>
                      <a:noFill/>
                    </a:ln>
                    <a:extLst>
                      <a:ext uri="{53640926-AAD7-44D8-BBD7-CCE9431645EC}">
                        <a14:shadowObscured xmlns:a14="http://schemas.microsoft.com/office/drawing/2010/main"/>
                      </a:ext>
                    </a:extLst>
                  </pic:spPr>
                </pic:pic>
              </a:graphicData>
            </a:graphic>
          </wp:inline>
        </w:drawing>
      </w:r>
    </w:p>
    <w:p w:rsidR="003E00B4" w:rsidRPr="00D1118D" w:rsidRDefault="00441A0D" w:rsidP="00ED6D0B">
      <w:pPr>
        <w:pStyle w:val="Legenda"/>
        <w:spacing w:after="120" w:line="360" w:lineRule="auto"/>
        <w:jc w:val="center"/>
        <w:rPr>
          <w:rFonts w:cs="Times New Roman"/>
          <w:sz w:val="22"/>
          <w:szCs w:val="22"/>
        </w:rPr>
      </w:pPr>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20</w:t>
      </w:r>
      <w:r w:rsidR="006D5C75">
        <w:rPr>
          <w:rFonts w:cs="Times New Roman"/>
          <w:sz w:val="22"/>
          <w:szCs w:val="22"/>
        </w:rPr>
        <w:fldChar w:fldCharType="end"/>
      </w:r>
      <w:r w:rsidRPr="00D1118D">
        <w:rPr>
          <w:rFonts w:cs="Times New Roman"/>
          <w:sz w:val="22"/>
          <w:szCs w:val="22"/>
        </w:rPr>
        <w:t>- Resultado da te</w:t>
      </w:r>
      <w:r w:rsidR="004A5373" w:rsidRPr="00D1118D">
        <w:rPr>
          <w:rFonts w:cs="Times New Roman"/>
          <w:sz w:val="22"/>
          <w:szCs w:val="22"/>
        </w:rPr>
        <w:t>r</w:t>
      </w:r>
      <w:r w:rsidRPr="00D1118D">
        <w:rPr>
          <w:rFonts w:cs="Times New Roman"/>
          <w:sz w:val="22"/>
          <w:szCs w:val="22"/>
        </w:rPr>
        <w:t>ceira bateria</w:t>
      </w:r>
    </w:p>
    <w:p w:rsidR="003E00B4" w:rsidRPr="007E4262" w:rsidRDefault="003E00B4" w:rsidP="00ED6D0B">
      <w:pPr>
        <w:spacing w:after="120" w:line="360" w:lineRule="auto"/>
        <w:jc w:val="both"/>
        <w:rPr>
          <w:rFonts w:cs="Times New Roman"/>
        </w:rPr>
      </w:pPr>
      <w:r w:rsidRPr="007E4262">
        <w:rPr>
          <w:rFonts w:cs="Times New Roman"/>
        </w:rPr>
        <w:tab/>
        <w:t xml:space="preserve">Inicializar o meio com uma imagem tomografia semelhante </w:t>
      </w:r>
      <w:r w:rsidR="00544FE0">
        <w:rPr>
          <w:rFonts w:cs="Times New Roman"/>
        </w:rPr>
        <w:t>à</w:t>
      </w:r>
      <w:r w:rsidRPr="007E4262">
        <w:rPr>
          <w:rFonts w:cs="Times New Roman"/>
        </w:rPr>
        <w:t xml:space="preserve"> original, mas com forma ligeiramente diferente, seria algo muito interessante para melhorar a </w:t>
      </w:r>
      <w:r w:rsidRPr="00544FE0">
        <w:rPr>
          <w:rFonts w:cs="Times New Roman"/>
          <w:i/>
        </w:rPr>
        <w:t>performance</w:t>
      </w:r>
      <w:r w:rsidRPr="007E4262">
        <w:rPr>
          <w:rFonts w:cs="Times New Roman"/>
        </w:rPr>
        <w:t xml:space="preserve"> e o uso do algoritmo. No teste, pode</w:t>
      </w:r>
      <w:r w:rsidR="00544FE0">
        <w:rPr>
          <w:rFonts w:cs="Times New Roman"/>
        </w:rPr>
        <w:t>-se</w:t>
      </w:r>
      <w:r w:rsidRPr="007E4262">
        <w:rPr>
          <w:rFonts w:cs="Times New Roman"/>
        </w:rPr>
        <w:t xml:space="preserve"> perceber que</w:t>
      </w:r>
      <w:r w:rsidR="00544FE0">
        <w:rPr>
          <w:rFonts w:cs="Times New Roman"/>
        </w:rPr>
        <w:t>,</w:t>
      </w:r>
      <w:r w:rsidRPr="007E4262">
        <w:rPr>
          <w:rFonts w:cs="Times New Roman"/>
        </w:rPr>
        <w:t xml:space="preserve"> inicialmente</w:t>
      </w:r>
      <w:r w:rsidR="00544FE0">
        <w:rPr>
          <w:rFonts w:cs="Times New Roman"/>
        </w:rPr>
        <w:t>,</w:t>
      </w:r>
      <w:r w:rsidRPr="007E4262">
        <w:rPr>
          <w:rFonts w:cs="Times New Roman"/>
        </w:rPr>
        <w:t xml:space="preserve"> o algoritmo consegue identificar as diferenças existentes entre o </w:t>
      </w:r>
      <w:r w:rsidR="00E550F6" w:rsidRPr="00544A10">
        <w:rPr>
          <w:rFonts w:cs="Times New Roman"/>
          <w:i/>
        </w:rPr>
        <w:t>phantom</w:t>
      </w:r>
      <w:r w:rsidRPr="007E4262">
        <w:rPr>
          <w:rFonts w:cs="Times New Roman"/>
        </w:rPr>
        <w:t xml:space="preserve"> inicial e o </w:t>
      </w:r>
      <w:r w:rsidR="00E550F6" w:rsidRPr="00544A10">
        <w:rPr>
          <w:rFonts w:cs="Times New Roman"/>
          <w:i/>
        </w:rPr>
        <w:t>phantom</w:t>
      </w:r>
      <w:r w:rsidRPr="007E4262">
        <w:rPr>
          <w:rFonts w:cs="Times New Roman"/>
        </w:rPr>
        <w:t xml:space="preserve"> do ensaio (ver os círculos na </w:t>
      </w:r>
      <w:r w:rsidR="004A5373" w:rsidRPr="007E4262">
        <w:rPr>
          <w:rFonts w:cs="Times New Roman"/>
        </w:rPr>
        <w:fldChar w:fldCharType="begin"/>
      </w:r>
      <w:r w:rsidR="004A5373" w:rsidRPr="007E4262">
        <w:rPr>
          <w:rFonts w:cs="Times New Roman"/>
        </w:rPr>
        <w:instrText xml:space="preserve"> REF _Ref451612613 \h </w:instrText>
      </w:r>
      <w:r w:rsidR="007E4262" w:rsidRPr="007E4262">
        <w:rPr>
          <w:rFonts w:cs="Times New Roman"/>
        </w:rPr>
        <w:instrText xml:space="preserve"> \* MERGEFORMAT </w:instrText>
      </w:r>
      <w:r w:rsidR="004A5373" w:rsidRPr="007E4262">
        <w:rPr>
          <w:rFonts w:cs="Times New Roman"/>
        </w:rPr>
      </w:r>
      <w:r w:rsidR="004A5373" w:rsidRPr="007E4262">
        <w:rPr>
          <w:rFonts w:cs="Times New Roman"/>
        </w:rPr>
        <w:fldChar w:fldCharType="separate"/>
      </w:r>
      <w:r w:rsidR="004A5373" w:rsidRPr="007E4262">
        <w:rPr>
          <w:rFonts w:cs="Times New Roman"/>
        </w:rPr>
        <w:t xml:space="preserve">figura </w:t>
      </w:r>
      <w:r w:rsidR="004A5373" w:rsidRPr="007E4262">
        <w:rPr>
          <w:rFonts w:cs="Times New Roman"/>
          <w:noProof/>
        </w:rPr>
        <w:t>5</w:t>
      </w:r>
      <w:r w:rsidR="004A5373" w:rsidRPr="007E4262">
        <w:rPr>
          <w:rFonts w:cs="Times New Roman"/>
        </w:rPr>
        <w:t>.</w:t>
      </w:r>
      <w:r w:rsidR="004A5373" w:rsidRPr="007E4262">
        <w:rPr>
          <w:rFonts w:cs="Times New Roman"/>
          <w:noProof/>
        </w:rPr>
        <w:t>21</w:t>
      </w:r>
      <w:r w:rsidR="004A5373" w:rsidRPr="007E4262">
        <w:rPr>
          <w:rFonts w:cs="Times New Roman"/>
        </w:rPr>
        <w:t xml:space="preserve"> </w:t>
      </w:r>
      <w:r w:rsidR="004A5373" w:rsidRPr="007E4262">
        <w:rPr>
          <w:rFonts w:cs="Times New Roman"/>
        </w:rPr>
        <w:fldChar w:fldCharType="end"/>
      </w:r>
      <w:r w:rsidRPr="007E4262">
        <w:rPr>
          <w:rFonts w:cs="Times New Roman"/>
        </w:rPr>
        <w:t>). Mas, com o avanço das iterações, um artefato surge, prejudicando o algoritmo.</w:t>
      </w:r>
    </w:p>
    <w:p w:rsidR="004A5373" w:rsidRPr="007E4262" w:rsidRDefault="003E00B4" w:rsidP="000749E3">
      <w:pPr>
        <w:keepNext/>
        <w:spacing w:after="0" w:line="360" w:lineRule="auto"/>
        <w:jc w:val="center"/>
        <w:rPr>
          <w:rFonts w:cs="Times New Roman"/>
        </w:rPr>
      </w:pPr>
      <w:r w:rsidRPr="007E4262">
        <w:rPr>
          <w:rFonts w:cs="Times New Roman"/>
          <w:noProof/>
          <w:lang w:eastAsia="pt-BR"/>
        </w:rPr>
        <w:lastRenderedPageBreak/>
        <mc:AlternateContent>
          <mc:Choice Requires="wps">
            <w:drawing>
              <wp:anchor distT="0" distB="0" distL="114300" distR="114300" simplePos="0" relativeHeight="251660288" behindDoc="0" locked="0" layoutInCell="1" allowOverlap="1" wp14:anchorId="3F2CC19D" wp14:editId="330C787B">
                <wp:simplePos x="0" y="0"/>
                <wp:positionH relativeFrom="column">
                  <wp:posOffset>2544522</wp:posOffset>
                </wp:positionH>
                <wp:positionV relativeFrom="paragraph">
                  <wp:posOffset>985850</wp:posOffset>
                </wp:positionV>
                <wp:extent cx="235178" cy="146304"/>
                <wp:effectExtent l="0" t="0" r="31750" b="25400"/>
                <wp:wrapNone/>
                <wp:docPr id="213" name="Forma Livre 213"/>
                <wp:cNvGraphicFramePr/>
                <a:graphic xmlns:a="http://schemas.openxmlformats.org/drawingml/2006/main">
                  <a:graphicData uri="http://schemas.microsoft.com/office/word/2010/wordprocessingShape">
                    <wps:wsp>
                      <wps:cNvSpPr/>
                      <wps:spPr>
                        <a:xfrm>
                          <a:off x="0" y="0"/>
                          <a:ext cx="235178" cy="146304"/>
                        </a:xfrm>
                        <a:custGeom>
                          <a:avLst/>
                          <a:gdLst>
                            <a:gd name="connsiteX0" fmla="*/ 147475 w 286464"/>
                            <a:gd name="connsiteY0" fmla="*/ 167 h 183047"/>
                            <a:gd name="connsiteX1" fmla="*/ 88954 w 286464"/>
                            <a:gd name="connsiteY1" fmla="*/ 14797 h 183047"/>
                            <a:gd name="connsiteX2" fmla="*/ 67008 w 286464"/>
                            <a:gd name="connsiteY2" fmla="*/ 29428 h 183047"/>
                            <a:gd name="connsiteX3" fmla="*/ 37747 w 286464"/>
                            <a:gd name="connsiteY3" fmla="*/ 66004 h 183047"/>
                            <a:gd name="connsiteX4" fmla="*/ 8486 w 286464"/>
                            <a:gd name="connsiteY4" fmla="*/ 102580 h 183047"/>
                            <a:gd name="connsiteX5" fmla="*/ 8486 w 286464"/>
                            <a:gd name="connsiteY5" fmla="*/ 168417 h 183047"/>
                            <a:gd name="connsiteX6" fmla="*/ 52378 w 286464"/>
                            <a:gd name="connsiteY6" fmla="*/ 183047 h 183047"/>
                            <a:gd name="connsiteX7" fmla="*/ 162106 w 286464"/>
                            <a:gd name="connsiteY7" fmla="*/ 168417 h 183047"/>
                            <a:gd name="connsiteX8" fmla="*/ 205997 w 286464"/>
                            <a:gd name="connsiteY8" fmla="*/ 153786 h 183047"/>
                            <a:gd name="connsiteX9" fmla="*/ 249888 w 286464"/>
                            <a:gd name="connsiteY9" fmla="*/ 124525 h 183047"/>
                            <a:gd name="connsiteX10" fmla="*/ 257203 w 286464"/>
                            <a:gd name="connsiteY10" fmla="*/ 102580 h 183047"/>
                            <a:gd name="connsiteX11" fmla="*/ 271834 w 286464"/>
                            <a:gd name="connsiteY11" fmla="*/ 87949 h 183047"/>
                            <a:gd name="connsiteX12" fmla="*/ 286464 w 286464"/>
                            <a:gd name="connsiteY12" fmla="*/ 66004 h 183047"/>
                            <a:gd name="connsiteX13" fmla="*/ 264518 w 286464"/>
                            <a:gd name="connsiteY13" fmla="*/ 29428 h 183047"/>
                            <a:gd name="connsiteX14" fmla="*/ 220627 w 286464"/>
                            <a:gd name="connsiteY14" fmla="*/ 22113 h 183047"/>
                            <a:gd name="connsiteX15" fmla="*/ 184051 w 286464"/>
                            <a:gd name="connsiteY15" fmla="*/ 14797 h 183047"/>
                            <a:gd name="connsiteX16" fmla="*/ 154790 w 286464"/>
                            <a:gd name="connsiteY16" fmla="*/ 7482 h 183047"/>
                            <a:gd name="connsiteX17" fmla="*/ 147475 w 286464"/>
                            <a:gd name="connsiteY17" fmla="*/ 167 h 183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86464" h="183047">
                              <a:moveTo>
                                <a:pt x="147475" y="167"/>
                              </a:moveTo>
                              <a:cubicBezTo>
                                <a:pt x="136502" y="1386"/>
                                <a:pt x="103950" y="7299"/>
                                <a:pt x="88954" y="14797"/>
                              </a:cubicBezTo>
                              <a:cubicBezTo>
                                <a:pt x="81090" y="18729"/>
                                <a:pt x="74323" y="24551"/>
                                <a:pt x="67008" y="29428"/>
                              </a:cubicBezTo>
                              <a:cubicBezTo>
                                <a:pt x="21980" y="96970"/>
                                <a:pt x="79441" y="13887"/>
                                <a:pt x="37747" y="66004"/>
                              </a:cubicBezTo>
                              <a:cubicBezTo>
                                <a:pt x="834" y="112145"/>
                                <a:pt x="43813" y="67253"/>
                                <a:pt x="8486" y="102580"/>
                              </a:cubicBezTo>
                              <a:cubicBezTo>
                                <a:pt x="4163" y="119872"/>
                                <a:pt x="-8230" y="151701"/>
                                <a:pt x="8486" y="168417"/>
                              </a:cubicBezTo>
                              <a:cubicBezTo>
                                <a:pt x="19391" y="179322"/>
                                <a:pt x="52378" y="183047"/>
                                <a:pt x="52378" y="183047"/>
                              </a:cubicBezTo>
                              <a:cubicBezTo>
                                <a:pt x="107366" y="178048"/>
                                <a:pt x="119965" y="181060"/>
                                <a:pt x="162106" y="168417"/>
                              </a:cubicBezTo>
                              <a:cubicBezTo>
                                <a:pt x="176877" y="163986"/>
                                <a:pt x="205997" y="153786"/>
                                <a:pt x="205997" y="153786"/>
                              </a:cubicBezTo>
                              <a:cubicBezTo>
                                <a:pt x="220627" y="144032"/>
                                <a:pt x="244328" y="141206"/>
                                <a:pt x="249888" y="124525"/>
                              </a:cubicBezTo>
                              <a:cubicBezTo>
                                <a:pt x="252326" y="117210"/>
                                <a:pt x="253236" y="109192"/>
                                <a:pt x="257203" y="102580"/>
                              </a:cubicBezTo>
                              <a:cubicBezTo>
                                <a:pt x="260752" y="96666"/>
                                <a:pt x="267525" y="93335"/>
                                <a:pt x="271834" y="87949"/>
                              </a:cubicBezTo>
                              <a:cubicBezTo>
                                <a:pt x="277326" y="81084"/>
                                <a:pt x="281587" y="73319"/>
                                <a:pt x="286464" y="66004"/>
                              </a:cubicBezTo>
                              <a:cubicBezTo>
                                <a:pt x="282314" y="53552"/>
                                <a:pt x="279821" y="35166"/>
                                <a:pt x="264518" y="29428"/>
                              </a:cubicBezTo>
                              <a:cubicBezTo>
                                <a:pt x="250630" y="24220"/>
                                <a:pt x="235220" y="24766"/>
                                <a:pt x="220627" y="22113"/>
                              </a:cubicBezTo>
                              <a:cubicBezTo>
                                <a:pt x="208394" y="19889"/>
                                <a:pt x="196188" y="17494"/>
                                <a:pt x="184051" y="14797"/>
                              </a:cubicBezTo>
                              <a:cubicBezTo>
                                <a:pt x="174237" y="12616"/>
                                <a:pt x="163411" y="12655"/>
                                <a:pt x="154790" y="7482"/>
                              </a:cubicBezTo>
                              <a:cubicBezTo>
                                <a:pt x="150115" y="4677"/>
                                <a:pt x="158448" y="-1052"/>
                                <a:pt x="147475" y="167"/>
                              </a:cubicBez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265AF" id="Forma Livre 213" o:spid="_x0000_s1026" style="position:absolute;margin-left:200.35pt;margin-top:77.65pt;width:18.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6464,183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" path="m147475,167c136502,1386,103950,7299,88954,14797,81090,18729,74323,24551,67008,29428,21980,96970,79441,13887,37747,66004,834,112145,43813,67253,8486,102580v-4323,17292,-16716,49121,,65837c19391,179322,52378,183047,52378,183047v54988,-4999,67587,-1987,109728,-14630c176877,163986,205997,153786,205997,153786v14630,-9754,38331,-12580,43891,-29261c252326,117210,253236,109192,257203,102580v3549,-5914,10322,-9245,14631,-14631c277326,81084,281587,73319,286464,66004,282314,53552,279821,35166,264518,29428,250630,24220,235220,24766,220627,22113,208394,19889,196188,17494,184051,14797,174237,12616,163411,12655,154790,7482v-4675,-2805,3658,-8534,-7315,-7315xe" filled="f" strokecolor="red" strokeweight="1pt">
                <v:stroke joinstyle="miter"/>
                <v:path arrowok="t" o:connecttype="custom" o:connectlocs="121072,133;73028,11827;55011,23521;30989,52755;6967,81989;6967,134611;43001,146304;133084,134611;169117,122917;205150,99529;211156,81989;223167,70295;235178,52755;217161,23521;181128,17674;151100,11827;127078,5980;121072,133" o:connectangles="0,0,0,0,0,0,0,0,0,0,0,0,0,0,0,0,0,0"/>
              </v:shape>
            </w:pict>
          </mc:Fallback>
        </mc:AlternateContent>
      </w:r>
      <w:r w:rsidRPr="007E4262">
        <w:rPr>
          <w:rFonts w:cs="Times New Roman"/>
          <w:noProof/>
          <w:lang w:eastAsia="pt-BR"/>
        </w:rPr>
        <mc:AlternateContent>
          <mc:Choice Requires="wps">
            <w:drawing>
              <wp:anchor distT="0" distB="0" distL="114300" distR="114300" simplePos="0" relativeHeight="251662336" behindDoc="0" locked="0" layoutInCell="1" allowOverlap="1" wp14:anchorId="0076D55D" wp14:editId="69E3F99E">
                <wp:simplePos x="0" y="0"/>
                <wp:positionH relativeFrom="column">
                  <wp:posOffset>2489581</wp:posOffset>
                </wp:positionH>
                <wp:positionV relativeFrom="paragraph">
                  <wp:posOffset>342265</wp:posOffset>
                </wp:positionV>
                <wp:extent cx="365760" cy="321589"/>
                <wp:effectExtent l="0" t="0" r="34290" b="40640"/>
                <wp:wrapNone/>
                <wp:docPr id="214" name="Forma Livre 214"/>
                <wp:cNvGraphicFramePr/>
                <a:graphic xmlns:a="http://schemas.openxmlformats.org/drawingml/2006/main">
                  <a:graphicData uri="http://schemas.microsoft.com/office/word/2010/wordprocessingShape">
                    <wps:wsp>
                      <wps:cNvSpPr/>
                      <wps:spPr>
                        <a:xfrm>
                          <a:off x="0" y="0"/>
                          <a:ext cx="365760" cy="321589"/>
                        </a:xfrm>
                        <a:custGeom>
                          <a:avLst/>
                          <a:gdLst>
                            <a:gd name="connsiteX0" fmla="*/ 241551 w 351279"/>
                            <a:gd name="connsiteY0" fmla="*/ 189 h 344004"/>
                            <a:gd name="connsiteX1" fmla="*/ 197659 w 351279"/>
                            <a:gd name="connsiteY1" fmla="*/ 7505 h 344004"/>
                            <a:gd name="connsiteX2" fmla="*/ 153768 w 351279"/>
                            <a:gd name="connsiteY2" fmla="*/ 22135 h 344004"/>
                            <a:gd name="connsiteX3" fmla="*/ 131823 w 351279"/>
                            <a:gd name="connsiteY3" fmla="*/ 36765 h 344004"/>
                            <a:gd name="connsiteX4" fmla="*/ 102562 w 351279"/>
                            <a:gd name="connsiteY4" fmla="*/ 66026 h 344004"/>
                            <a:gd name="connsiteX5" fmla="*/ 87931 w 351279"/>
                            <a:gd name="connsiteY5" fmla="*/ 87972 h 344004"/>
                            <a:gd name="connsiteX6" fmla="*/ 65986 w 351279"/>
                            <a:gd name="connsiteY6" fmla="*/ 95287 h 344004"/>
                            <a:gd name="connsiteX7" fmla="*/ 58671 w 351279"/>
                            <a:gd name="connsiteY7" fmla="*/ 117233 h 344004"/>
                            <a:gd name="connsiteX8" fmla="*/ 22095 w 351279"/>
                            <a:gd name="connsiteY8" fmla="*/ 175754 h 344004"/>
                            <a:gd name="connsiteX9" fmla="*/ 7464 w 351279"/>
                            <a:gd name="connsiteY9" fmla="*/ 219645 h 344004"/>
                            <a:gd name="connsiteX10" fmla="*/ 7464 w 351279"/>
                            <a:gd name="connsiteY10" fmla="*/ 329373 h 344004"/>
                            <a:gd name="connsiteX11" fmla="*/ 22095 w 351279"/>
                            <a:gd name="connsiteY11" fmla="*/ 344004 h 344004"/>
                            <a:gd name="connsiteX12" fmla="*/ 124507 w 351279"/>
                            <a:gd name="connsiteY12" fmla="*/ 336689 h 344004"/>
                            <a:gd name="connsiteX13" fmla="*/ 153768 w 351279"/>
                            <a:gd name="connsiteY13" fmla="*/ 329373 h 344004"/>
                            <a:gd name="connsiteX14" fmla="*/ 234235 w 351279"/>
                            <a:gd name="connsiteY14" fmla="*/ 300113 h 344004"/>
                            <a:gd name="connsiteX15" fmla="*/ 263496 w 351279"/>
                            <a:gd name="connsiteY15" fmla="*/ 263537 h 344004"/>
                            <a:gd name="connsiteX16" fmla="*/ 270811 w 351279"/>
                            <a:gd name="connsiteY16" fmla="*/ 241591 h 344004"/>
                            <a:gd name="connsiteX17" fmla="*/ 300072 w 351279"/>
                            <a:gd name="connsiteY17" fmla="*/ 212330 h 344004"/>
                            <a:gd name="connsiteX18" fmla="*/ 307387 w 351279"/>
                            <a:gd name="connsiteY18" fmla="*/ 190385 h 344004"/>
                            <a:gd name="connsiteX19" fmla="*/ 322018 w 351279"/>
                            <a:gd name="connsiteY19" fmla="*/ 175754 h 344004"/>
                            <a:gd name="connsiteX20" fmla="*/ 329333 w 351279"/>
                            <a:gd name="connsiteY20" fmla="*/ 131863 h 344004"/>
                            <a:gd name="connsiteX21" fmla="*/ 336648 w 351279"/>
                            <a:gd name="connsiteY21" fmla="*/ 109917 h 344004"/>
                            <a:gd name="connsiteX22" fmla="*/ 351279 w 351279"/>
                            <a:gd name="connsiteY22" fmla="*/ 58711 h 344004"/>
                            <a:gd name="connsiteX23" fmla="*/ 343963 w 351279"/>
                            <a:gd name="connsiteY23" fmla="*/ 36765 h 344004"/>
                            <a:gd name="connsiteX24" fmla="*/ 322018 w 351279"/>
                            <a:gd name="connsiteY24" fmla="*/ 29450 h 344004"/>
                            <a:gd name="connsiteX25" fmla="*/ 307387 w 351279"/>
                            <a:gd name="connsiteY25" fmla="*/ 14820 h 344004"/>
                            <a:gd name="connsiteX26" fmla="*/ 241551 w 351279"/>
                            <a:gd name="connsiteY26" fmla="*/ 189 h 3440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51279" h="344004">
                              <a:moveTo>
                                <a:pt x="241551" y="189"/>
                              </a:moveTo>
                              <a:cubicBezTo>
                                <a:pt x="223263" y="-1030"/>
                                <a:pt x="212049" y="3908"/>
                                <a:pt x="197659" y="7505"/>
                              </a:cubicBezTo>
                              <a:cubicBezTo>
                                <a:pt x="182698" y="11245"/>
                                <a:pt x="153768" y="22135"/>
                                <a:pt x="153768" y="22135"/>
                              </a:cubicBezTo>
                              <a:cubicBezTo>
                                <a:pt x="146453" y="27012"/>
                                <a:pt x="137315" y="29900"/>
                                <a:pt x="131823" y="36765"/>
                              </a:cubicBezTo>
                              <a:cubicBezTo>
                                <a:pt x="103449" y="72232"/>
                                <a:pt x="150441" y="50066"/>
                                <a:pt x="102562" y="66026"/>
                              </a:cubicBezTo>
                              <a:cubicBezTo>
                                <a:pt x="97685" y="73341"/>
                                <a:pt x="94796" y="82480"/>
                                <a:pt x="87931" y="87972"/>
                              </a:cubicBezTo>
                              <a:cubicBezTo>
                                <a:pt x="81910" y="92789"/>
                                <a:pt x="71438" y="89835"/>
                                <a:pt x="65986" y="95287"/>
                              </a:cubicBezTo>
                              <a:cubicBezTo>
                                <a:pt x="60534" y="100740"/>
                                <a:pt x="62363" y="110464"/>
                                <a:pt x="58671" y="117233"/>
                              </a:cubicBezTo>
                              <a:cubicBezTo>
                                <a:pt x="47656" y="137428"/>
                                <a:pt x="29370" y="153931"/>
                                <a:pt x="22095" y="175754"/>
                              </a:cubicBezTo>
                              <a:lnTo>
                                <a:pt x="7464" y="219645"/>
                              </a:lnTo>
                              <a:cubicBezTo>
                                <a:pt x="2196" y="261789"/>
                                <a:pt x="-6302" y="288075"/>
                                <a:pt x="7464" y="329373"/>
                              </a:cubicBezTo>
                              <a:cubicBezTo>
                                <a:pt x="9645" y="335916"/>
                                <a:pt x="17218" y="339127"/>
                                <a:pt x="22095" y="344004"/>
                              </a:cubicBezTo>
                              <a:cubicBezTo>
                                <a:pt x="56232" y="341566"/>
                                <a:pt x="90492" y="340469"/>
                                <a:pt x="124507" y="336689"/>
                              </a:cubicBezTo>
                              <a:cubicBezTo>
                                <a:pt x="134499" y="335579"/>
                                <a:pt x="144138" y="332262"/>
                                <a:pt x="153768" y="329373"/>
                              </a:cubicBezTo>
                              <a:cubicBezTo>
                                <a:pt x="191338" y="318102"/>
                                <a:pt x="199330" y="314075"/>
                                <a:pt x="234235" y="300113"/>
                              </a:cubicBezTo>
                              <a:cubicBezTo>
                                <a:pt x="252625" y="244948"/>
                                <a:pt x="225679" y="310809"/>
                                <a:pt x="263496" y="263537"/>
                              </a:cubicBezTo>
                              <a:cubicBezTo>
                                <a:pt x="268313" y="257516"/>
                                <a:pt x="266329" y="247866"/>
                                <a:pt x="270811" y="241591"/>
                              </a:cubicBezTo>
                              <a:cubicBezTo>
                                <a:pt x="278828" y="230367"/>
                                <a:pt x="300072" y="212330"/>
                                <a:pt x="300072" y="212330"/>
                              </a:cubicBezTo>
                              <a:cubicBezTo>
                                <a:pt x="302510" y="205015"/>
                                <a:pt x="303420" y="196997"/>
                                <a:pt x="307387" y="190385"/>
                              </a:cubicBezTo>
                              <a:cubicBezTo>
                                <a:pt x="310936" y="184471"/>
                                <a:pt x="319596" y="182212"/>
                                <a:pt x="322018" y="175754"/>
                              </a:cubicBezTo>
                              <a:cubicBezTo>
                                <a:pt x="327226" y="161866"/>
                                <a:pt x="326116" y="146342"/>
                                <a:pt x="329333" y="131863"/>
                              </a:cubicBezTo>
                              <a:cubicBezTo>
                                <a:pt x="331006" y="124336"/>
                                <a:pt x="334530" y="117331"/>
                                <a:pt x="336648" y="109917"/>
                              </a:cubicBezTo>
                              <a:cubicBezTo>
                                <a:pt x="355011" y="45646"/>
                                <a:pt x="333744" y="111311"/>
                                <a:pt x="351279" y="58711"/>
                              </a:cubicBezTo>
                              <a:cubicBezTo>
                                <a:pt x="348840" y="51396"/>
                                <a:pt x="349416" y="42218"/>
                                <a:pt x="343963" y="36765"/>
                              </a:cubicBezTo>
                              <a:cubicBezTo>
                                <a:pt x="338511" y="31313"/>
                                <a:pt x="328630" y="33417"/>
                                <a:pt x="322018" y="29450"/>
                              </a:cubicBezTo>
                              <a:cubicBezTo>
                                <a:pt x="316104" y="25902"/>
                                <a:pt x="313556" y="17904"/>
                                <a:pt x="307387" y="14820"/>
                              </a:cubicBezTo>
                              <a:cubicBezTo>
                                <a:pt x="275041" y="-1353"/>
                                <a:pt x="259839" y="1408"/>
                                <a:pt x="241551" y="189"/>
                              </a:cubicBez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B4609" id="Forma Livre 214" o:spid="_x0000_s1026" style="position:absolute;margin-left:196.05pt;margin-top:26.95pt;width:28.8pt;height:25.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1279,344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" path="m241551,189c223263,-1030,212049,3908,197659,7505v-14961,3740,-43891,14630,-43891,14630c146453,27012,137315,29900,131823,36765v-28374,35467,18618,13301,-29261,29261c97685,73341,94796,82480,87931,87972v-6021,4817,-16493,1863,-21945,7315c60534,100740,62363,110464,58671,117233,47656,137428,29370,153931,22095,175754l7464,219645v-5268,42144,-13766,68430,,109728c9645,335916,17218,339127,22095,344004v34137,-2438,68397,-3535,102412,-7315c134499,335579,144138,332262,153768,329373v37570,-11271,45562,-15298,80467,-29260c252625,244948,225679,310809,263496,263537v4817,-6021,2833,-15671,7315,-21946c278828,230367,300072,212330,300072,212330v2438,-7315,3348,-15333,7315,-21945c310936,184471,319596,182212,322018,175754v5208,-13888,4098,-29412,7315,-43891c331006,124336,334530,117331,336648,109917v18363,-64271,-2904,1394,14631,-51206c348840,51396,349416,42218,343963,36765v-5452,-5452,-15333,-3348,-21945,-7315c316104,25902,313556,17904,307387,14820,275041,-1353,259839,1408,241551,189xe" filled="f" strokecolor="red" strokeweight="1pt">
                <v:stroke joinstyle="miter"/>
                <v:path arrowok="t" o:connecttype="custom" o:connectlocs="251509,177;205807,7016;160107,20693;137257,34369;106790,61724;91556,82240;68706,89078;61090,109594;23006,164302;7772,205333;7772,307911;23006,321589;129640,314751;160107,307911;243891,280558;274358,246365;281975,225849;312442,198495;320059,177980;335293,164302;342909,123271;350526,102755;365760,54885;358142,34369;335293,27531;320059,13854;251509,177" o:connectangles="0,0,0,0,0,0,0,0,0,0,0,0,0,0,0,0,0,0,0,0,0,0,0,0,0,0,0"/>
              </v:shape>
            </w:pict>
          </mc:Fallback>
        </mc:AlternateContent>
      </w:r>
      <w:r w:rsidRPr="007E4262">
        <w:rPr>
          <w:rFonts w:cs="Times New Roman"/>
          <w:noProof/>
          <w:lang w:eastAsia="pt-BR"/>
        </w:rPr>
        <w:drawing>
          <wp:inline distT="0" distB="0" distL="0" distR="0" wp14:anchorId="69EC2260" wp14:editId="22EFAB79">
            <wp:extent cx="2026310" cy="1451685"/>
            <wp:effectExtent l="0" t="0" r="0" b="0"/>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8386" t="32529" r="23457" b="44334"/>
                    <a:stretch/>
                  </pic:blipFill>
                  <pic:spPr bwMode="auto">
                    <a:xfrm>
                      <a:off x="0" y="0"/>
                      <a:ext cx="2049299" cy="1468155"/>
                    </a:xfrm>
                    <a:prstGeom prst="rect">
                      <a:avLst/>
                    </a:prstGeom>
                    <a:ln>
                      <a:noFill/>
                    </a:ln>
                    <a:extLst>
                      <a:ext uri="{53640926-AAD7-44D8-BBD7-CCE9431645EC}">
                        <a14:shadowObscured xmlns:a14="http://schemas.microsoft.com/office/drawing/2010/main"/>
                      </a:ext>
                    </a:extLst>
                  </pic:spPr>
                </pic:pic>
              </a:graphicData>
            </a:graphic>
          </wp:inline>
        </w:drawing>
      </w:r>
    </w:p>
    <w:p w:rsidR="004A5373" w:rsidRDefault="004A5373" w:rsidP="000749E3">
      <w:pPr>
        <w:pStyle w:val="Legenda"/>
        <w:spacing w:line="360" w:lineRule="auto"/>
        <w:jc w:val="center"/>
        <w:rPr>
          <w:rFonts w:cs="Times New Roman"/>
          <w:sz w:val="22"/>
          <w:szCs w:val="22"/>
        </w:rPr>
      </w:pPr>
      <w:bookmarkStart w:id="51" w:name="_Ref451612613"/>
      <w:r w:rsidRPr="00D1118D">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21</w:t>
      </w:r>
      <w:r w:rsidR="006D5C75">
        <w:rPr>
          <w:rFonts w:cs="Times New Roman"/>
          <w:sz w:val="22"/>
          <w:szCs w:val="22"/>
        </w:rPr>
        <w:fldChar w:fldCharType="end"/>
      </w:r>
      <w:r w:rsidRPr="00D1118D">
        <w:rPr>
          <w:rFonts w:cs="Times New Roman"/>
          <w:sz w:val="22"/>
          <w:szCs w:val="22"/>
        </w:rPr>
        <w:t xml:space="preserve"> Reconstrução com meio inicial deformado</w:t>
      </w:r>
      <w:bookmarkEnd w:id="51"/>
    </w:p>
    <w:p w:rsidR="00544A10" w:rsidRPr="00544A10" w:rsidRDefault="00544A10" w:rsidP="00544A10"/>
    <w:p w:rsidR="003E00B4" w:rsidRPr="007E4262" w:rsidRDefault="003E00B4" w:rsidP="00544FE0">
      <w:pPr>
        <w:spacing w:after="120" w:line="360" w:lineRule="auto"/>
        <w:ind w:firstLine="709"/>
        <w:jc w:val="both"/>
        <w:rPr>
          <w:rFonts w:cs="Times New Roman"/>
        </w:rPr>
      </w:pPr>
      <w:r w:rsidRPr="007E4262">
        <w:rPr>
          <w:rFonts w:cs="Times New Roman"/>
          <w:b/>
        </w:rPr>
        <w:t xml:space="preserve">4ª Bateria – </w:t>
      </w:r>
      <w:r w:rsidRPr="007E4262">
        <w:rPr>
          <w:rFonts w:cs="Times New Roman"/>
        </w:rPr>
        <w:t>Teste com diferentes números de sensores, interpolando os dados necessários, já que o algoritmo exige que todas as informações de variação de pressão em torno de um contorno do torso sejam conhecidas.</w:t>
      </w:r>
    </w:p>
    <w:tbl>
      <w:tblPr>
        <w:tblStyle w:val="Tabelacomgrade"/>
        <w:tblW w:w="0" w:type="auto"/>
        <w:jc w:val="center"/>
        <w:tblLook w:val="04A0" w:firstRow="1" w:lastRow="0" w:firstColumn="1" w:lastColumn="0" w:noHBand="0" w:noVBand="1"/>
      </w:tblPr>
      <w:tblGrid>
        <w:gridCol w:w="1838"/>
        <w:gridCol w:w="2410"/>
      </w:tblGrid>
      <w:tr w:rsidR="003E00B4" w:rsidRPr="007E4262" w:rsidTr="00D21EC7">
        <w:trPr>
          <w:jc w:val="center"/>
        </w:trPr>
        <w:tc>
          <w:tcPr>
            <w:tcW w:w="4248" w:type="dxa"/>
            <w:gridSpan w:val="2"/>
          </w:tcPr>
          <w:p w:rsidR="003E00B4" w:rsidRPr="007E4262" w:rsidRDefault="003E00B4" w:rsidP="000749E3">
            <w:pPr>
              <w:spacing w:after="120"/>
              <w:rPr>
                <w:rFonts w:cs="Times New Roman"/>
                <w:b/>
              </w:rPr>
            </w:pPr>
            <w:r w:rsidRPr="007E4262">
              <w:rPr>
                <w:rFonts w:cs="Times New Roman"/>
                <w:b/>
              </w:rPr>
              <w:t>Parâmetros constantes</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 xml:space="preserve">N </w:t>
            </w:r>
            <w:r w:rsidR="00E550F6" w:rsidRPr="00544A10">
              <w:rPr>
                <w:rFonts w:cs="Times New Roman"/>
                <w:i/>
              </w:rPr>
              <w:t>phantom</w:t>
            </w:r>
          </w:p>
        </w:tc>
        <w:tc>
          <w:tcPr>
            <w:tcW w:w="2410" w:type="dxa"/>
          </w:tcPr>
          <w:p w:rsidR="003E00B4" w:rsidRPr="007E4262" w:rsidRDefault="003E00B4" w:rsidP="000749E3">
            <w:pPr>
              <w:spacing w:after="120"/>
              <w:rPr>
                <w:rFonts w:cs="Times New Roman"/>
              </w:rPr>
            </w:pPr>
            <w:r w:rsidRPr="007E4262">
              <w:rPr>
                <w:rFonts w:cs="Times New Roman"/>
              </w:rPr>
              <w:t>256</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 xml:space="preserve">CFL </w:t>
            </w:r>
            <w:r w:rsidR="00E550F6" w:rsidRPr="00544A10">
              <w:rPr>
                <w:rFonts w:cs="Times New Roman"/>
                <w:i/>
              </w:rPr>
              <w:t>phantom</w:t>
            </w:r>
          </w:p>
        </w:tc>
        <w:tc>
          <w:tcPr>
            <w:tcW w:w="2410" w:type="dxa"/>
          </w:tcPr>
          <w:p w:rsidR="003E00B4" w:rsidRPr="007E4262" w:rsidRDefault="003E00B4" w:rsidP="000749E3">
            <w:pPr>
              <w:spacing w:after="120"/>
              <w:rPr>
                <w:rFonts w:cs="Times New Roman"/>
              </w:rPr>
            </w:pPr>
            <w:r w:rsidRPr="007E4262">
              <w:rPr>
                <w:rFonts w:cs="Times New Roman"/>
              </w:rPr>
              <w:t>0.1</w:t>
            </w:r>
          </w:p>
        </w:tc>
      </w:tr>
      <w:tr w:rsidR="003E00B4" w:rsidRPr="007E4262" w:rsidTr="00D21EC7">
        <w:trPr>
          <w:jc w:val="center"/>
        </w:trPr>
        <w:tc>
          <w:tcPr>
            <w:tcW w:w="1838" w:type="dxa"/>
          </w:tcPr>
          <w:p w:rsidR="003E00B4" w:rsidRPr="007E4262" w:rsidRDefault="003E00B4" w:rsidP="000749E3">
            <w:pPr>
              <w:spacing w:after="120"/>
              <w:rPr>
                <w:rFonts w:cs="Times New Roman"/>
              </w:rPr>
            </w:pPr>
            <m:oMath>
              <m:r>
                <w:rPr>
                  <w:rFonts w:ascii="Cambria Math" w:hAnsi="Cambria Math" w:cs="Times New Roman"/>
                </w:rPr>
                <m:t>I</m:t>
              </m:r>
            </m:oMath>
            <w:r w:rsidRPr="007E4262">
              <w:rPr>
                <w:rFonts w:cs="Times New Roman"/>
              </w:rPr>
              <w:t xml:space="preserve"> </w:t>
            </w:r>
            <w:r w:rsidR="00E550F6" w:rsidRPr="00544A10">
              <w:rPr>
                <w:rFonts w:cs="Times New Roman"/>
                <w:i/>
              </w:rPr>
              <w:t>phantom</w:t>
            </w:r>
          </w:p>
        </w:tc>
        <w:tc>
          <w:tcPr>
            <w:tcW w:w="2410" w:type="dxa"/>
          </w:tcPr>
          <w:p w:rsidR="003E00B4" w:rsidRPr="007E4262" w:rsidRDefault="003E00B4" w:rsidP="000749E3">
            <w:pPr>
              <w:spacing w:after="120"/>
              <w:rPr>
                <w:rFonts w:cs="Times New Roman"/>
              </w:rPr>
            </w:pPr>
            <w:r w:rsidRPr="007E4262">
              <w:rPr>
                <w:rFonts w:cs="Times New Roman"/>
              </w:rPr>
              <w:t>6</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 algoritmo</w:t>
            </w:r>
          </w:p>
        </w:tc>
        <w:tc>
          <w:tcPr>
            <w:tcW w:w="2410" w:type="dxa"/>
          </w:tcPr>
          <w:p w:rsidR="003E00B4" w:rsidRPr="007E4262" w:rsidRDefault="003E00B4" w:rsidP="000749E3">
            <w:pPr>
              <w:spacing w:after="120"/>
              <w:rPr>
                <w:rFonts w:cs="Times New Roman"/>
              </w:rPr>
            </w:pPr>
            <w:r w:rsidRPr="007E4262">
              <w:rPr>
                <w:rFonts w:cs="Times New Roman"/>
              </w:rPr>
              <w:t>96</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 xml:space="preserve">CFL algoritmo </w:t>
            </w:r>
          </w:p>
        </w:tc>
        <w:tc>
          <w:tcPr>
            <w:tcW w:w="2410" w:type="dxa"/>
          </w:tcPr>
          <w:p w:rsidR="003E00B4" w:rsidRPr="007E4262" w:rsidRDefault="003E00B4" w:rsidP="000749E3">
            <w:pPr>
              <w:spacing w:after="120"/>
              <w:rPr>
                <w:rFonts w:cs="Times New Roman"/>
              </w:rPr>
            </w:pPr>
            <w:r w:rsidRPr="007E4262">
              <w:rPr>
                <w:rFonts w:cs="Times New Roman"/>
              </w:rPr>
              <w:t>0.3</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Tipo de Borda</w:t>
            </w:r>
          </w:p>
        </w:tc>
        <w:tc>
          <w:tcPr>
            <w:tcW w:w="2410" w:type="dxa"/>
          </w:tcPr>
          <w:p w:rsidR="003E00B4" w:rsidRPr="007E4262" w:rsidRDefault="003E00B4" w:rsidP="000749E3">
            <w:pPr>
              <w:spacing w:after="120"/>
              <w:rPr>
                <w:rFonts w:cs="Times New Roman"/>
              </w:rPr>
            </w:pPr>
            <w:r w:rsidRPr="007E4262">
              <w:rPr>
                <w:rFonts w:cs="Times New Roman"/>
              </w:rPr>
              <w:t>Anel quadrado</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Meio inicial</w:t>
            </w:r>
          </w:p>
        </w:tc>
        <w:tc>
          <w:tcPr>
            <w:tcW w:w="2410" w:type="dxa"/>
          </w:tcPr>
          <w:p w:rsidR="003E00B4" w:rsidRPr="007E4262" w:rsidRDefault="003E00B4" w:rsidP="000749E3">
            <w:pPr>
              <w:spacing w:after="120"/>
              <w:rPr>
                <w:rFonts w:cs="Times New Roman"/>
              </w:rPr>
            </w:pPr>
            <w:r w:rsidRPr="007E4262">
              <w:rPr>
                <w:rFonts w:cs="Times New Roman"/>
              </w:rPr>
              <w:t>Neutro (1854)</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nFontes</w:t>
            </w:r>
          </w:p>
        </w:tc>
        <w:tc>
          <w:tcPr>
            <w:tcW w:w="2410" w:type="dxa"/>
          </w:tcPr>
          <w:p w:rsidR="003E00B4" w:rsidRPr="007E4262" w:rsidRDefault="003E00B4" w:rsidP="000749E3">
            <w:pPr>
              <w:spacing w:after="120"/>
              <w:rPr>
                <w:rFonts w:cs="Times New Roman"/>
              </w:rPr>
            </w:pPr>
            <w:r w:rsidRPr="007E4262">
              <w:rPr>
                <w:rFonts w:cs="Times New Roman"/>
              </w:rPr>
              <w:t>60</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nIterações</w:t>
            </w:r>
          </w:p>
        </w:tc>
        <w:tc>
          <w:tcPr>
            <w:tcW w:w="2410" w:type="dxa"/>
          </w:tcPr>
          <w:p w:rsidR="003E00B4" w:rsidRPr="007E4262" w:rsidRDefault="003E00B4" w:rsidP="000749E3">
            <w:pPr>
              <w:spacing w:after="120"/>
              <w:rPr>
                <w:rFonts w:cs="Times New Roman"/>
              </w:rPr>
            </w:pPr>
            <w:r w:rsidRPr="007E4262">
              <w:rPr>
                <w:rFonts w:cs="Times New Roman"/>
              </w:rPr>
              <w:t>180</w:t>
            </w:r>
          </w:p>
        </w:tc>
      </w:tr>
      <w:tr w:rsidR="003E00B4" w:rsidRPr="007E4262" w:rsidTr="00D21EC7">
        <w:trPr>
          <w:jc w:val="center"/>
        </w:trPr>
        <w:tc>
          <w:tcPr>
            <w:tcW w:w="1838" w:type="dxa"/>
          </w:tcPr>
          <w:p w:rsidR="003E00B4" w:rsidRPr="007E4262" w:rsidRDefault="003E00B4" w:rsidP="000749E3">
            <w:pPr>
              <w:spacing w:after="120"/>
              <w:rPr>
                <w:rFonts w:cs="Times New Roman"/>
              </w:rPr>
            </w:pPr>
            <w:r w:rsidRPr="007E4262">
              <w:rPr>
                <w:rFonts w:cs="Times New Roman"/>
              </w:rPr>
              <w:t>Fator media</w:t>
            </w:r>
          </w:p>
        </w:tc>
        <w:tc>
          <w:tcPr>
            <w:tcW w:w="2410" w:type="dxa"/>
          </w:tcPr>
          <w:p w:rsidR="003E00B4" w:rsidRPr="007E4262" w:rsidRDefault="003E00B4" w:rsidP="000749E3">
            <w:pPr>
              <w:spacing w:after="120"/>
              <w:rPr>
                <w:rFonts w:cs="Times New Roman"/>
              </w:rPr>
            </w:pPr>
            <w:r w:rsidRPr="007E4262">
              <w:rPr>
                <w:rFonts w:cs="Times New Roman"/>
              </w:rPr>
              <w:t>0.025</w:t>
            </w:r>
          </w:p>
        </w:tc>
      </w:tr>
      <w:tr w:rsidR="003E00B4" w:rsidRPr="007E4262" w:rsidTr="00D21EC7">
        <w:trPr>
          <w:jc w:val="center"/>
        </w:trPr>
        <w:tc>
          <w:tcPr>
            <w:tcW w:w="1838" w:type="dxa"/>
          </w:tcPr>
          <w:p w:rsidR="003E00B4" w:rsidRPr="007E4262" w:rsidRDefault="003E00B4" w:rsidP="000749E3">
            <w:pPr>
              <w:spacing w:after="120"/>
              <w:rPr>
                <w:rFonts w:cs="Times New Roman"/>
              </w:rPr>
            </w:pPr>
            <m:oMathPara>
              <m:oMath>
                <m:r>
                  <w:rPr>
                    <w:rFonts w:ascii="Cambria Math" w:hAnsi="Cambria Math" w:cs="Times New Roman"/>
                  </w:rPr>
                  <m:t>ω</m:t>
                </m:r>
              </m:oMath>
            </m:oMathPara>
          </w:p>
        </w:tc>
        <w:tc>
          <w:tcPr>
            <w:tcW w:w="2410" w:type="dxa"/>
          </w:tcPr>
          <w:p w:rsidR="003E00B4" w:rsidRPr="007E4262" w:rsidRDefault="003E00B4" w:rsidP="000749E3">
            <w:pPr>
              <w:spacing w:after="120"/>
              <w:rPr>
                <w:rFonts w:cs="Times New Roman"/>
              </w:rPr>
            </w:pPr>
            <w:r w:rsidRPr="007E4262">
              <w:rPr>
                <w:rFonts w:cs="Times New Roman"/>
              </w:rPr>
              <w:t>3</w:t>
            </w:r>
          </w:p>
        </w:tc>
      </w:tr>
      <w:tr w:rsidR="003E00B4" w:rsidRPr="007E4262" w:rsidTr="00D21EC7">
        <w:trPr>
          <w:jc w:val="center"/>
        </w:trPr>
        <w:tc>
          <w:tcPr>
            <w:tcW w:w="4248" w:type="dxa"/>
            <w:gridSpan w:val="2"/>
          </w:tcPr>
          <w:p w:rsidR="003E00B4" w:rsidRPr="007E4262" w:rsidRDefault="003E00B4" w:rsidP="000749E3">
            <w:pPr>
              <w:spacing w:after="120"/>
              <w:rPr>
                <w:rFonts w:cs="Times New Roman"/>
                <w:b/>
              </w:rPr>
            </w:pPr>
            <w:r w:rsidRPr="007E4262">
              <w:rPr>
                <w:rFonts w:cs="Times New Roman"/>
                <w:b/>
              </w:rPr>
              <w:t>Parâmetros alterados</w:t>
            </w:r>
          </w:p>
        </w:tc>
      </w:tr>
      <w:tr w:rsidR="003E00B4" w:rsidRPr="007E4262" w:rsidTr="00D21EC7">
        <w:trPr>
          <w:jc w:val="center"/>
        </w:trPr>
        <w:tc>
          <w:tcPr>
            <w:tcW w:w="1838" w:type="dxa"/>
          </w:tcPr>
          <w:p w:rsidR="003E00B4" w:rsidRPr="007E4262" w:rsidRDefault="003E00B4" w:rsidP="000749E3">
            <w:pPr>
              <w:spacing w:after="120"/>
              <w:rPr>
                <w:rFonts w:eastAsia="Calibri" w:cs="Times New Roman"/>
              </w:rPr>
            </w:pPr>
            <m:oMathPara>
              <m:oMath>
                <m:r>
                  <w:rPr>
                    <w:rFonts w:ascii="Cambria Math" w:hAnsi="Cambria Math" w:cs="Times New Roman"/>
                  </w:rPr>
                  <m:t>nSensores</m:t>
                </m:r>
              </m:oMath>
            </m:oMathPara>
          </w:p>
        </w:tc>
        <w:tc>
          <w:tcPr>
            <w:tcW w:w="2410" w:type="dxa"/>
          </w:tcPr>
          <w:p w:rsidR="003E00B4" w:rsidRPr="007E4262" w:rsidRDefault="003E00B4" w:rsidP="000749E3">
            <w:pPr>
              <w:spacing w:after="120"/>
              <w:rPr>
                <w:rFonts w:cs="Times New Roman"/>
              </w:rPr>
            </w:pPr>
            <w:r w:rsidRPr="007E4262">
              <w:rPr>
                <w:rFonts w:cs="Times New Roman"/>
              </w:rPr>
              <w:t>60,40,30,20,10</w:t>
            </w:r>
          </w:p>
        </w:tc>
      </w:tr>
    </w:tbl>
    <w:p w:rsidR="003E00B4" w:rsidRDefault="003E00B4" w:rsidP="00ED6D0B">
      <w:pPr>
        <w:spacing w:after="120" w:line="360" w:lineRule="auto"/>
        <w:rPr>
          <w:rFonts w:cs="Times New Roman"/>
        </w:rPr>
      </w:pPr>
    </w:p>
    <w:p w:rsidR="000749E3" w:rsidRDefault="000749E3" w:rsidP="00ED6D0B">
      <w:pPr>
        <w:spacing w:after="120" w:line="360" w:lineRule="auto"/>
        <w:rPr>
          <w:rFonts w:cs="Times New Roman"/>
        </w:rPr>
      </w:pPr>
    </w:p>
    <w:p w:rsidR="000749E3" w:rsidRDefault="000749E3" w:rsidP="00ED6D0B">
      <w:pPr>
        <w:spacing w:after="120" w:line="360" w:lineRule="auto"/>
        <w:rPr>
          <w:rFonts w:cs="Times New Roman"/>
        </w:rPr>
      </w:pPr>
    </w:p>
    <w:p w:rsidR="000749E3" w:rsidRDefault="000749E3" w:rsidP="00ED6D0B">
      <w:pPr>
        <w:spacing w:after="120" w:line="360" w:lineRule="auto"/>
        <w:rPr>
          <w:rFonts w:cs="Times New Roman"/>
        </w:rPr>
      </w:pPr>
    </w:p>
    <w:p w:rsidR="000749E3" w:rsidRDefault="000749E3" w:rsidP="00ED6D0B">
      <w:pPr>
        <w:spacing w:after="120" w:line="360" w:lineRule="auto"/>
        <w:rPr>
          <w:rFonts w:cs="Times New Roman"/>
        </w:rPr>
      </w:pPr>
    </w:p>
    <w:p w:rsidR="000749E3" w:rsidRDefault="000749E3" w:rsidP="00ED6D0B">
      <w:pPr>
        <w:spacing w:after="120" w:line="360" w:lineRule="auto"/>
        <w:rPr>
          <w:rFonts w:cs="Times New Roman"/>
        </w:rPr>
      </w:pPr>
    </w:p>
    <w:p w:rsidR="000749E3" w:rsidRPr="007E4262" w:rsidRDefault="00544A10" w:rsidP="00ED6D0B">
      <w:pPr>
        <w:spacing w:after="120" w:line="360" w:lineRule="auto"/>
        <w:rPr>
          <w:rFonts w:cs="Times New Roman"/>
        </w:rPr>
      </w:pPr>
      <w:r>
        <w:rPr>
          <w:rFonts w:cs="Times New Roman"/>
        </w:rPr>
        <w:tab/>
      </w:r>
    </w:p>
    <w:p w:rsidR="003E00B4" w:rsidRPr="007E4262" w:rsidRDefault="003E00B4" w:rsidP="00ED6D0B">
      <w:pPr>
        <w:spacing w:after="120" w:line="360" w:lineRule="auto"/>
        <w:rPr>
          <w:rFonts w:cs="Times New Roman"/>
        </w:rPr>
      </w:pPr>
      <w:r w:rsidRPr="007E4262">
        <w:rPr>
          <w:rFonts w:cs="Times New Roman"/>
        </w:rPr>
        <w:lastRenderedPageBreak/>
        <w:t>Comparação do resultado diferentes números de sensores</w:t>
      </w:r>
    </w:p>
    <w:tbl>
      <w:tblPr>
        <w:tblStyle w:val="Tabelacomgrade"/>
        <w:tblW w:w="0" w:type="auto"/>
        <w:jc w:val="center"/>
        <w:tblLook w:val="04A0" w:firstRow="1" w:lastRow="0" w:firstColumn="1" w:lastColumn="0" w:noHBand="0" w:noVBand="1"/>
      </w:tblPr>
      <w:tblGrid>
        <w:gridCol w:w="2113"/>
        <w:gridCol w:w="2046"/>
      </w:tblGrid>
      <w:tr w:rsidR="003E00B4" w:rsidRPr="007E4262" w:rsidTr="00151CB5">
        <w:trPr>
          <w:jc w:val="center"/>
        </w:trPr>
        <w:tc>
          <w:tcPr>
            <w:tcW w:w="2113" w:type="dxa"/>
            <w:tcBorders>
              <w:bottom w:val="single" w:sz="4" w:space="0" w:color="auto"/>
            </w:tcBorders>
          </w:tcPr>
          <w:p w:rsidR="003E00B4" w:rsidRPr="007E4262" w:rsidRDefault="003E00B4" w:rsidP="000749E3">
            <w:pPr>
              <w:spacing w:after="120"/>
              <w:jc w:val="center"/>
              <w:rPr>
                <w:rFonts w:cs="Times New Roman"/>
              </w:rPr>
            </w:pPr>
            <m:oMathPara>
              <m:oMath>
                <m:r>
                  <w:rPr>
                    <w:rFonts w:ascii="Cambria Math" w:hAnsi="Cambria Math" w:cs="Times New Roman"/>
                  </w:rPr>
                  <m:t>nSensores=60</m:t>
                </m:r>
              </m:oMath>
            </m:oMathPara>
          </w:p>
        </w:tc>
        <w:tc>
          <w:tcPr>
            <w:tcW w:w="2046" w:type="dxa"/>
            <w:tcBorders>
              <w:bottom w:val="single" w:sz="4" w:space="0" w:color="auto"/>
            </w:tcBorders>
          </w:tcPr>
          <w:p w:rsidR="003E00B4" w:rsidRPr="007E4262" w:rsidRDefault="003E00B4" w:rsidP="000749E3">
            <w:pPr>
              <w:spacing w:after="120"/>
              <w:rPr>
                <w:rFonts w:cs="Times New Roman"/>
              </w:rPr>
            </w:pPr>
            <m:oMathPara>
              <m:oMath>
                <m:r>
                  <w:rPr>
                    <w:rFonts w:ascii="Cambria Math" w:hAnsi="Cambria Math" w:cs="Times New Roman"/>
                  </w:rPr>
                  <m:t>nSensores=30</m:t>
                </m:r>
              </m:oMath>
            </m:oMathPara>
          </w:p>
        </w:tc>
      </w:tr>
      <w:tr w:rsidR="003E00B4" w:rsidRPr="007E4262" w:rsidTr="00151CB5">
        <w:trPr>
          <w:jc w:val="center"/>
        </w:trPr>
        <w:tc>
          <w:tcPr>
            <w:tcW w:w="2113" w:type="dxa"/>
          </w:tcPr>
          <w:p w:rsidR="003E00B4" w:rsidRPr="007E4262" w:rsidRDefault="003E00B4" w:rsidP="000749E3">
            <w:pPr>
              <w:spacing w:after="120"/>
              <w:rPr>
                <w:rFonts w:cs="Times New Roman"/>
              </w:rPr>
            </w:pPr>
            <w:r w:rsidRPr="007E4262">
              <w:rPr>
                <w:rFonts w:cs="Times New Roman"/>
                <w:noProof/>
                <w:lang w:eastAsia="pt-BR"/>
              </w:rPr>
              <w:drawing>
                <wp:inline distT="0" distB="0" distL="0" distR="0" wp14:anchorId="5F91F854" wp14:editId="7DF09145">
                  <wp:extent cx="1204682" cy="755015"/>
                  <wp:effectExtent l="0" t="0" r="0" b="6985"/>
                  <wp:docPr id="480" name="Imagem 480" descr="C:\Users\vital\Desktop\resultadoTomo\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ital\Desktop\resultadoTomo\10a.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50618" t="54273" r="27928" b="27799"/>
                          <a:stretch/>
                        </pic:blipFill>
                        <pic:spPr bwMode="auto">
                          <a:xfrm>
                            <a:off x="0" y="0"/>
                            <a:ext cx="1222685" cy="7662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tcPr>
          <w:p w:rsidR="003E00B4" w:rsidRPr="007E4262" w:rsidRDefault="003E00B4" w:rsidP="000749E3">
            <w:pPr>
              <w:spacing w:after="120"/>
              <w:rPr>
                <w:rFonts w:cs="Times New Roman"/>
              </w:rPr>
            </w:pPr>
            <w:r w:rsidRPr="007E4262">
              <w:rPr>
                <w:rFonts w:cs="Times New Roman"/>
                <w:noProof/>
                <w:lang w:eastAsia="pt-BR"/>
              </w:rPr>
              <w:drawing>
                <wp:inline distT="0" distB="0" distL="0" distR="0" wp14:anchorId="1101ED58" wp14:editId="11FB0464">
                  <wp:extent cx="1160891" cy="755374"/>
                  <wp:effectExtent l="0" t="0" r="1270" b="6985"/>
                  <wp:docPr id="481" name="Imagem 481" descr="1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a"/>
                          <pic:cNvPicPr>
                            <a:picLocks noChangeAspect="1" noChangeArrowheads="1"/>
                          </pic:cNvPicPr>
                        </pic:nvPicPr>
                        <pic:blipFill rotWithShape="1">
                          <a:blip r:embed="rId83">
                            <a:extLst>
                              <a:ext uri="{28A0092B-C50C-407E-A947-70E740481C1C}">
                                <a14:useLocalDpi xmlns:a14="http://schemas.microsoft.com/office/drawing/2010/main" val="0"/>
                              </a:ext>
                            </a:extLst>
                          </a:blip>
                          <a:srcRect l="50763" t="53969" r="27731" b="27354"/>
                          <a:stretch/>
                        </pic:blipFill>
                        <pic:spPr bwMode="auto">
                          <a:xfrm>
                            <a:off x="0" y="0"/>
                            <a:ext cx="1161006" cy="755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00B4" w:rsidRPr="007E4262" w:rsidTr="00151CB5">
        <w:trPr>
          <w:jc w:val="center"/>
        </w:trPr>
        <w:tc>
          <w:tcPr>
            <w:tcW w:w="2113" w:type="dxa"/>
          </w:tcPr>
          <w:p w:rsidR="003E00B4" w:rsidRPr="007E4262" w:rsidRDefault="003E00B4" w:rsidP="000749E3">
            <w:pPr>
              <w:spacing w:after="120"/>
              <w:rPr>
                <w:rFonts w:cs="Times New Roman"/>
              </w:rPr>
            </w:pPr>
            <m:oMathPara>
              <m:oMath>
                <m:r>
                  <w:rPr>
                    <w:rFonts w:ascii="Cambria Math" w:hAnsi="Cambria Math" w:cs="Times New Roman"/>
                  </w:rPr>
                  <m:t>nSensores=20</m:t>
                </m:r>
              </m:oMath>
            </m:oMathPara>
          </w:p>
        </w:tc>
        <w:tc>
          <w:tcPr>
            <w:tcW w:w="2046" w:type="dxa"/>
          </w:tcPr>
          <w:p w:rsidR="003E00B4" w:rsidRPr="007E4262" w:rsidRDefault="003E00B4" w:rsidP="000749E3">
            <w:pPr>
              <w:spacing w:after="120"/>
              <w:rPr>
                <w:rFonts w:cs="Times New Roman"/>
              </w:rPr>
            </w:pPr>
            <m:oMathPara>
              <m:oMath>
                <m:r>
                  <w:rPr>
                    <w:rFonts w:ascii="Cambria Math" w:hAnsi="Cambria Math" w:cs="Times New Roman"/>
                  </w:rPr>
                  <m:t>nSensores=10</m:t>
                </m:r>
              </m:oMath>
            </m:oMathPara>
          </w:p>
        </w:tc>
      </w:tr>
      <w:tr w:rsidR="003E00B4" w:rsidRPr="007E4262" w:rsidTr="00151CB5">
        <w:trPr>
          <w:jc w:val="center"/>
        </w:trPr>
        <w:tc>
          <w:tcPr>
            <w:tcW w:w="2113" w:type="dxa"/>
          </w:tcPr>
          <w:p w:rsidR="003E00B4" w:rsidRPr="007E4262" w:rsidRDefault="003E00B4" w:rsidP="000749E3">
            <w:pPr>
              <w:spacing w:after="120"/>
              <w:rPr>
                <w:rFonts w:cs="Times New Roman"/>
              </w:rPr>
            </w:pPr>
            <w:r w:rsidRPr="007E4262">
              <w:rPr>
                <w:rFonts w:cs="Times New Roman"/>
                <w:noProof/>
                <w:lang w:eastAsia="pt-BR"/>
              </w:rPr>
              <w:drawing>
                <wp:inline distT="0" distB="0" distL="0" distR="0" wp14:anchorId="65E42560" wp14:editId="7C7AC4CA">
                  <wp:extent cx="1176793" cy="739140"/>
                  <wp:effectExtent l="0" t="0" r="4445" b="3810"/>
                  <wp:docPr id="482" name="Imagem 482" descr="1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a"/>
                          <pic:cNvPicPr>
                            <a:picLocks noChangeAspect="1" noChangeArrowheads="1"/>
                          </pic:cNvPicPr>
                        </pic:nvPicPr>
                        <pic:blipFill rotWithShape="1">
                          <a:blip r:embed="rId84">
                            <a:extLst>
                              <a:ext uri="{28A0092B-C50C-407E-A947-70E740481C1C}">
                                <a14:useLocalDpi xmlns:a14="http://schemas.microsoft.com/office/drawing/2010/main" val="0"/>
                              </a:ext>
                            </a:extLst>
                          </a:blip>
                          <a:srcRect l="51002" t="53940" r="28334" b="27886"/>
                          <a:stretch/>
                        </pic:blipFill>
                        <pic:spPr bwMode="auto">
                          <a:xfrm>
                            <a:off x="0" y="0"/>
                            <a:ext cx="1179703" cy="740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046" w:type="dxa"/>
          </w:tcPr>
          <w:p w:rsidR="003E00B4" w:rsidRPr="007E4262" w:rsidRDefault="003E00B4" w:rsidP="000749E3">
            <w:pPr>
              <w:keepNext/>
              <w:spacing w:after="120"/>
              <w:rPr>
                <w:rFonts w:cs="Times New Roman"/>
              </w:rPr>
            </w:pPr>
            <w:r w:rsidRPr="007E4262">
              <w:rPr>
                <w:rFonts w:cs="Times New Roman"/>
                <w:noProof/>
                <w:lang w:eastAsia="pt-BR"/>
              </w:rPr>
              <w:drawing>
                <wp:inline distT="0" distB="0" distL="0" distR="0" wp14:anchorId="0CDC6F53" wp14:editId="7FA77307">
                  <wp:extent cx="1160780" cy="747422"/>
                  <wp:effectExtent l="0" t="0" r="1270" b="0"/>
                  <wp:docPr id="483" name="Imagem 483" descr="1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3a"/>
                          <pic:cNvPicPr>
                            <a:picLocks noChangeAspect="1" noChangeArrowheads="1"/>
                          </pic:cNvPicPr>
                        </pic:nvPicPr>
                        <pic:blipFill rotWithShape="1">
                          <a:blip r:embed="rId85">
                            <a:extLst>
                              <a:ext uri="{28A0092B-C50C-407E-A947-70E740481C1C}">
                                <a14:useLocalDpi xmlns:a14="http://schemas.microsoft.com/office/drawing/2010/main" val="0"/>
                              </a:ext>
                            </a:extLst>
                          </a:blip>
                          <a:srcRect l="50633" t="53598" r="27890" b="27919"/>
                          <a:stretch/>
                        </pic:blipFill>
                        <pic:spPr bwMode="auto">
                          <a:xfrm>
                            <a:off x="0" y="0"/>
                            <a:ext cx="1161162" cy="74766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E00B4" w:rsidRPr="000749E3" w:rsidRDefault="00151CB5" w:rsidP="00ED6D0B">
      <w:pPr>
        <w:spacing w:after="120" w:line="360" w:lineRule="auto"/>
        <w:jc w:val="center"/>
        <w:rPr>
          <w:rFonts w:cs="Times New Roman"/>
          <w:i/>
          <w:sz w:val="22"/>
        </w:rPr>
      </w:pPr>
      <w:r w:rsidRPr="000749E3">
        <w:rPr>
          <w:rFonts w:cs="Times New Roman"/>
          <w:i/>
          <w:sz w:val="22"/>
        </w:rPr>
        <w:t xml:space="preserve">Figura </w:t>
      </w:r>
      <w:r w:rsidR="006D5C75">
        <w:rPr>
          <w:rFonts w:cs="Times New Roman"/>
          <w:i/>
          <w:sz w:val="22"/>
        </w:rPr>
        <w:fldChar w:fldCharType="begin"/>
      </w:r>
      <w:r w:rsidR="006D5C75">
        <w:rPr>
          <w:rFonts w:cs="Times New Roman"/>
          <w:i/>
          <w:sz w:val="22"/>
        </w:rPr>
        <w:instrText xml:space="preserve"> STYLEREF 1 \s </w:instrText>
      </w:r>
      <w:r w:rsidR="006D5C75">
        <w:rPr>
          <w:rFonts w:cs="Times New Roman"/>
          <w:i/>
          <w:sz w:val="22"/>
        </w:rPr>
        <w:fldChar w:fldCharType="separate"/>
      </w:r>
      <w:r w:rsidR="006D5C75">
        <w:rPr>
          <w:rFonts w:cs="Times New Roman"/>
          <w:i/>
          <w:noProof/>
          <w:sz w:val="22"/>
        </w:rPr>
        <w:t>5</w:t>
      </w:r>
      <w:r w:rsidR="006D5C75">
        <w:rPr>
          <w:rFonts w:cs="Times New Roman"/>
          <w:i/>
          <w:sz w:val="22"/>
        </w:rPr>
        <w:fldChar w:fldCharType="end"/>
      </w:r>
      <w:r w:rsidR="006D5C75">
        <w:rPr>
          <w:rFonts w:cs="Times New Roman"/>
          <w:i/>
          <w:sz w:val="22"/>
        </w:rPr>
        <w:t>.</w:t>
      </w:r>
      <w:r w:rsidR="006D5C75">
        <w:rPr>
          <w:rFonts w:cs="Times New Roman"/>
          <w:i/>
          <w:sz w:val="22"/>
        </w:rPr>
        <w:fldChar w:fldCharType="begin"/>
      </w:r>
      <w:r w:rsidR="006D5C75">
        <w:rPr>
          <w:rFonts w:cs="Times New Roman"/>
          <w:i/>
          <w:sz w:val="22"/>
        </w:rPr>
        <w:instrText xml:space="preserve"> SEQ Figura \* ARABIC \s 1 </w:instrText>
      </w:r>
      <w:r w:rsidR="006D5C75">
        <w:rPr>
          <w:rFonts w:cs="Times New Roman"/>
          <w:i/>
          <w:sz w:val="22"/>
        </w:rPr>
        <w:fldChar w:fldCharType="separate"/>
      </w:r>
      <w:r w:rsidR="006D5C75">
        <w:rPr>
          <w:rFonts w:cs="Times New Roman"/>
          <w:i/>
          <w:noProof/>
          <w:sz w:val="22"/>
        </w:rPr>
        <w:t>22</w:t>
      </w:r>
      <w:r w:rsidR="006D5C75">
        <w:rPr>
          <w:rFonts w:cs="Times New Roman"/>
          <w:i/>
          <w:sz w:val="22"/>
        </w:rPr>
        <w:fldChar w:fldCharType="end"/>
      </w:r>
      <w:r w:rsidRPr="000749E3">
        <w:rPr>
          <w:rFonts w:cs="Times New Roman"/>
          <w:i/>
          <w:sz w:val="22"/>
        </w:rPr>
        <w:t xml:space="preserve"> </w:t>
      </w:r>
      <w:r w:rsidR="003E00B4" w:rsidRPr="000749E3">
        <w:rPr>
          <w:rFonts w:cs="Times New Roman"/>
          <w:i/>
          <w:sz w:val="22"/>
        </w:rPr>
        <w:t>Comparação visual</w:t>
      </w:r>
      <w:r w:rsidRPr="000749E3">
        <w:rPr>
          <w:rFonts w:cs="Times New Roman"/>
          <w:i/>
          <w:sz w:val="22"/>
        </w:rPr>
        <w:t xml:space="preserve"> da quarta bateria de teste</w:t>
      </w:r>
    </w:p>
    <w:p w:rsidR="00151CB5" w:rsidRPr="007E4262" w:rsidRDefault="003E00B4" w:rsidP="00544A10">
      <w:pPr>
        <w:keepNext/>
        <w:spacing w:after="120" w:line="360" w:lineRule="auto"/>
        <w:jc w:val="center"/>
        <w:rPr>
          <w:rFonts w:cs="Times New Roman"/>
        </w:rPr>
      </w:pPr>
      <w:r w:rsidRPr="007E4262">
        <w:rPr>
          <w:rFonts w:cs="Times New Roman"/>
          <w:noProof/>
          <w:lang w:eastAsia="pt-BR"/>
        </w:rPr>
        <w:drawing>
          <wp:inline distT="0" distB="0" distL="0" distR="0" wp14:anchorId="55F4D65E" wp14:editId="2CD0B3AF">
            <wp:extent cx="5104947" cy="4315968"/>
            <wp:effectExtent l="0" t="0" r="635" b="8890"/>
            <wp:docPr id="484" name="Imagem 484" descr="comp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Sensor"/>
                    <pic:cNvPicPr>
                      <a:picLocks noChangeAspect="1" noChangeArrowheads="1"/>
                    </pic:cNvPicPr>
                  </pic:nvPicPr>
                  <pic:blipFill>
                    <a:blip r:embed="rId86">
                      <a:extLst>
                        <a:ext uri="{28A0092B-C50C-407E-A947-70E740481C1C}">
                          <a14:useLocalDpi xmlns:a14="http://schemas.microsoft.com/office/drawing/2010/main" val="0"/>
                        </a:ext>
                      </a:extLst>
                    </a:blip>
                    <a:srcRect l="6773" t="784" r="8398" b="3531"/>
                    <a:stretch>
                      <a:fillRect/>
                    </a:stretch>
                  </pic:blipFill>
                  <pic:spPr bwMode="auto">
                    <a:xfrm>
                      <a:off x="0" y="0"/>
                      <a:ext cx="5108684" cy="4319127"/>
                    </a:xfrm>
                    <a:prstGeom prst="rect">
                      <a:avLst/>
                    </a:prstGeom>
                    <a:noFill/>
                    <a:ln>
                      <a:noFill/>
                    </a:ln>
                  </pic:spPr>
                </pic:pic>
              </a:graphicData>
            </a:graphic>
          </wp:inline>
        </w:drawing>
      </w:r>
    </w:p>
    <w:p w:rsidR="003E00B4" w:rsidRPr="000749E3" w:rsidRDefault="00151CB5" w:rsidP="00ED6D0B">
      <w:pPr>
        <w:pStyle w:val="Legenda"/>
        <w:spacing w:after="120" w:line="360" w:lineRule="auto"/>
        <w:jc w:val="left"/>
        <w:rPr>
          <w:rFonts w:cs="Times New Roman"/>
          <w:sz w:val="22"/>
          <w:szCs w:val="22"/>
        </w:rPr>
      </w:pPr>
      <w:r w:rsidRPr="000749E3">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23</w:t>
      </w:r>
      <w:r w:rsidR="006D5C75">
        <w:rPr>
          <w:rFonts w:cs="Times New Roman"/>
          <w:sz w:val="22"/>
          <w:szCs w:val="22"/>
        </w:rPr>
        <w:fldChar w:fldCharType="end"/>
      </w:r>
      <w:r w:rsidR="00791CBA" w:rsidRPr="000749E3">
        <w:rPr>
          <w:rFonts w:cs="Times New Roman"/>
          <w:sz w:val="22"/>
          <w:szCs w:val="22"/>
        </w:rPr>
        <w:t xml:space="preserve"> Comparação entre o NMSE do pulmão e da coluna</w:t>
      </w:r>
      <w:r w:rsidRPr="000749E3">
        <w:rPr>
          <w:rFonts w:cs="Times New Roman"/>
          <w:sz w:val="22"/>
          <w:szCs w:val="22"/>
        </w:rPr>
        <w:t xml:space="preserve"> para diferentes </w:t>
      </w:r>
      <w:r w:rsidR="00791CBA" w:rsidRPr="000749E3">
        <w:rPr>
          <w:rFonts w:cs="Times New Roman"/>
          <w:sz w:val="22"/>
          <w:szCs w:val="22"/>
        </w:rPr>
        <w:t>números</w:t>
      </w:r>
      <w:r w:rsidRPr="000749E3">
        <w:rPr>
          <w:rFonts w:cs="Times New Roman"/>
          <w:sz w:val="22"/>
          <w:szCs w:val="22"/>
        </w:rPr>
        <w:t xml:space="preserve"> de sensores (Quarta bateria)</w:t>
      </w:r>
    </w:p>
    <w:p w:rsidR="00334A84" w:rsidRPr="007E4262" w:rsidRDefault="003E00B4" w:rsidP="00ED6D0B">
      <w:pPr>
        <w:keepNext/>
        <w:spacing w:after="120" w:line="360" w:lineRule="auto"/>
        <w:jc w:val="center"/>
        <w:rPr>
          <w:rFonts w:cs="Times New Roman"/>
        </w:rPr>
      </w:pPr>
      <w:r w:rsidRPr="007E4262">
        <w:rPr>
          <w:rFonts w:cs="Times New Roman"/>
          <w:noProof/>
          <w:lang w:eastAsia="pt-BR"/>
        </w:rPr>
        <w:lastRenderedPageBreak/>
        <w:drawing>
          <wp:inline distT="0" distB="0" distL="0" distR="0" wp14:anchorId="5D8A0AC0" wp14:editId="13CB6136">
            <wp:extent cx="4444780" cy="3502950"/>
            <wp:effectExtent l="0" t="0" r="0" b="2540"/>
            <wp:docPr id="485" name="Imagem 485" descr="compSenso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ompSensor2"/>
                    <pic:cNvPicPr>
                      <a:picLocks noChangeAspect="1" noChangeArrowheads="1"/>
                    </pic:cNvPicPr>
                  </pic:nvPicPr>
                  <pic:blipFill>
                    <a:blip r:embed="rId87">
                      <a:extLst>
                        <a:ext uri="{28A0092B-C50C-407E-A947-70E740481C1C}">
                          <a14:useLocalDpi xmlns:a14="http://schemas.microsoft.com/office/drawing/2010/main" val="0"/>
                        </a:ext>
                      </a:extLst>
                    </a:blip>
                    <a:srcRect l="4762" t="4237" r="6174" b="2055"/>
                    <a:stretch>
                      <a:fillRect/>
                    </a:stretch>
                  </pic:blipFill>
                  <pic:spPr bwMode="auto">
                    <a:xfrm>
                      <a:off x="0" y="0"/>
                      <a:ext cx="4467859" cy="3521139"/>
                    </a:xfrm>
                    <a:prstGeom prst="rect">
                      <a:avLst/>
                    </a:prstGeom>
                    <a:noFill/>
                    <a:ln>
                      <a:noFill/>
                    </a:ln>
                  </pic:spPr>
                </pic:pic>
              </a:graphicData>
            </a:graphic>
          </wp:inline>
        </w:drawing>
      </w:r>
    </w:p>
    <w:p w:rsidR="003E00B4" w:rsidRPr="001A2579" w:rsidRDefault="00334A84" w:rsidP="00ED6D0B">
      <w:pPr>
        <w:pStyle w:val="Legenda"/>
        <w:spacing w:after="120" w:line="360" w:lineRule="auto"/>
        <w:jc w:val="center"/>
        <w:rPr>
          <w:rFonts w:cs="Times New Roman"/>
          <w:sz w:val="22"/>
          <w:szCs w:val="22"/>
        </w:rPr>
      </w:pPr>
      <w:r w:rsidRPr="001A2579">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24</w:t>
      </w:r>
      <w:r w:rsidR="006D5C75">
        <w:rPr>
          <w:rFonts w:cs="Times New Roman"/>
          <w:sz w:val="22"/>
          <w:szCs w:val="22"/>
        </w:rPr>
        <w:fldChar w:fldCharType="end"/>
      </w:r>
      <w:r w:rsidRPr="001A2579">
        <w:rPr>
          <w:rFonts w:cs="Times New Roman"/>
          <w:sz w:val="22"/>
          <w:szCs w:val="22"/>
        </w:rPr>
        <w:t xml:space="preserve"> Comparação entre o NMSE d</w:t>
      </w:r>
      <w:r w:rsidR="00791CBA" w:rsidRPr="001A2579">
        <w:rPr>
          <w:rFonts w:cs="Times New Roman"/>
          <w:sz w:val="22"/>
          <w:szCs w:val="22"/>
        </w:rPr>
        <w:t>o coração e do meio</w:t>
      </w:r>
      <w:r w:rsidRPr="001A2579">
        <w:rPr>
          <w:rFonts w:cs="Times New Roman"/>
          <w:sz w:val="22"/>
          <w:szCs w:val="22"/>
        </w:rPr>
        <w:t xml:space="preserve"> para diferentes números de sensores (Quarta bateria)</w:t>
      </w:r>
    </w:p>
    <w:p w:rsidR="003E00B4" w:rsidRPr="007E4262" w:rsidRDefault="003E00B4" w:rsidP="00ED6D0B">
      <w:pPr>
        <w:spacing w:after="120" w:line="360" w:lineRule="auto"/>
        <w:jc w:val="both"/>
        <w:rPr>
          <w:rFonts w:cs="Times New Roman"/>
        </w:rPr>
      </w:pPr>
      <w:r w:rsidRPr="007E4262">
        <w:rPr>
          <w:rFonts w:cs="Times New Roman"/>
        </w:rPr>
        <w:tab/>
        <w:t>Os resultados mostram que a técnica de interpolação dos sensores é uma aproximação muito boa da realidade. Desconsiderando a região da coluna, ao se usar 40 sensores ou mais, o NMSE é comparável ao NMSE do algoritmo quando se usa um contorno completo de sensores.</w:t>
      </w:r>
    </w:p>
    <w:p w:rsidR="003E00B4" w:rsidRPr="007E4262" w:rsidRDefault="003E00B4" w:rsidP="00ED6D0B">
      <w:pPr>
        <w:spacing w:after="120" w:line="360" w:lineRule="auto"/>
        <w:jc w:val="both"/>
        <w:rPr>
          <w:rFonts w:cs="Times New Roman"/>
        </w:rPr>
      </w:pPr>
      <w:r w:rsidRPr="007E4262">
        <w:rPr>
          <w:rFonts w:cs="Times New Roman"/>
        </w:rPr>
        <w:tab/>
        <w:t xml:space="preserve">Mesmo usando 20 ou 30 sensores, a aproximação continua suficiente boa para recuperar a </w:t>
      </w:r>
      <w:r w:rsidR="00E550F6" w:rsidRPr="00544A10">
        <w:rPr>
          <w:rFonts w:cs="Times New Roman"/>
          <w:i/>
        </w:rPr>
        <w:t>phantom</w:t>
      </w:r>
      <w:r w:rsidRPr="007E4262">
        <w:rPr>
          <w:rFonts w:cs="Times New Roman"/>
        </w:rPr>
        <w:t>.</w:t>
      </w:r>
    </w:p>
    <w:p w:rsidR="003E00B4" w:rsidRPr="007E4262" w:rsidRDefault="003E00B4" w:rsidP="00ED6D0B">
      <w:pPr>
        <w:spacing w:after="120" w:line="360" w:lineRule="auto"/>
        <w:rPr>
          <w:rFonts w:cs="Times New Roman"/>
        </w:rPr>
      </w:pPr>
    </w:p>
    <w:p w:rsidR="003E00B4" w:rsidRPr="007E4262" w:rsidRDefault="003E00B4" w:rsidP="006478D1">
      <w:pPr>
        <w:spacing w:after="120" w:line="360" w:lineRule="auto"/>
        <w:ind w:firstLine="709"/>
        <w:rPr>
          <w:rFonts w:cs="Times New Roman"/>
          <w:b/>
        </w:rPr>
      </w:pPr>
      <w:r w:rsidRPr="007E4262">
        <w:rPr>
          <w:rFonts w:cs="Times New Roman"/>
          <w:b/>
        </w:rPr>
        <w:t xml:space="preserve">5ª Bateria – </w:t>
      </w:r>
      <w:r w:rsidRPr="007E4262">
        <w:rPr>
          <w:rFonts w:cs="Times New Roman"/>
        </w:rPr>
        <w:t>Teste com diferentes números de fontes emissoras.</w:t>
      </w:r>
    </w:p>
    <w:p w:rsidR="003E00B4" w:rsidRPr="007E4262" w:rsidRDefault="003E00B4" w:rsidP="00ED6D0B">
      <w:pPr>
        <w:spacing w:after="120" w:line="360" w:lineRule="auto"/>
        <w:rPr>
          <w:rFonts w:cs="Times New Roman"/>
        </w:rPr>
      </w:pPr>
    </w:p>
    <w:tbl>
      <w:tblPr>
        <w:tblStyle w:val="Tabelacomgrade"/>
        <w:tblW w:w="0" w:type="auto"/>
        <w:jc w:val="center"/>
        <w:tblLook w:val="04A0" w:firstRow="1" w:lastRow="0" w:firstColumn="1" w:lastColumn="0" w:noHBand="0" w:noVBand="1"/>
      </w:tblPr>
      <w:tblGrid>
        <w:gridCol w:w="1838"/>
        <w:gridCol w:w="2410"/>
      </w:tblGrid>
      <w:tr w:rsidR="003E00B4" w:rsidRPr="007E4262" w:rsidTr="00D21EC7">
        <w:trPr>
          <w:jc w:val="center"/>
        </w:trPr>
        <w:tc>
          <w:tcPr>
            <w:tcW w:w="4248" w:type="dxa"/>
            <w:gridSpan w:val="2"/>
          </w:tcPr>
          <w:p w:rsidR="003E00B4" w:rsidRPr="007E4262" w:rsidRDefault="003E00B4" w:rsidP="001A2579">
            <w:pPr>
              <w:spacing w:after="120"/>
              <w:rPr>
                <w:rFonts w:cs="Times New Roman"/>
                <w:b/>
              </w:rPr>
            </w:pPr>
            <w:r w:rsidRPr="007E4262">
              <w:rPr>
                <w:rFonts w:cs="Times New Roman"/>
                <w:b/>
              </w:rPr>
              <w:t>Parâmetros constantes</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 xml:space="preserve">N </w:t>
            </w:r>
            <w:r w:rsidR="00E550F6" w:rsidRPr="00544A10">
              <w:rPr>
                <w:rFonts w:cs="Times New Roman"/>
                <w:i/>
              </w:rPr>
              <w:t>phantom</w:t>
            </w:r>
          </w:p>
        </w:tc>
        <w:tc>
          <w:tcPr>
            <w:tcW w:w="2410" w:type="dxa"/>
          </w:tcPr>
          <w:p w:rsidR="003E00B4" w:rsidRPr="007E4262" w:rsidRDefault="003E00B4" w:rsidP="001A2579">
            <w:pPr>
              <w:spacing w:after="120"/>
              <w:rPr>
                <w:rFonts w:cs="Times New Roman"/>
              </w:rPr>
            </w:pPr>
            <w:r w:rsidRPr="007E4262">
              <w:rPr>
                <w:rFonts w:cs="Times New Roman"/>
              </w:rPr>
              <w:t>256</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 xml:space="preserve">CFL </w:t>
            </w:r>
            <w:r w:rsidR="00E550F6" w:rsidRPr="00544A10">
              <w:rPr>
                <w:rFonts w:cs="Times New Roman"/>
                <w:i/>
              </w:rPr>
              <w:t>phantom</w:t>
            </w:r>
          </w:p>
        </w:tc>
        <w:tc>
          <w:tcPr>
            <w:tcW w:w="2410" w:type="dxa"/>
          </w:tcPr>
          <w:p w:rsidR="003E00B4" w:rsidRPr="007E4262" w:rsidRDefault="003E00B4" w:rsidP="001A2579">
            <w:pPr>
              <w:spacing w:after="120"/>
              <w:rPr>
                <w:rFonts w:cs="Times New Roman"/>
              </w:rPr>
            </w:pPr>
            <w:r w:rsidRPr="007E4262">
              <w:rPr>
                <w:rFonts w:cs="Times New Roman"/>
              </w:rPr>
              <w:t>0.1</w:t>
            </w:r>
          </w:p>
        </w:tc>
      </w:tr>
      <w:tr w:rsidR="003E00B4" w:rsidRPr="007E4262" w:rsidTr="00D21EC7">
        <w:trPr>
          <w:jc w:val="center"/>
        </w:trPr>
        <w:tc>
          <w:tcPr>
            <w:tcW w:w="1838" w:type="dxa"/>
          </w:tcPr>
          <w:p w:rsidR="003E00B4" w:rsidRPr="007E4262" w:rsidRDefault="003E00B4" w:rsidP="001A2579">
            <w:pPr>
              <w:spacing w:after="120"/>
              <w:rPr>
                <w:rFonts w:cs="Times New Roman"/>
              </w:rPr>
            </w:pPr>
            <m:oMath>
              <m:r>
                <w:rPr>
                  <w:rFonts w:ascii="Cambria Math" w:hAnsi="Cambria Math" w:cs="Times New Roman"/>
                </w:rPr>
                <m:t>I</m:t>
              </m:r>
            </m:oMath>
            <w:r w:rsidRPr="007E4262">
              <w:rPr>
                <w:rFonts w:cs="Times New Roman"/>
              </w:rPr>
              <w:t xml:space="preserve"> </w:t>
            </w:r>
            <w:r w:rsidR="00E550F6" w:rsidRPr="00544A10">
              <w:rPr>
                <w:rFonts w:cs="Times New Roman"/>
                <w:i/>
              </w:rPr>
              <w:t>phantom</w:t>
            </w:r>
          </w:p>
        </w:tc>
        <w:tc>
          <w:tcPr>
            <w:tcW w:w="2410" w:type="dxa"/>
          </w:tcPr>
          <w:p w:rsidR="003E00B4" w:rsidRPr="007E4262" w:rsidRDefault="003E00B4" w:rsidP="001A2579">
            <w:pPr>
              <w:spacing w:after="120"/>
              <w:rPr>
                <w:rFonts w:cs="Times New Roman"/>
              </w:rPr>
            </w:pPr>
            <w:r w:rsidRPr="007E4262">
              <w:rPr>
                <w:rFonts w:cs="Times New Roman"/>
              </w:rPr>
              <w:t>6</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N algoritmo</w:t>
            </w:r>
          </w:p>
        </w:tc>
        <w:tc>
          <w:tcPr>
            <w:tcW w:w="2410" w:type="dxa"/>
          </w:tcPr>
          <w:p w:rsidR="003E00B4" w:rsidRPr="007E4262" w:rsidRDefault="003E00B4" w:rsidP="001A2579">
            <w:pPr>
              <w:spacing w:after="120"/>
              <w:rPr>
                <w:rFonts w:cs="Times New Roman"/>
              </w:rPr>
            </w:pPr>
            <w:r w:rsidRPr="007E4262">
              <w:rPr>
                <w:rFonts w:cs="Times New Roman"/>
              </w:rPr>
              <w:t>96</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 xml:space="preserve">CFL algoritmo </w:t>
            </w:r>
          </w:p>
        </w:tc>
        <w:tc>
          <w:tcPr>
            <w:tcW w:w="2410" w:type="dxa"/>
          </w:tcPr>
          <w:p w:rsidR="003E00B4" w:rsidRPr="007E4262" w:rsidRDefault="003E00B4" w:rsidP="001A2579">
            <w:pPr>
              <w:spacing w:after="120"/>
              <w:rPr>
                <w:rFonts w:cs="Times New Roman"/>
              </w:rPr>
            </w:pPr>
            <w:r w:rsidRPr="007E4262">
              <w:rPr>
                <w:rFonts w:cs="Times New Roman"/>
              </w:rPr>
              <w:t>0.3</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Tipo de Borda</w:t>
            </w:r>
          </w:p>
        </w:tc>
        <w:tc>
          <w:tcPr>
            <w:tcW w:w="2410" w:type="dxa"/>
          </w:tcPr>
          <w:p w:rsidR="003E00B4" w:rsidRPr="007E4262" w:rsidRDefault="003E00B4" w:rsidP="001A2579">
            <w:pPr>
              <w:spacing w:after="120"/>
              <w:rPr>
                <w:rFonts w:cs="Times New Roman"/>
              </w:rPr>
            </w:pPr>
            <w:r w:rsidRPr="007E4262">
              <w:rPr>
                <w:rFonts w:cs="Times New Roman"/>
              </w:rPr>
              <w:t>Anel quadrado</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lastRenderedPageBreak/>
              <w:t>Meio inicial</w:t>
            </w:r>
          </w:p>
        </w:tc>
        <w:tc>
          <w:tcPr>
            <w:tcW w:w="2410" w:type="dxa"/>
          </w:tcPr>
          <w:p w:rsidR="003E00B4" w:rsidRPr="007E4262" w:rsidRDefault="003E00B4" w:rsidP="001A2579">
            <w:pPr>
              <w:spacing w:after="120"/>
              <w:rPr>
                <w:rFonts w:cs="Times New Roman"/>
              </w:rPr>
            </w:pPr>
            <w:r w:rsidRPr="007E4262">
              <w:rPr>
                <w:rFonts w:cs="Times New Roman"/>
              </w:rPr>
              <w:t>Neutro (1854)</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nSensores</w:t>
            </w:r>
          </w:p>
        </w:tc>
        <w:tc>
          <w:tcPr>
            <w:tcW w:w="2410" w:type="dxa"/>
          </w:tcPr>
          <w:p w:rsidR="003E00B4" w:rsidRPr="007E4262" w:rsidRDefault="003E00B4" w:rsidP="001A2579">
            <w:pPr>
              <w:spacing w:after="120"/>
              <w:rPr>
                <w:rFonts w:cs="Times New Roman"/>
              </w:rPr>
            </w:pPr>
            <w:r w:rsidRPr="007E4262">
              <w:rPr>
                <w:rFonts w:cs="Times New Roman"/>
              </w:rPr>
              <w:t>Continuo (694)</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nIterações</w:t>
            </w:r>
          </w:p>
        </w:tc>
        <w:tc>
          <w:tcPr>
            <w:tcW w:w="2410" w:type="dxa"/>
          </w:tcPr>
          <w:p w:rsidR="003E00B4" w:rsidRPr="007E4262" w:rsidRDefault="003E00B4" w:rsidP="001A2579">
            <w:pPr>
              <w:spacing w:after="120"/>
              <w:rPr>
                <w:rFonts w:cs="Times New Roman"/>
              </w:rPr>
            </w:pPr>
            <w:r w:rsidRPr="007E4262">
              <w:rPr>
                <w:rFonts w:cs="Times New Roman"/>
              </w:rPr>
              <w:t>180</w:t>
            </w:r>
          </w:p>
        </w:tc>
      </w:tr>
      <w:tr w:rsidR="003E00B4" w:rsidRPr="007E4262" w:rsidTr="00D21EC7">
        <w:trPr>
          <w:jc w:val="center"/>
        </w:trPr>
        <w:tc>
          <w:tcPr>
            <w:tcW w:w="1838" w:type="dxa"/>
          </w:tcPr>
          <w:p w:rsidR="003E00B4" w:rsidRPr="007E4262" w:rsidRDefault="003E00B4" w:rsidP="001A2579">
            <w:pPr>
              <w:spacing w:after="120"/>
              <w:rPr>
                <w:rFonts w:cs="Times New Roman"/>
              </w:rPr>
            </w:pPr>
            <w:r w:rsidRPr="007E4262">
              <w:rPr>
                <w:rFonts w:cs="Times New Roman"/>
              </w:rPr>
              <w:t>Fator media</w:t>
            </w:r>
          </w:p>
        </w:tc>
        <w:tc>
          <w:tcPr>
            <w:tcW w:w="2410" w:type="dxa"/>
          </w:tcPr>
          <w:p w:rsidR="003E00B4" w:rsidRPr="007E4262" w:rsidRDefault="003E00B4" w:rsidP="001A2579">
            <w:pPr>
              <w:spacing w:after="120"/>
              <w:rPr>
                <w:rFonts w:cs="Times New Roman"/>
              </w:rPr>
            </w:pPr>
            <w:r w:rsidRPr="007E4262">
              <w:rPr>
                <w:rFonts w:cs="Times New Roman"/>
              </w:rPr>
              <w:t>0.025</w:t>
            </w:r>
          </w:p>
        </w:tc>
      </w:tr>
      <w:tr w:rsidR="003E00B4" w:rsidRPr="007E4262" w:rsidTr="00D21EC7">
        <w:trPr>
          <w:jc w:val="center"/>
        </w:trPr>
        <w:tc>
          <w:tcPr>
            <w:tcW w:w="1838" w:type="dxa"/>
          </w:tcPr>
          <w:p w:rsidR="003E00B4" w:rsidRPr="007E4262" w:rsidRDefault="003E00B4" w:rsidP="001A2579">
            <w:pPr>
              <w:spacing w:after="120"/>
              <w:rPr>
                <w:rFonts w:cs="Times New Roman"/>
              </w:rPr>
            </w:pPr>
            <m:oMathPara>
              <m:oMath>
                <m:r>
                  <w:rPr>
                    <w:rFonts w:ascii="Cambria Math" w:hAnsi="Cambria Math" w:cs="Times New Roman"/>
                  </w:rPr>
                  <m:t>ω</m:t>
                </m:r>
              </m:oMath>
            </m:oMathPara>
          </w:p>
        </w:tc>
        <w:tc>
          <w:tcPr>
            <w:tcW w:w="2410" w:type="dxa"/>
          </w:tcPr>
          <w:p w:rsidR="003E00B4" w:rsidRPr="007E4262" w:rsidRDefault="003E00B4" w:rsidP="001A2579">
            <w:pPr>
              <w:spacing w:after="120"/>
              <w:rPr>
                <w:rFonts w:cs="Times New Roman"/>
              </w:rPr>
            </w:pPr>
            <w:r w:rsidRPr="007E4262">
              <w:rPr>
                <w:rFonts w:cs="Times New Roman"/>
              </w:rPr>
              <w:t>3</w:t>
            </w:r>
          </w:p>
        </w:tc>
      </w:tr>
      <w:tr w:rsidR="003E00B4" w:rsidRPr="007E4262" w:rsidTr="00D21EC7">
        <w:trPr>
          <w:jc w:val="center"/>
        </w:trPr>
        <w:tc>
          <w:tcPr>
            <w:tcW w:w="4248" w:type="dxa"/>
            <w:gridSpan w:val="2"/>
          </w:tcPr>
          <w:p w:rsidR="003E00B4" w:rsidRPr="007E4262" w:rsidRDefault="003E00B4" w:rsidP="001A2579">
            <w:pPr>
              <w:spacing w:after="120"/>
              <w:rPr>
                <w:rFonts w:cs="Times New Roman"/>
                <w:b/>
              </w:rPr>
            </w:pPr>
            <w:r w:rsidRPr="007E4262">
              <w:rPr>
                <w:rFonts w:cs="Times New Roman"/>
                <w:b/>
              </w:rPr>
              <w:t>Parâmetros alterados</w:t>
            </w:r>
          </w:p>
        </w:tc>
      </w:tr>
      <w:tr w:rsidR="003E00B4" w:rsidRPr="007E4262" w:rsidTr="00D21EC7">
        <w:trPr>
          <w:jc w:val="center"/>
        </w:trPr>
        <w:tc>
          <w:tcPr>
            <w:tcW w:w="1838" w:type="dxa"/>
          </w:tcPr>
          <w:p w:rsidR="003E00B4" w:rsidRPr="007E4262" w:rsidRDefault="003E00B4" w:rsidP="001A2579">
            <w:pPr>
              <w:spacing w:after="120"/>
              <w:rPr>
                <w:rFonts w:eastAsia="Calibri" w:cs="Times New Roman"/>
              </w:rPr>
            </w:pPr>
            <w:r w:rsidRPr="007E4262">
              <w:rPr>
                <w:rFonts w:eastAsia="Calibri" w:cs="Times New Roman"/>
              </w:rPr>
              <w:t>nFontes</w:t>
            </w:r>
          </w:p>
        </w:tc>
        <w:tc>
          <w:tcPr>
            <w:tcW w:w="2410" w:type="dxa"/>
          </w:tcPr>
          <w:p w:rsidR="003E00B4" w:rsidRPr="007E4262" w:rsidRDefault="003E00B4" w:rsidP="001A2579">
            <w:pPr>
              <w:spacing w:after="120"/>
              <w:rPr>
                <w:rFonts w:cs="Times New Roman"/>
              </w:rPr>
            </w:pPr>
            <w:r w:rsidRPr="007E4262">
              <w:rPr>
                <w:rFonts w:cs="Times New Roman"/>
              </w:rPr>
              <w:t>60,40,30,20,10</w:t>
            </w:r>
          </w:p>
        </w:tc>
      </w:tr>
    </w:tbl>
    <w:p w:rsidR="003E00B4" w:rsidRPr="007E4262" w:rsidRDefault="003E00B4" w:rsidP="00ED6D0B">
      <w:pPr>
        <w:spacing w:after="120" w:line="360" w:lineRule="auto"/>
        <w:rPr>
          <w:rFonts w:cs="Times New Roman"/>
        </w:rPr>
      </w:pPr>
    </w:p>
    <w:p w:rsidR="003E00B4" w:rsidRPr="007E4262" w:rsidRDefault="003E00B4" w:rsidP="00ED6D0B">
      <w:pPr>
        <w:spacing w:after="120" w:line="360" w:lineRule="auto"/>
        <w:rPr>
          <w:rFonts w:cs="Times New Roman"/>
        </w:rPr>
      </w:pPr>
      <w:r w:rsidRPr="007E4262">
        <w:rPr>
          <w:rFonts w:cs="Times New Roman"/>
        </w:rPr>
        <w:t>Comparação do resultado diferentes números de fontes emissores</w:t>
      </w:r>
    </w:p>
    <w:tbl>
      <w:tblPr>
        <w:tblStyle w:val="Tabelacomgrade"/>
        <w:tblW w:w="0" w:type="auto"/>
        <w:jc w:val="center"/>
        <w:tblLook w:val="04A0" w:firstRow="1" w:lastRow="0" w:firstColumn="1" w:lastColumn="0" w:noHBand="0" w:noVBand="1"/>
      </w:tblPr>
      <w:tblGrid>
        <w:gridCol w:w="2106"/>
        <w:gridCol w:w="2106"/>
      </w:tblGrid>
      <w:tr w:rsidR="003E00B4" w:rsidRPr="007E4262" w:rsidTr="00EB4C41">
        <w:trPr>
          <w:jc w:val="center"/>
        </w:trPr>
        <w:tc>
          <w:tcPr>
            <w:tcW w:w="2106" w:type="dxa"/>
            <w:tcBorders>
              <w:bottom w:val="single" w:sz="4" w:space="0" w:color="auto"/>
            </w:tcBorders>
          </w:tcPr>
          <w:p w:rsidR="003E00B4" w:rsidRPr="007E4262" w:rsidRDefault="003E00B4" w:rsidP="001A2579">
            <w:pPr>
              <w:spacing w:after="120"/>
              <w:jc w:val="center"/>
              <w:rPr>
                <w:rFonts w:cs="Times New Roman"/>
              </w:rPr>
            </w:pPr>
            <m:oMathPara>
              <m:oMath>
                <m:r>
                  <w:rPr>
                    <w:rFonts w:ascii="Cambria Math" w:hAnsi="Cambria Math" w:cs="Times New Roman"/>
                  </w:rPr>
                  <m:t>nFontes=60</m:t>
                </m:r>
              </m:oMath>
            </m:oMathPara>
          </w:p>
        </w:tc>
        <w:tc>
          <w:tcPr>
            <w:tcW w:w="2106" w:type="dxa"/>
            <w:tcBorders>
              <w:bottom w:val="single" w:sz="4" w:space="0" w:color="auto"/>
            </w:tcBorders>
          </w:tcPr>
          <w:p w:rsidR="003E00B4" w:rsidRPr="007E4262" w:rsidRDefault="003E00B4" w:rsidP="001A2579">
            <w:pPr>
              <w:spacing w:after="120"/>
              <w:rPr>
                <w:rFonts w:cs="Times New Roman"/>
              </w:rPr>
            </w:pPr>
            <m:oMathPara>
              <m:oMath>
                <m:r>
                  <w:rPr>
                    <w:rFonts w:ascii="Cambria Math" w:hAnsi="Cambria Math" w:cs="Times New Roman"/>
                  </w:rPr>
                  <m:t>nFontes=30</m:t>
                </m:r>
              </m:oMath>
            </m:oMathPara>
          </w:p>
        </w:tc>
      </w:tr>
      <w:tr w:rsidR="003E00B4" w:rsidRPr="007E4262" w:rsidTr="00EB4C41">
        <w:trPr>
          <w:jc w:val="center"/>
        </w:trPr>
        <w:tc>
          <w:tcPr>
            <w:tcW w:w="2106" w:type="dxa"/>
          </w:tcPr>
          <w:p w:rsidR="003E00B4" w:rsidRPr="007E4262" w:rsidRDefault="003E00B4" w:rsidP="001A2579">
            <w:pPr>
              <w:spacing w:after="120"/>
              <w:jc w:val="center"/>
              <w:rPr>
                <w:rFonts w:cs="Times New Roman"/>
              </w:rPr>
            </w:pPr>
            <w:r w:rsidRPr="007E4262">
              <w:rPr>
                <w:rFonts w:cs="Times New Roman"/>
                <w:noProof/>
                <w:lang w:eastAsia="pt-BR"/>
              </w:rPr>
              <w:drawing>
                <wp:inline distT="0" distB="0" distL="0" distR="0" wp14:anchorId="7C5D18F3" wp14:editId="1A93154B">
                  <wp:extent cx="1125323" cy="763905"/>
                  <wp:effectExtent l="0" t="0" r="0" b="0"/>
                  <wp:docPr id="486" name="Imagem 486" descr="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a"/>
                          <pic:cNvPicPr>
                            <a:picLocks noChangeAspect="1" noChangeArrowheads="1"/>
                          </pic:cNvPicPr>
                        </pic:nvPicPr>
                        <pic:blipFill rotWithShape="1">
                          <a:blip r:embed="rId61">
                            <a:extLst>
                              <a:ext uri="{28A0092B-C50C-407E-A947-70E740481C1C}">
                                <a14:useLocalDpi xmlns:a14="http://schemas.microsoft.com/office/drawing/2010/main" val="0"/>
                              </a:ext>
                            </a:extLst>
                          </a:blip>
                          <a:srcRect l="50390" t="53457" r="28154" b="27075"/>
                          <a:stretch/>
                        </pic:blipFill>
                        <pic:spPr bwMode="auto">
                          <a:xfrm>
                            <a:off x="0" y="0"/>
                            <a:ext cx="1148047" cy="7793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6" w:type="dxa"/>
          </w:tcPr>
          <w:p w:rsidR="003E00B4" w:rsidRPr="007E4262" w:rsidRDefault="003E00B4" w:rsidP="001A2579">
            <w:pPr>
              <w:spacing w:after="120"/>
              <w:jc w:val="center"/>
              <w:rPr>
                <w:rFonts w:cs="Times New Roman"/>
              </w:rPr>
            </w:pPr>
            <w:r w:rsidRPr="007E4262">
              <w:rPr>
                <w:rFonts w:cs="Times New Roman"/>
                <w:noProof/>
                <w:lang w:eastAsia="pt-BR"/>
              </w:rPr>
              <w:drawing>
                <wp:inline distT="0" distB="0" distL="0" distR="0" wp14:anchorId="17A4B132" wp14:editId="242E8190">
                  <wp:extent cx="1198597" cy="791210"/>
                  <wp:effectExtent l="0" t="0" r="1905" b="8890"/>
                  <wp:docPr id="487" name="Imagem 487" descr="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5a"/>
                          <pic:cNvPicPr>
                            <a:picLocks noChangeAspect="1" noChangeArrowheads="1"/>
                          </pic:cNvPicPr>
                        </pic:nvPicPr>
                        <pic:blipFill rotWithShape="1">
                          <a:blip r:embed="rId88">
                            <a:extLst>
                              <a:ext uri="{28A0092B-C50C-407E-A947-70E740481C1C}">
                                <a14:useLocalDpi xmlns:a14="http://schemas.microsoft.com/office/drawing/2010/main" val="0"/>
                              </a:ext>
                            </a:extLst>
                          </a:blip>
                          <a:srcRect l="50663" t="53727" r="27690" b="27247"/>
                          <a:stretch/>
                        </pic:blipFill>
                        <pic:spPr bwMode="auto">
                          <a:xfrm>
                            <a:off x="0" y="0"/>
                            <a:ext cx="1202704" cy="7939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00B4" w:rsidRPr="007E4262" w:rsidTr="00EB4C41">
        <w:trPr>
          <w:jc w:val="center"/>
        </w:trPr>
        <w:tc>
          <w:tcPr>
            <w:tcW w:w="2106" w:type="dxa"/>
          </w:tcPr>
          <w:p w:rsidR="003E00B4" w:rsidRPr="007E4262" w:rsidRDefault="003E00B4" w:rsidP="001A2579">
            <w:pPr>
              <w:spacing w:after="120"/>
              <w:jc w:val="center"/>
              <w:rPr>
                <w:rFonts w:cs="Times New Roman"/>
              </w:rPr>
            </w:pPr>
            <m:oMathPara>
              <m:oMath>
                <m:r>
                  <w:rPr>
                    <w:rFonts w:ascii="Cambria Math" w:hAnsi="Cambria Math" w:cs="Times New Roman"/>
                  </w:rPr>
                  <m:t>nFontes=20</m:t>
                </m:r>
              </m:oMath>
            </m:oMathPara>
          </w:p>
        </w:tc>
        <w:tc>
          <w:tcPr>
            <w:tcW w:w="2106" w:type="dxa"/>
          </w:tcPr>
          <w:p w:rsidR="003E00B4" w:rsidRPr="007E4262" w:rsidRDefault="003E00B4" w:rsidP="001A2579">
            <w:pPr>
              <w:spacing w:after="120"/>
              <w:jc w:val="center"/>
              <w:rPr>
                <w:rFonts w:cs="Times New Roman"/>
              </w:rPr>
            </w:pPr>
            <m:oMathPara>
              <m:oMath>
                <m:r>
                  <w:rPr>
                    <w:rFonts w:ascii="Cambria Math" w:hAnsi="Cambria Math" w:cs="Times New Roman"/>
                  </w:rPr>
                  <m:t>nSensores=10</m:t>
                </m:r>
              </m:oMath>
            </m:oMathPara>
          </w:p>
        </w:tc>
      </w:tr>
      <w:tr w:rsidR="003E00B4" w:rsidRPr="007E4262" w:rsidTr="00EB4C41">
        <w:trPr>
          <w:jc w:val="center"/>
        </w:trPr>
        <w:tc>
          <w:tcPr>
            <w:tcW w:w="2106" w:type="dxa"/>
          </w:tcPr>
          <w:p w:rsidR="003E00B4" w:rsidRPr="007E4262" w:rsidRDefault="003E00B4" w:rsidP="001A2579">
            <w:pPr>
              <w:spacing w:after="120"/>
              <w:jc w:val="center"/>
              <w:rPr>
                <w:rFonts w:cs="Times New Roman"/>
              </w:rPr>
            </w:pPr>
            <w:r w:rsidRPr="007E4262">
              <w:rPr>
                <w:rFonts w:cs="Times New Roman"/>
                <w:noProof/>
                <w:lang w:eastAsia="pt-BR"/>
              </w:rPr>
              <w:drawing>
                <wp:inline distT="0" distB="0" distL="0" distR="0" wp14:anchorId="272D4635" wp14:editId="0EEB3161">
                  <wp:extent cx="1197616" cy="791571"/>
                  <wp:effectExtent l="0" t="0" r="2540" b="8890"/>
                  <wp:docPr id="488" name="Imagem 488" descr="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5a"/>
                          <pic:cNvPicPr>
                            <a:picLocks noChangeAspect="1" noChangeArrowheads="1"/>
                          </pic:cNvPicPr>
                        </pic:nvPicPr>
                        <pic:blipFill rotWithShape="1">
                          <a:blip r:embed="rId89">
                            <a:extLst>
                              <a:ext uri="{28A0092B-C50C-407E-A947-70E740481C1C}">
                                <a14:useLocalDpi xmlns:a14="http://schemas.microsoft.com/office/drawing/2010/main" val="0"/>
                              </a:ext>
                            </a:extLst>
                          </a:blip>
                          <a:srcRect l="50691" t="53642" r="27858" b="27442"/>
                          <a:stretch/>
                        </pic:blipFill>
                        <pic:spPr bwMode="auto">
                          <a:xfrm>
                            <a:off x="0" y="0"/>
                            <a:ext cx="1197616" cy="791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6" w:type="dxa"/>
          </w:tcPr>
          <w:p w:rsidR="003E00B4" w:rsidRPr="007E4262" w:rsidRDefault="003E00B4" w:rsidP="001A2579">
            <w:pPr>
              <w:spacing w:after="120"/>
              <w:jc w:val="center"/>
              <w:rPr>
                <w:rFonts w:cs="Times New Roman"/>
              </w:rPr>
            </w:pPr>
            <w:r w:rsidRPr="007E4262">
              <w:rPr>
                <w:rFonts w:cs="Times New Roman"/>
                <w:noProof/>
                <w:lang w:eastAsia="pt-BR"/>
              </w:rPr>
              <w:drawing>
                <wp:inline distT="0" distB="0" distL="0" distR="0" wp14:anchorId="6FD20CB5" wp14:editId="683E7DFA">
                  <wp:extent cx="1169581" cy="776177"/>
                  <wp:effectExtent l="0" t="0" r="0" b="5080"/>
                  <wp:docPr id="489" name="Imagem 489" descr="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7a"/>
                          <pic:cNvPicPr>
                            <a:picLocks noChangeAspect="1" noChangeArrowheads="1"/>
                          </pic:cNvPicPr>
                        </pic:nvPicPr>
                        <pic:blipFill rotWithShape="1">
                          <a:blip r:embed="rId90">
                            <a:extLst>
                              <a:ext uri="{28A0092B-C50C-407E-A947-70E740481C1C}">
                                <a14:useLocalDpi xmlns:a14="http://schemas.microsoft.com/office/drawing/2010/main" val="0"/>
                              </a:ext>
                            </a:extLst>
                          </a:blip>
                          <a:srcRect l="50207" t="53439" r="28069" b="27368"/>
                          <a:stretch/>
                        </pic:blipFill>
                        <pic:spPr bwMode="auto">
                          <a:xfrm>
                            <a:off x="0" y="0"/>
                            <a:ext cx="1169581" cy="77617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00B4" w:rsidRPr="007E4262" w:rsidTr="00EB4C41">
        <w:trPr>
          <w:jc w:val="center"/>
        </w:trPr>
        <w:tc>
          <w:tcPr>
            <w:tcW w:w="2106" w:type="dxa"/>
          </w:tcPr>
          <w:p w:rsidR="003E00B4" w:rsidRPr="007E4262" w:rsidRDefault="003E00B4" w:rsidP="001A2579">
            <w:pPr>
              <w:spacing w:after="120"/>
              <w:jc w:val="center"/>
              <w:rPr>
                <w:rFonts w:cs="Times New Roman"/>
              </w:rPr>
            </w:pPr>
            <m:oMathPara>
              <m:oMath>
                <m:r>
                  <w:rPr>
                    <w:rFonts w:ascii="Cambria Math" w:hAnsi="Cambria Math" w:cs="Times New Roman"/>
                  </w:rPr>
                  <m:t>nSensores=10</m:t>
                </m:r>
              </m:oMath>
            </m:oMathPara>
          </w:p>
        </w:tc>
        <w:tc>
          <w:tcPr>
            <w:tcW w:w="2106" w:type="dxa"/>
          </w:tcPr>
          <w:p w:rsidR="003E00B4" w:rsidRPr="007E4262" w:rsidRDefault="003E00B4" w:rsidP="001A2579">
            <w:pPr>
              <w:spacing w:after="120"/>
              <w:jc w:val="center"/>
              <w:rPr>
                <w:rFonts w:cs="Times New Roman"/>
              </w:rPr>
            </w:pPr>
            <w:r w:rsidRPr="007E4262">
              <w:rPr>
                <w:rFonts w:cs="Times New Roman"/>
              </w:rPr>
              <w:t>Original</w:t>
            </w:r>
          </w:p>
        </w:tc>
      </w:tr>
      <w:tr w:rsidR="003E00B4" w:rsidRPr="007E4262" w:rsidTr="00EB4C41">
        <w:trPr>
          <w:jc w:val="center"/>
        </w:trPr>
        <w:tc>
          <w:tcPr>
            <w:tcW w:w="2106" w:type="dxa"/>
          </w:tcPr>
          <w:p w:rsidR="003E00B4" w:rsidRPr="007E4262" w:rsidRDefault="003E00B4" w:rsidP="001A2579">
            <w:pPr>
              <w:spacing w:after="120"/>
              <w:jc w:val="center"/>
              <w:rPr>
                <w:rFonts w:cs="Times New Roman"/>
              </w:rPr>
            </w:pPr>
            <w:r w:rsidRPr="007E4262">
              <w:rPr>
                <w:rFonts w:cs="Times New Roman"/>
                <w:noProof/>
                <w:lang w:eastAsia="pt-BR"/>
              </w:rPr>
              <w:drawing>
                <wp:inline distT="0" distB="0" distL="0" distR="0" wp14:anchorId="4073D456" wp14:editId="36A5AC07">
                  <wp:extent cx="1169581" cy="776177"/>
                  <wp:effectExtent l="0" t="0" r="0" b="5080"/>
                  <wp:docPr id="490" name="Imagem 490" descr="1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7a"/>
                          <pic:cNvPicPr>
                            <a:picLocks noChangeAspect="1" noChangeArrowheads="1"/>
                          </pic:cNvPicPr>
                        </pic:nvPicPr>
                        <pic:blipFill rotWithShape="1">
                          <a:blip r:embed="rId90">
                            <a:extLst>
                              <a:ext uri="{28A0092B-C50C-407E-A947-70E740481C1C}">
                                <a14:useLocalDpi xmlns:a14="http://schemas.microsoft.com/office/drawing/2010/main" val="0"/>
                              </a:ext>
                            </a:extLst>
                          </a:blip>
                          <a:srcRect l="50207" t="53439" r="28069" b="27368"/>
                          <a:stretch/>
                        </pic:blipFill>
                        <pic:spPr bwMode="auto">
                          <a:xfrm>
                            <a:off x="0" y="0"/>
                            <a:ext cx="1169581" cy="776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06" w:type="dxa"/>
          </w:tcPr>
          <w:p w:rsidR="003E00B4" w:rsidRPr="007E4262" w:rsidRDefault="003E00B4" w:rsidP="001A2579">
            <w:pPr>
              <w:keepNext/>
              <w:spacing w:after="120"/>
              <w:jc w:val="center"/>
              <w:rPr>
                <w:rFonts w:cs="Times New Roman"/>
              </w:rPr>
            </w:pPr>
            <w:r w:rsidRPr="007E4262">
              <w:rPr>
                <w:rFonts w:cs="Times New Roman"/>
                <w:noProof/>
                <w:lang w:eastAsia="pt-BR"/>
              </w:rPr>
              <w:drawing>
                <wp:inline distT="0" distB="0" distL="0" distR="0" wp14:anchorId="0CC558A5" wp14:editId="09E66C17">
                  <wp:extent cx="1153236" cy="769520"/>
                  <wp:effectExtent l="0" t="0" r="0" b="0"/>
                  <wp:docPr id="491" name="Imagem 491" descr="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7a"/>
                          <pic:cNvPicPr>
                            <a:picLocks noChangeAspect="1" noChangeArrowheads="1"/>
                          </pic:cNvPicPr>
                        </pic:nvPicPr>
                        <pic:blipFill rotWithShape="1">
                          <a:blip r:embed="rId66">
                            <a:extLst>
                              <a:ext uri="{28A0092B-C50C-407E-A947-70E740481C1C}">
                                <a14:useLocalDpi xmlns:a14="http://schemas.microsoft.com/office/drawing/2010/main" val="0"/>
                              </a:ext>
                            </a:extLst>
                          </a:blip>
                          <a:srcRect l="29123" t="10874" r="50072" b="70130"/>
                          <a:stretch/>
                        </pic:blipFill>
                        <pic:spPr bwMode="auto">
                          <a:xfrm>
                            <a:off x="0" y="0"/>
                            <a:ext cx="1174193" cy="7835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E00B4" w:rsidRPr="001A2579" w:rsidRDefault="00EB4C41" w:rsidP="00ED6D0B">
      <w:pPr>
        <w:spacing w:after="120" w:line="360" w:lineRule="auto"/>
        <w:jc w:val="center"/>
        <w:rPr>
          <w:rFonts w:cs="Times New Roman"/>
          <w:i/>
          <w:sz w:val="22"/>
        </w:rPr>
      </w:pPr>
      <w:r w:rsidRPr="001A2579">
        <w:rPr>
          <w:rFonts w:cs="Times New Roman"/>
          <w:i/>
          <w:sz w:val="22"/>
        </w:rPr>
        <w:t xml:space="preserve">Figura </w:t>
      </w:r>
      <w:r w:rsidR="006D5C75">
        <w:rPr>
          <w:rFonts w:cs="Times New Roman"/>
          <w:i/>
          <w:sz w:val="22"/>
        </w:rPr>
        <w:fldChar w:fldCharType="begin"/>
      </w:r>
      <w:r w:rsidR="006D5C75">
        <w:rPr>
          <w:rFonts w:cs="Times New Roman"/>
          <w:i/>
          <w:sz w:val="22"/>
        </w:rPr>
        <w:instrText xml:space="preserve"> STYLEREF 1 \s </w:instrText>
      </w:r>
      <w:r w:rsidR="006D5C75">
        <w:rPr>
          <w:rFonts w:cs="Times New Roman"/>
          <w:i/>
          <w:sz w:val="22"/>
        </w:rPr>
        <w:fldChar w:fldCharType="separate"/>
      </w:r>
      <w:r w:rsidR="006D5C75">
        <w:rPr>
          <w:rFonts w:cs="Times New Roman"/>
          <w:i/>
          <w:noProof/>
          <w:sz w:val="22"/>
        </w:rPr>
        <w:t>5</w:t>
      </w:r>
      <w:r w:rsidR="006D5C75">
        <w:rPr>
          <w:rFonts w:cs="Times New Roman"/>
          <w:i/>
          <w:sz w:val="22"/>
        </w:rPr>
        <w:fldChar w:fldCharType="end"/>
      </w:r>
      <w:r w:rsidR="006D5C75">
        <w:rPr>
          <w:rFonts w:cs="Times New Roman"/>
          <w:i/>
          <w:sz w:val="22"/>
        </w:rPr>
        <w:t>.</w:t>
      </w:r>
      <w:r w:rsidR="006D5C75">
        <w:rPr>
          <w:rFonts w:cs="Times New Roman"/>
          <w:i/>
          <w:sz w:val="22"/>
        </w:rPr>
        <w:fldChar w:fldCharType="begin"/>
      </w:r>
      <w:r w:rsidR="006D5C75">
        <w:rPr>
          <w:rFonts w:cs="Times New Roman"/>
          <w:i/>
          <w:sz w:val="22"/>
        </w:rPr>
        <w:instrText xml:space="preserve"> SEQ Figura \* ARABIC \s 1 </w:instrText>
      </w:r>
      <w:r w:rsidR="006D5C75">
        <w:rPr>
          <w:rFonts w:cs="Times New Roman"/>
          <w:i/>
          <w:sz w:val="22"/>
        </w:rPr>
        <w:fldChar w:fldCharType="separate"/>
      </w:r>
      <w:r w:rsidR="006D5C75">
        <w:rPr>
          <w:rFonts w:cs="Times New Roman"/>
          <w:i/>
          <w:noProof/>
          <w:sz w:val="22"/>
        </w:rPr>
        <w:t>25</w:t>
      </w:r>
      <w:r w:rsidR="006D5C75">
        <w:rPr>
          <w:rFonts w:cs="Times New Roman"/>
          <w:i/>
          <w:sz w:val="22"/>
        </w:rPr>
        <w:fldChar w:fldCharType="end"/>
      </w:r>
      <w:r w:rsidRPr="001A2579">
        <w:rPr>
          <w:rFonts w:cs="Times New Roman"/>
          <w:i/>
          <w:sz w:val="22"/>
        </w:rPr>
        <w:t xml:space="preserve"> </w:t>
      </w:r>
      <w:r w:rsidR="003E00B4" w:rsidRPr="001A2579">
        <w:rPr>
          <w:rFonts w:cs="Times New Roman"/>
          <w:i/>
          <w:sz w:val="22"/>
        </w:rPr>
        <w:t>Comparação visual</w:t>
      </w:r>
      <w:r w:rsidRPr="001A2579">
        <w:rPr>
          <w:rFonts w:cs="Times New Roman"/>
          <w:i/>
          <w:sz w:val="22"/>
        </w:rPr>
        <w:t xml:space="preserve"> com diferentes números de fontes emissores (Quinta Bateria)</w:t>
      </w:r>
    </w:p>
    <w:p w:rsidR="003E00B4" w:rsidRPr="007E4262" w:rsidRDefault="003E00B4" w:rsidP="00ED6D0B">
      <w:pPr>
        <w:spacing w:after="120" w:line="360" w:lineRule="auto"/>
        <w:rPr>
          <w:rFonts w:cs="Times New Roman"/>
        </w:rPr>
      </w:pPr>
    </w:p>
    <w:p w:rsidR="00EB4C41" w:rsidRPr="007E4262" w:rsidRDefault="003E00B4" w:rsidP="00202524">
      <w:pPr>
        <w:keepNext/>
        <w:spacing w:after="0" w:line="360" w:lineRule="auto"/>
        <w:rPr>
          <w:rFonts w:cs="Times New Roman"/>
        </w:rPr>
      </w:pPr>
      <w:r w:rsidRPr="007E4262">
        <w:rPr>
          <w:rFonts w:cs="Times New Roman"/>
          <w:noProof/>
          <w:lang w:eastAsia="pt-BR"/>
        </w:rPr>
        <w:lastRenderedPageBreak/>
        <w:drawing>
          <wp:inline distT="0" distB="0" distL="0" distR="0" wp14:anchorId="67CD6008" wp14:editId="4CE9FD27">
            <wp:extent cx="4990869" cy="4019550"/>
            <wp:effectExtent l="0" t="0" r="635" b="0"/>
            <wp:docPr id="492" name="Imagem 492" descr="comp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Source"/>
                    <pic:cNvPicPr>
                      <a:picLocks noChangeAspect="1" noChangeArrowheads="1"/>
                    </pic:cNvPicPr>
                  </pic:nvPicPr>
                  <pic:blipFill>
                    <a:blip r:embed="rId91">
                      <a:extLst>
                        <a:ext uri="{28A0092B-C50C-407E-A947-70E740481C1C}">
                          <a14:useLocalDpi xmlns:a14="http://schemas.microsoft.com/office/drawing/2010/main" val="0"/>
                        </a:ext>
                      </a:extLst>
                    </a:blip>
                    <a:srcRect l="5292" t="3294" r="7407" b="2823"/>
                    <a:stretch>
                      <a:fillRect/>
                    </a:stretch>
                  </pic:blipFill>
                  <pic:spPr bwMode="auto">
                    <a:xfrm>
                      <a:off x="0" y="0"/>
                      <a:ext cx="4996454" cy="4024048"/>
                    </a:xfrm>
                    <a:prstGeom prst="rect">
                      <a:avLst/>
                    </a:prstGeom>
                    <a:noFill/>
                    <a:ln>
                      <a:noFill/>
                    </a:ln>
                  </pic:spPr>
                </pic:pic>
              </a:graphicData>
            </a:graphic>
          </wp:inline>
        </w:drawing>
      </w:r>
    </w:p>
    <w:p w:rsidR="003E00B4" w:rsidRPr="007E4262" w:rsidRDefault="00EB4C41" w:rsidP="00ED6D0B">
      <w:pPr>
        <w:pStyle w:val="Legenda"/>
        <w:spacing w:after="120" w:line="360" w:lineRule="auto"/>
        <w:jc w:val="left"/>
        <w:rPr>
          <w:rFonts w:cs="Times New Roman"/>
        </w:rPr>
      </w:pPr>
      <w:r w:rsidRPr="007E4262">
        <w:rPr>
          <w:rFonts w:cs="Times New Roman"/>
        </w:rPr>
        <w:t xml:space="preserve">Figura </w:t>
      </w:r>
      <w:r w:rsidR="006D5C75">
        <w:rPr>
          <w:rFonts w:cs="Times New Roman"/>
        </w:rPr>
        <w:fldChar w:fldCharType="begin"/>
      </w:r>
      <w:r w:rsidR="006D5C75">
        <w:rPr>
          <w:rFonts w:cs="Times New Roman"/>
        </w:rPr>
        <w:instrText xml:space="preserve"> STYLEREF 1 \s </w:instrText>
      </w:r>
      <w:r w:rsidR="006D5C75">
        <w:rPr>
          <w:rFonts w:cs="Times New Roman"/>
        </w:rPr>
        <w:fldChar w:fldCharType="separate"/>
      </w:r>
      <w:r w:rsidR="006D5C75">
        <w:rPr>
          <w:rFonts w:cs="Times New Roman"/>
          <w:noProof/>
        </w:rPr>
        <w:t>5</w:t>
      </w:r>
      <w:r w:rsidR="006D5C75">
        <w:rPr>
          <w:rFonts w:cs="Times New Roman"/>
        </w:rPr>
        <w:fldChar w:fldCharType="end"/>
      </w:r>
      <w:r w:rsidR="006D5C75">
        <w:rPr>
          <w:rFonts w:cs="Times New Roman"/>
        </w:rPr>
        <w:t>.</w:t>
      </w:r>
      <w:r w:rsidR="006D5C75">
        <w:rPr>
          <w:rFonts w:cs="Times New Roman"/>
        </w:rPr>
        <w:fldChar w:fldCharType="begin"/>
      </w:r>
      <w:r w:rsidR="006D5C75">
        <w:rPr>
          <w:rFonts w:cs="Times New Roman"/>
        </w:rPr>
        <w:instrText xml:space="preserve"> SEQ Figura \* ARABIC \s 1 </w:instrText>
      </w:r>
      <w:r w:rsidR="006D5C75">
        <w:rPr>
          <w:rFonts w:cs="Times New Roman"/>
        </w:rPr>
        <w:fldChar w:fldCharType="separate"/>
      </w:r>
      <w:r w:rsidR="006D5C75">
        <w:rPr>
          <w:rFonts w:cs="Times New Roman"/>
          <w:noProof/>
        </w:rPr>
        <w:t>26</w:t>
      </w:r>
      <w:r w:rsidR="006D5C75">
        <w:rPr>
          <w:rFonts w:cs="Times New Roman"/>
        </w:rPr>
        <w:fldChar w:fldCharType="end"/>
      </w:r>
      <w:r w:rsidRPr="007E4262">
        <w:rPr>
          <w:rFonts w:cs="Times New Roman"/>
        </w:rPr>
        <w:t xml:space="preserve"> Comparação entre o NMSE do pulmão e da coluna para diferentes números de fontes (Quinta bateria)</w:t>
      </w:r>
    </w:p>
    <w:p w:rsidR="00EB4C41" w:rsidRPr="007E4262" w:rsidRDefault="003E00B4" w:rsidP="00202524">
      <w:pPr>
        <w:keepNext/>
        <w:spacing w:after="0" w:line="360" w:lineRule="auto"/>
        <w:rPr>
          <w:rFonts w:cs="Times New Roman"/>
        </w:rPr>
      </w:pPr>
      <w:r w:rsidRPr="007E4262">
        <w:rPr>
          <w:rFonts w:cs="Times New Roman"/>
          <w:noProof/>
          <w:lang w:eastAsia="pt-BR"/>
        </w:rPr>
        <w:drawing>
          <wp:inline distT="0" distB="0" distL="0" distR="0" wp14:anchorId="47A1B0BC" wp14:editId="210607E5">
            <wp:extent cx="4925414" cy="3886200"/>
            <wp:effectExtent l="0" t="0" r="8890" b="0"/>
            <wp:docPr id="493" name="Imagem 493" descr="compSour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Source2"/>
                    <pic:cNvPicPr>
                      <a:picLocks noChangeAspect="1" noChangeArrowheads="1"/>
                    </pic:cNvPicPr>
                  </pic:nvPicPr>
                  <pic:blipFill>
                    <a:blip r:embed="rId92">
                      <a:extLst>
                        <a:ext uri="{28A0092B-C50C-407E-A947-70E740481C1C}">
                          <a14:useLocalDpi xmlns:a14="http://schemas.microsoft.com/office/drawing/2010/main" val="0"/>
                        </a:ext>
                      </a:extLst>
                    </a:blip>
                    <a:srcRect l="5292" t="3999" r="5820" b="2353"/>
                    <a:stretch>
                      <a:fillRect/>
                    </a:stretch>
                  </pic:blipFill>
                  <pic:spPr bwMode="auto">
                    <a:xfrm>
                      <a:off x="0" y="0"/>
                      <a:ext cx="4936263" cy="3894760"/>
                    </a:xfrm>
                    <a:prstGeom prst="rect">
                      <a:avLst/>
                    </a:prstGeom>
                    <a:noFill/>
                    <a:ln>
                      <a:noFill/>
                    </a:ln>
                  </pic:spPr>
                </pic:pic>
              </a:graphicData>
            </a:graphic>
          </wp:inline>
        </w:drawing>
      </w:r>
    </w:p>
    <w:p w:rsidR="003E00B4" w:rsidRPr="00202524" w:rsidRDefault="00EB4C41" w:rsidP="00ED6D0B">
      <w:pPr>
        <w:pStyle w:val="Legenda"/>
        <w:spacing w:after="120" w:line="360" w:lineRule="auto"/>
        <w:jc w:val="left"/>
        <w:rPr>
          <w:rFonts w:cs="Times New Roman"/>
          <w:sz w:val="22"/>
          <w:szCs w:val="22"/>
        </w:rPr>
      </w:pPr>
      <w:r w:rsidRPr="00202524">
        <w:rPr>
          <w:rFonts w:cs="Times New Roman"/>
          <w:sz w:val="22"/>
          <w:szCs w:val="22"/>
        </w:rPr>
        <w:t xml:space="preserve">Figura </w:t>
      </w:r>
      <w:r w:rsidR="006D5C75">
        <w:rPr>
          <w:rFonts w:cs="Times New Roman"/>
          <w:sz w:val="22"/>
          <w:szCs w:val="22"/>
        </w:rPr>
        <w:fldChar w:fldCharType="begin"/>
      </w:r>
      <w:r w:rsidR="006D5C75">
        <w:rPr>
          <w:rFonts w:cs="Times New Roman"/>
          <w:sz w:val="22"/>
          <w:szCs w:val="22"/>
        </w:rPr>
        <w:instrText xml:space="preserve"> STYLEREF 1 \s </w:instrText>
      </w:r>
      <w:r w:rsidR="006D5C75">
        <w:rPr>
          <w:rFonts w:cs="Times New Roman"/>
          <w:sz w:val="22"/>
          <w:szCs w:val="22"/>
        </w:rPr>
        <w:fldChar w:fldCharType="separate"/>
      </w:r>
      <w:r w:rsidR="006D5C75">
        <w:rPr>
          <w:rFonts w:cs="Times New Roman"/>
          <w:noProof/>
          <w:sz w:val="22"/>
          <w:szCs w:val="22"/>
        </w:rPr>
        <w:t>5</w:t>
      </w:r>
      <w:r w:rsidR="006D5C75">
        <w:rPr>
          <w:rFonts w:cs="Times New Roman"/>
          <w:sz w:val="22"/>
          <w:szCs w:val="22"/>
        </w:rPr>
        <w:fldChar w:fldCharType="end"/>
      </w:r>
      <w:r w:rsidR="006D5C75">
        <w:rPr>
          <w:rFonts w:cs="Times New Roman"/>
          <w:sz w:val="22"/>
          <w:szCs w:val="22"/>
        </w:rPr>
        <w:t>.</w:t>
      </w:r>
      <w:r w:rsidR="006D5C75">
        <w:rPr>
          <w:rFonts w:cs="Times New Roman"/>
          <w:sz w:val="22"/>
          <w:szCs w:val="22"/>
        </w:rPr>
        <w:fldChar w:fldCharType="begin"/>
      </w:r>
      <w:r w:rsidR="006D5C75">
        <w:rPr>
          <w:rFonts w:cs="Times New Roman"/>
          <w:sz w:val="22"/>
          <w:szCs w:val="22"/>
        </w:rPr>
        <w:instrText xml:space="preserve"> SEQ Figura \* ARABIC \s 1 </w:instrText>
      </w:r>
      <w:r w:rsidR="006D5C75">
        <w:rPr>
          <w:rFonts w:cs="Times New Roman"/>
          <w:sz w:val="22"/>
          <w:szCs w:val="22"/>
        </w:rPr>
        <w:fldChar w:fldCharType="separate"/>
      </w:r>
      <w:r w:rsidR="006D5C75">
        <w:rPr>
          <w:rFonts w:cs="Times New Roman"/>
          <w:noProof/>
          <w:sz w:val="22"/>
          <w:szCs w:val="22"/>
        </w:rPr>
        <w:t>27</w:t>
      </w:r>
      <w:r w:rsidR="006D5C75">
        <w:rPr>
          <w:rFonts w:cs="Times New Roman"/>
          <w:sz w:val="22"/>
          <w:szCs w:val="22"/>
        </w:rPr>
        <w:fldChar w:fldCharType="end"/>
      </w:r>
      <w:r w:rsidRPr="00202524">
        <w:rPr>
          <w:rFonts w:cs="Times New Roman"/>
          <w:sz w:val="22"/>
          <w:szCs w:val="22"/>
        </w:rPr>
        <w:t xml:space="preserve"> Comparação entre o NMSE do coração e do meio para diferentes números de sensores (Quinta bateria)</w:t>
      </w:r>
    </w:p>
    <w:p w:rsidR="003E00B4" w:rsidRPr="007E4262" w:rsidRDefault="003E00B4" w:rsidP="00ED6D0B">
      <w:pPr>
        <w:spacing w:after="120" w:line="360" w:lineRule="auto"/>
        <w:jc w:val="both"/>
        <w:rPr>
          <w:rFonts w:cs="Times New Roman"/>
        </w:rPr>
      </w:pPr>
      <w:r w:rsidRPr="007E4262">
        <w:rPr>
          <w:rFonts w:cs="Times New Roman"/>
        </w:rPr>
        <w:lastRenderedPageBreak/>
        <w:tab/>
        <w:t>A influência do número de fontes emissor</w:t>
      </w:r>
      <w:r w:rsidR="00043C11">
        <w:rPr>
          <w:rFonts w:cs="Times New Roman"/>
        </w:rPr>
        <w:t>a</w:t>
      </w:r>
      <w:r w:rsidRPr="007E4262">
        <w:rPr>
          <w:rFonts w:cs="Times New Roman"/>
        </w:rPr>
        <w:t>s é bem interessante, usando uma quantidade mínima de 20 fontes emissoras, o MSE e o NMSE dos diferentes experimentos são muito semelhantes e próximos entre si.</w:t>
      </w:r>
    </w:p>
    <w:p w:rsidR="003E00B4" w:rsidRPr="007E4262" w:rsidRDefault="003E00B4" w:rsidP="00ED6D0B">
      <w:pPr>
        <w:spacing w:after="120" w:line="360" w:lineRule="auto"/>
        <w:ind w:firstLine="708"/>
        <w:jc w:val="both"/>
        <w:rPr>
          <w:rFonts w:cs="Times New Roman"/>
        </w:rPr>
      </w:pPr>
      <w:r w:rsidRPr="007E4262">
        <w:rPr>
          <w:rFonts w:cs="Times New Roman"/>
        </w:rPr>
        <w:t>Porém, a an</w:t>
      </w:r>
      <w:r w:rsidR="00043C11">
        <w:rPr>
          <w:rFonts w:cs="Times New Roman"/>
        </w:rPr>
        <w:t>á</w:t>
      </w:r>
      <w:r w:rsidRPr="007E4262">
        <w:rPr>
          <w:rFonts w:cs="Times New Roman"/>
        </w:rPr>
        <w:t>lise visual mostra que o MSE não é uma métrica que</w:t>
      </w:r>
      <w:r w:rsidR="00043C11">
        <w:rPr>
          <w:rFonts w:cs="Times New Roman"/>
        </w:rPr>
        <w:t>,</w:t>
      </w:r>
      <w:r w:rsidRPr="007E4262">
        <w:rPr>
          <w:rFonts w:cs="Times New Roman"/>
        </w:rPr>
        <w:t xml:space="preserve"> por si só, seja suficiente para julgar a qualidade da imagem tomográfica, pois a imagem com 30 ou 20 fontes emissor</w:t>
      </w:r>
      <w:r w:rsidR="00043C11">
        <w:rPr>
          <w:rFonts w:cs="Times New Roman"/>
        </w:rPr>
        <w:t>a</w:t>
      </w:r>
      <w:r w:rsidRPr="007E4262">
        <w:rPr>
          <w:rFonts w:cs="Times New Roman"/>
        </w:rPr>
        <w:t>s é mais ‘manchada’ que a imagem com 40 ou 60 fontes emissores.</w:t>
      </w:r>
    </w:p>
    <w:p w:rsidR="003E00B4" w:rsidRPr="007E4262" w:rsidRDefault="003E00B4" w:rsidP="00ED6D0B">
      <w:pPr>
        <w:spacing w:after="120" w:line="360" w:lineRule="auto"/>
        <w:ind w:firstLine="708"/>
        <w:jc w:val="both"/>
        <w:rPr>
          <w:rFonts w:cs="Times New Roman"/>
        </w:rPr>
      </w:pPr>
      <w:r w:rsidRPr="007E4262">
        <w:rPr>
          <w:rFonts w:cs="Times New Roman"/>
        </w:rPr>
        <w:t>Algo importante para dizer é que o número de iterações em cada experimento são os mesmos, mas o número de varreduras não. Em todos os testes</w:t>
      </w:r>
      <w:r w:rsidR="00DD7353">
        <w:rPr>
          <w:rFonts w:cs="Times New Roman"/>
        </w:rPr>
        <w:t>,</w:t>
      </w:r>
      <w:r w:rsidRPr="007E4262">
        <w:rPr>
          <w:rFonts w:cs="Times New Roman"/>
        </w:rPr>
        <w:t xml:space="preserve"> foram feitas 180 iterações, mas</w:t>
      </w:r>
      <w:r w:rsidR="00DD7353">
        <w:rPr>
          <w:rFonts w:cs="Times New Roman"/>
        </w:rPr>
        <w:t>,</w:t>
      </w:r>
      <w:r w:rsidRPr="007E4262">
        <w:rPr>
          <w:rFonts w:cs="Times New Roman"/>
        </w:rPr>
        <w:t xml:space="preserve"> quando </w:t>
      </w:r>
      <w:r w:rsidR="00DD7353">
        <w:rPr>
          <w:rFonts w:cs="Times New Roman"/>
        </w:rPr>
        <w:t>se usou</w:t>
      </w:r>
      <w:r w:rsidRPr="007E4262">
        <w:rPr>
          <w:rFonts w:cs="Times New Roman"/>
        </w:rPr>
        <w:t xml:space="preserve"> 60 fontes</w:t>
      </w:r>
      <w:r w:rsidR="00DD7353">
        <w:rPr>
          <w:rFonts w:cs="Times New Roman"/>
        </w:rPr>
        <w:t>,</w:t>
      </w:r>
      <w:r w:rsidRPr="007E4262">
        <w:rPr>
          <w:rFonts w:cs="Times New Roman"/>
        </w:rPr>
        <w:t xml:space="preserve"> isso equivale a 3 varreduras, com 30 fontes, a 6 varreduras. Mas o mais relevante para se notar é que, para qualquer número de sensores, o gráfico do erro acompanhou o número de iterações e não o número de varreduras</w:t>
      </w:r>
      <w:r w:rsidR="00DD7353">
        <w:rPr>
          <w:rFonts w:cs="Times New Roman"/>
        </w:rPr>
        <w:t>, o</w:t>
      </w:r>
      <w:r w:rsidRPr="007E4262">
        <w:rPr>
          <w:rFonts w:cs="Times New Roman"/>
        </w:rPr>
        <w:t xml:space="preserve">u seja, o que interessa para o algoritmo é que tenha alguma </w:t>
      </w:r>
      <w:r w:rsidR="006E038E" w:rsidRPr="007E4262">
        <w:rPr>
          <w:rFonts w:cs="Times New Roman"/>
        </w:rPr>
        <w:t>dupla de</w:t>
      </w:r>
      <w:r w:rsidRPr="007E4262">
        <w:rPr>
          <w:rFonts w:cs="Times New Roman"/>
        </w:rPr>
        <w:t xml:space="preserve"> emissores-sensores para ser</w:t>
      </w:r>
      <w:r w:rsidR="006E038E" w:rsidRPr="007E4262">
        <w:rPr>
          <w:rFonts w:cs="Times New Roman"/>
        </w:rPr>
        <w:t xml:space="preserve"> usado</w:t>
      </w:r>
      <w:r w:rsidRPr="007E4262">
        <w:rPr>
          <w:rFonts w:cs="Times New Roman"/>
        </w:rPr>
        <w:t xml:space="preserve"> </w:t>
      </w:r>
      <w:r w:rsidR="006E038E" w:rsidRPr="007E4262">
        <w:rPr>
          <w:rFonts w:cs="Times New Roman"/>
        </w:rPr>
        <w:t xml:space="preserve">no </w:t>
      </w:r>
      <w:r w:rsidRPr="007E4262">
        <w:rPr>
          <w:rFonts w:cs="Times New Roman"/>
        </w:rPr>
        <w:t>aprimora</w:t>
      </w:r>
      <w:r w:rsidR="006E038E" w:rsidRPr="007E4262">
        <w:rPr>
          <w:rFonts w:cs="Times New Roman"/>
        </w:rPr>
        <w:t>mento</w:t>
      </w:r>
      <w:r w:rsidRPr="007E4262">
        <w:rPr>
          <w:rFonts w:cs="Times New Roman"/>
        </w:rPr>
        <w:t xml:space="preserve">, se essa </w:t>
      </w:r>
      <w:r w:rsidR="006E038E" w:rsidRPr="007E4262">
        <w:rPr>
          <w:rFonts w:cs="Times New Roman"/>
        </w:rPr>
        <w:t>dupla</w:t>
      </w:r>
      <w:r w:rsidRPr="007E4262">
        <w:rPr>
          <w:rFonts w:cs="Times New Roman"/>
        </w:rPr>
        <w:t xml:space="preserve"> já foi usada 3 ou 5 vezes pouco influencia.</w:t>
      </w:r>
    </w:p>
    <w:p w:rsidR="003E00B4" w:rsidRPr="007E4262" w:rsidRDefault="003E00B4" w:rsidP="00ED6D0B">
      <w:pPr>
        <w:spacing w:after="120" w:line="360" w:lineRule="auto"/>
        <w:ind w:firstLine="708"/>
        <w:jc w:val="both"/>
        <w:rPr>
          <w:rFonts w:cs="Times New Roman"/>
        </w:rPr>
      </w:pPr>
      <w:r w:rsidRPr="007E4262">
        <w:rPr>
          <w:rFonts w:cs="Times New Roman"/>
        </w:rPr>
        <w:t>Assim, se os dados coletados durante alguma simulação estiverem comprometidos, pode</w:t>
      </w:r>
      <w:r w:rsidR="00DD7353">
        <w:rPr>
          <w:rFonts w:cs="Times New Roman"/>
        </w:rPr>
        <w:t>-se</w:t>
      </w:r>
      <w:r w:rsidRPr="007E4262">
        <w:rPr>
          <w:rFonts w:cs="Times New Roman"/>
        </w:rPr>
        <w:t xml:space="preserve"> executar o algoritmo sem esses dados, sem disturbar a imagem final.</w:t>
      </w:r>
    </w:p>
    <w:p w:rsidR="006963CF" w:rsidRDefault="003E00B4" w:rsidP="00ED6D0B">
      <w:pPr>
        <w:spacing w:after="120" w:line="360" w:lineRule="auto"/>
        <w:ind w:firstLine="708"/>
        <w:jc w:val="both"/>
        <w:rPr>
          <w:rFonts w:cs="Times New Roman"/>
        </w:rPr>
      </w:pPr>
      <w:r w:rsidRPr="007E4262">
        <w:rPr>
          <w:rFonts w:cs="Times New Roman"/>
        </w:rPr>
        <w:t>Os dados podem estar comprometidos por diversas razões, como</w:t>
      </w:r>
      <w:r w:rsidR="00DD7353">
        <w:rPr>
          <w:rFonts w:cs="Times New Roman"/>
        </w:rPr>
        <w:t>,</w:t>
      </w:r>
      <w:r w:rsidRPr="007E4262">
        <w:rPr>
          <w:rFonts w:cs="Times New Roman"/>
        </w:rPr>
        <w:t xml:space="preserve"> por exemplo, muito ruído ou a posição da fonte emissora seja tal que o sinal gerado seja muito complexo para o algoritmo tratar ou </w:t>
      </w:r>
      <w:r w:rsidR="00DD7353">
        <w:rPr>
          <w:rFonts w:cs="Times New Roman"/>
        </w:rPr>
        <w:t xml:space="preserve">tal </w:t>
      </w:r>
      <w:r w:rsidRPr="007E4262">
        <w:rPr>
          <w:rFonts w:cs="Times New Roman"/>
        </w:rPr>
        <w:t>que o algoritmo crie artefatos ao usar esses dados.</w:t>
      </w:r>
    </w:p>
    <w:p w:rsidR="005409D1" w:rsidRDefault="005409D1" w:rsidP="00ED6D0B">
      <w:pPr>
        <w:spacing w:after="120" w:line="360" w:lineRule="auto"/>
        <w:ind w:firstLine="708"/>
        <w:jc w:val="both"/>
        <w:rPr>
          <w:rFonts w:cs="Times New Roman"/>
        </w:rPr>
      </w:pPr>
    </w:p>
    <w:p w:rsidR="000F7FFB" w:rsidRDefault="005409D1" w:rsidP="005409D1">
      <w:pPr>
        <w:pStyle w:val="Ttulo2"/>
      </w:pPr>
      <w:r>
        <w:t>Estrutura do código</w:t>
      </w:r>
    </w:p>
    <w:p w:rsidR="005409D1" w:rsidRDefault="005409D1" w:rsidP="005409D1"/>
    <w:p w:rsidR="005409D1" w:rsidRDefault="005409D1" w:rsidP="003A1D23">
      <w:pPr>
        <w:ind w:firstLine="284"/>
        <w:jc w:val="both"/>
      </w:pPr>
      <w:r>
        <w:t xml:space="preserve">O código que implementa o </w:t>
      </w:r>
      <w:r w:rsidR="003A1D23">
        <w:t>algoritmo</w:t>
      </w:r>
      <w:r>
        <w:t xml:space="preserve"> de tomografia foi implementado em </w:t>
      </w:r>
      <w:r w:rsidR="003A1D23">
        <w:t>Matlab, uma vez que a ferramenta</w:t>
      </w:r>
      <w:r>
        <w:t xml:space="preserve"> base do </w:t>
      </w:r>
      <w:r w:rsidR="003A1D23">
        <w:t xml:space="preserve">algoritmo o </w:t>
      </w:r>
      <w:r w:rsidR="003A1D23" w:rsidRPr="003A1D23">
        <w:rPr>
          <w:i/>
        </w:rPr>
        <w:t>k-wave</w:t>
      </w:r>
      <w:r w:rsidR="003A1D23">
        <w:t xml:space="preserve"> foi implementado nessa mesma linguagem.</w:t>
      </w:r>
    </w:p>
    <w:p w:rsidR="00E30A00" w:rsidRDefault="00E30A00" w:rsidP="003A1D23">
      <w:pPr>
        <w:ind w:firstLine="284"/>
        <w:jc w:val="both"/>
      </w:pPr>
      <w:r>
        <w:t xml:space="preserve">Existem basicamente três tipos de código: </w:t>
      </w:r>
    </w:p>
    <w:p w:rsidR="00E30A00" w:rsidRDefault="00E30A00" w:rsidP="003A1D23">
      <w:pPr>
        <w:ind w:firstLine="284"/>
        <w:jc w:val="both"/>
      </w:pPr>
      <w:r>
        <w:t>Os códigos responsáveis pela geração dos ensaios</w:t>
      </w:r>
    </w:p>
    <w:p w:rsidR="00E30A00" w:rsidRDefault="00E30A00" w:rsidP="003A1D23">
      <w:pPr>
        <w:ind w:firstLine="284"/>
        <w:jc w:val="both"/>
      </w:pPr>
      <w:r>
        <w:t>Os códigos responsáveis pela execução do algoritmo de resolução do problema inverso</w:t>
      </w:r>
    </w:p>
    <w:p w:rsidR="00E30A00" w:rsidRDefault="00E30A00" w:rsidP="003A1D23">
      <w:pPr>
        <w:ind w:firstLine="284"/>
        <w:jc w:val="both"/>
      </w:pPr>
      <w:r>
        <w:t xml:space="preserve">Os códigos que exibem a resposta do </w:t>
      </w:r>
      <w:r w:rsidR="00A81910">
        <w:t>algoritmo</w:t>
      </w:r>
      <w:r>
        <w:t>.</w:t>
      </w:r>
    </w:p>
    <w:p w:rsidR="003A1D23" w:rsidRDefault="003A1D23" w:rsidP="005409D1">
      <w:pPr>
        <w:ind w:firstLine="284"/>
      </w:pPr>
    </w:p>
    <w:p w:rsidR="00A81910" w:rsidRDefault="00A81910" w:rsidP="005409D1">
      <w:pPr>
        <w:ind w:firstLine="284"/>
      </w:pPr>
    </w:p>
    <w:p w:rsidR="00A81910" w:rsidRDefault="00A81910" w:rsidP="005409D1">
      <w:pPr>
        <w:ind w:firstLine="284"/>
      </w:pPr>
    </w:p>
    <w:p w:rsidR="00A81910" w:rsidRDefault="00A81910" w:rsidP="005409D1">
      <w:pPr>
        <w:ind w:firstLine="284"/>
      </w:pPr>
    </w:p>
    <w:p w:rsidR="00E30A00" w:rsidRDefault="00E30A00" w:rsidP="00165E69">
      <w:pPr>
        <w:pStyle w:val="Ttulo3"/>
        <w:jc w:val="both"/>
      </w:pPr>
      <w:r>
        <w:lastRenderedPageBreak/>
        <w:t>Códigos de geração dos ensaios</w:t>
      </w:r>
    </w:p>
    <w:p w:rsidR="00E30A00" w:rsidRDefault="00E30A00" w:rsidP="00165E69">
      <w:pPr>
        <w:ind w:left="284"/>
        <w:jc w:val="both"/>
      </w:pPr>
    </w:p>
    <w:p w:rsidR="00A81910" w:rsidRDefault="00BD7925" w:rsidP="00165E69">
      <w:pPr>
        <w:ind w:firstLine="284"/>
        <w:jc w:val="both"/>
        <w:rPr>
          <w:b/>
        </w:rPr>
      </w:pPr>
      <w:r>
        <w:t>Para a geração do ensaio tem-se que usar duas funç</w:t>
      </w:r>
      <w:r w:rsidR="00A81910">
        <w:t>ões:</w:t>
      </w:r>
      <w:r>
        <w:t xml:space="preserve"> A função </w:t>
      </w:r>
      <w:r w:rsidRPr="001250C7">
        <w:rPr>
          <w:b/>
        </w:rPr>
        <w:t>poucoHeterogeoC</w:t>
      </w:r>
      <w:r>
        <w:t xml:space="preserve"> </w:t>
      </w:r>
      <w:r w:rsidR="00A81910">
        <w:t xml:space="preserve">e a função </w:t>
      </w:r>
      <w:r w:rsidR="00A81910" w:rsidRPr="001250C7">
        <w:rPr>
          <w:b/>
        </w:rPr>
        <w:t>gerarEnsaio</w:t>
      </w:r>
      <w:r w:rsidR="00A81910">
        <w:rPr>
          <w:b/>
        </w:rPr>
        <w:t>.</w:t>
      </w:r>
    </w:p>
    <w:p w:rsidR="00A81910" w:rsidRDefault="00A81910" w:rsidP="00165E69">
      <w:pPr>
        <w:ind w:firstLine="284"/>
        <w:jc w:val="both"/>
        <w:rPr>
          <w:rFonts w:eastAsiaTheme="minorEastAsia"/>
        </w:rPr>
      </w:pPr>
      <w:r w:rsidRPr="00A81910">
        <w:t xml:space="preserve">A função </w:t>
      </w:r>
      <w:r w:rsidRPr="00A81910">
        <w:rPr>
          <w:b/>
        </w:rPr>
        <w:t>poucoHeterogeoC</w:t>
      </w:r>
      <w:r w:rsidRPr="00A81910">
        <w:t xml:space="preserve"> </w:t>
      </w:r>
      <w:r w:rsidR="00BD7925" w:rsidRPr="00A81910">
        <w:t xml:space="preserve">cria um </w:t>
      </w:r>
      <w:r w:rsidR="00BD7925" w:rsidRPr="000B3A79">
        <w:rPr>
          <w:i/>
        </w:rPr>
        <w:t>phantom</w:t>
      </w:r>
      <w:r w:rsidR="00BD7925" w:rsidRPr="00A81910">
        <w:t xml:space="preserve"> com </w:t>
      </w:r>
      <w:r w:rsidR="000B3A79" w:rsidRPr="00A81910">
        <w:t>uma baixa heterogeneidade</w:t>
      </w:r>
      <w:r w:rsidR="00BD7925" w:rsidRPr="00A81910">
        <w:t xml:space="preserve"> em velocidade </w:t>
      </w:r>
      <m:oMath>
        <m:r>
          <m:rPr>
            <m:sty m:val="p"/>
          </m:rPr>
          <w:rPr>
            <w:rFonts w:ascii="Cambria Math" w:hAnsi="Cambria Math"/>
          </w:rPr>
          <m:t>(c)</m:t>
        </m:r>
      </m:oMath>
      <w:r w:rsidR="00BD7925" w:rsidRPr="00A81910">
        <w:t xml:space="preserve"> e homogenia nos outros aspectos</w:t>
      </w:r>
      <w:r w:rsidR="001250C7" w:rsidRPr="00A81910">
        <w:t xml:space="preserve"> (densidade (</w:t>
      </w:r>
      <m:oMath>
        <m:r>
          <m:rPr>
            <m:sty m:val="p"/>
          </m:rPr>
          <w:rPr>
            <w:rFonts w:ascii="Cambria Math" w:hAnsi="Cambria Math"/>
          </w:rPr>
          <m:t xml:space="preserve"> ρ </m:t>
        </m:r>
      </m:oMath>
      <w:r w:rsidR="001250C7" w:rsidRPr="00A81910">
        <w:t xml:space="preserve">), </w:t>
      </w:r>
      <w:r w:rsidRPr="00A81910">
        <w:t xml:space="preserve">absorção </w:t>
      </w:r>
      <w:r w:rsidR="001250C7" w:rsidRPr="00A81910">
        <w:t>(</w:t>
      </w:r>
      <m:oMath>
        <m:r>
          <m:rPr>
            <m:sty m:val="p"/>
          </m:rPr>
          <w:rPr>
            <w:rFonts w:ascii="Cambria Math" w:hAnsi="Cambria Math"/>
          </w:rPr>
          <m:t>α</m:t>
        </m:r>
      </m:oMath>
      <w:r w:rsidR="001250C7" w:rsidRPr="00A81910">
        <w:t>))</w:t>
      </w:r>
      <w:r w:rsidRPr="00A81910">
        <w:t xml:space="preserve"> a partir </w:t>
      </w:r>
      <w:r w:rsidR="000B3A79" w:rsidRPr="00A81910">
        <w:t>das imagens</w:t>
      </w:r>
      <w:r w:rsidRPr="00A81910">
        <w:t xml:space="preserve"> de cada um dos órgãos da região </w:t>
      </w:r>
      <w:r w:rsidR="000B3A79" w:rsidRPr="00A81910">
        <w:t>torácica</w:t>
      </w:r>
      <w:r w:rsidRPr="00A81910">
        <w:t xml:space="preserve"> (torso, pulmões, cor</w:t>
      </w:r>
      <w:r w:rsidR="000B3A79">
        <w:t>a</w:t>
      </w:r>
      <w:r w:rsidRPr="00A81910">
        <w:t>ção e coluna)</w:t>
      </w:r>
      <w:r w:rsidR="001250C7" w:rsidRPr="00A81910">
        <w:t>.</w:t>
      </w:r>
      <w:r>
        <w:t xml:space="preserve"> Nessa função os parâmetros de entrada são o índice </w:t>
      </w:r>
      <w:r w:rsidR="000B3A79">
        <w:t>de con</w:t>
      </w:r>
      <w:r>
        <w:t xml:space="preserve">traste (I) que indica o contraste de cada um dos órgãos </w:t>
      </w:r>
      <w:r w:rsidR="000B3A79">
        <w:t xml:space="preserve">e o tamanho do </w:t>
      </w:r>
      <m:oMath>
        <m:r>
          <w:rPr>
            <w:rFonts w:ascii="Cambria Math" w:hAnsi="Cambria Math"/>
          </w:rPr>
          <m:t>grid</m:t>
        </m:r>
      </m:oMath>
      <w:r w:rsidR="000B3A79">
        <w:rPr>
          <w:rFonts w:eastAsiaTheme="minorEastAsia"/>
        </w:rPr>
        <w:t xml:space="preserve"> do </w:t>
      </w:r>
      <w:r w:rsidR="000B3A79" w:rsidRPr="000B3A79">
        <w:rPr>
          <w:rFonts w:eastAsiaTheme="minorEastAsia"/>
          <w:i/>
        </w:rPr>
        <w:t>phantom</w:t>
      </w:r>
      <w:r w:rsidR="000B3A79">
        <w:rPr>
          <w:rFonts w:eastAsiaTheme="minorEastAsia"/>
        </w:rPr>
        <w:t xml:space="preserve"> de saída.</w:t>
      </w:r>
    </w:p>
    <w:p w:rsidR="000B3A79" w:rsidRPr="001E3437" w:rsidRDefault="000B3A79" w:rsidP="00165E69">
      <w:pPr>
        <w:ind w:firstLine="284"/>
        <w:jc w:val="both"/>
      </w:pPr>
      <w:r>
        <w:rPr>
          <w:rFonts w:eastAsiaTheme="minorEastAsia"/>
        </w:rPr>
        <w:t xml:space="preserve">O </w:t>
      </w:r>
      <w:r w:rsidRPr="000B3A79">
        <w:rPr>
          <w:rFonts w:eastAsiaTheme="minorEastAsia"/>
          <w:i/>
        </w:rPr>
        <w:t>phantom</w:t>
      </w:r>
      <w:r>
        <w:rPr>
          <w:rFonts w:eastAsiaTheme="minorEastAsia"/>
        </w:rPr>
        <w:t xml:space="preserve"> criado é </w:t>
      </w:r>
      <w:r w:rsidRPr="001E3437">
        <w:rPr>
          <w:rFonts w:eastAsiaTheme="minorEastAsia"/>
        </w:rPr>
        <w:t>representado pelos 4 objetos de saída. O kgrid</w:t>
      </w:r>
      <w:r w:rsidRPr="001E3437">
        <w:rPr>
          <w:rFonts w:eastAsiaTheme="minorEastAsia"/>
          <w:i/>
        </w:rPr>
        <w:t>, q</w:t>
      </w:r>
      <w:r w:rsidRPr="001E3437">
        <w:rPr>
          <w:rFonts w:eastAsiaTheme="minorEastAsia"/>
        </w:rPr>
        <w:t xml:space="preserve">ue é o mesmo kgrid que o </w:t>
      </w:r>
      <w:r w:rsidRPr="001E3437">
        <w:rPr>
          <w:rFonts w:eastAsiaTheme="minorEastAsia"/>
          <w:i/>
        </w:rPr>
        <w:t>k-wave</w:t>
      </w:r>
      <w:r w:rsidRPr="001E3437">
        <w:rPr>
          <w:rFonts w:eastAsiaTheme="minorEastAsia"/>
        </w:rPr>
        <w:t xml:space="preserve"> requisita para simular a propagação de onda; o medium, idem ao anterior; o </w:t>
      </w:r>
      <w:r w:rsidRPr="001E3437">
        <w:t xml:space="preserve">mask que é uma que contém as máscaras de cada uma das 5 regiões (torso, pulmão, coração, coluna e meio); e o c_indice que contém os a velocidade do som em cada uma das </w:t>
      </w:r>
      <w:r w:rsidR="00165E69">
        <w:t xml:space="preserve">5 </w:t>
      </w:r>
      <w:r w:rsidRPr="001E3437">
        <w:t>regiões.</w:t>
      </w:r>
    </w:p>
    <w:p w:rsidR="00E30A00" w:rsidRDefault="000B3A79" w:rsidP="00165E69">
      <w:pPr>
        <w:ind w:firstLine="284"/>
        <w:jc w:val="both"/>
      </w:pPr>
      <w:r w:rsidRPr="001E3437">
        <w:t>A</w:t>
      </w:r>
      <w:r w:rsidR="001250C7" w:rsidRPr="001E3437">
        <w:t xml:space="preserve"> função </w:t>
      </w:r>
      <w:r w:rsidR="001250C7" w:rsidRPr="001E3437">
        <w:rPr>
          <w:b/>
        </w:rPr>
        <w:t>gerarEnsaio</w:t>
      </w:r>
      <w:r w:rsidR="00A81910" w:rsidRPr="001E3437">
        <w:t xml:space="preserve"> gera os sinais reais recebidos n</w:t>
      </w:r>
      <w:r w:rsidRPr="001E3437">
        <w:t xml:space="preserve">os sensores em torno do torso a partir de uma função de excitação. </w:t>
      </w:r>
      <w:r w:rsidR="001E3437" w:rsidRPr="001E3437">
        <w:t>As entradas</w:t>
      </w:r>
      <w:r w:rsidRPr="001E3437">
        <w:t xml:space="preserve"> da função são: </w:t>
      </w:r>
      <w:r w:rsidRPr="001E3437">
        <w:rPr>
          <w:rFonts w:eastAsiaTheme="minorEastAsia"/>
        </w:rPr>
        <w:t xml:space="preserve">kgrid; </w:t>
      </w:r>
      <w:r w:rsidR="001E3437">
        <w:rPr>
          <w:rFonts w:eastAsiaTheme="minorEastAsia"/>
        </w:rPr>
        <w:t>me</w:t>
      </w:r>
      <w:r w:rsidRPr="001E3437">
        <w:rPr>
          <w:rFonts w:eastAsiaTheme="minorEastAsia"/>
        </w:rPr>
        <w:t xml:space="preserve">dium; </w:t>
      </w:r>
      <w:r w:rsidRPr="001E3437">
        <w:t>func, que é a funç</w:t>
      </w:r>
      <w:r w:rsidR="001E3437" w:rsidRPr="001E3437">
        <w:t>ão d</w:t>
      </w:r>
      <w:r w:rsidR="001E3437">
        <w:t>e</w:t>
      </w:r>
      <w:r w:rsidR="001E3437" w:rsidRPr="001E3437">
        <w:t xml:space="preserve"> e</w:t>
      </w:r>
      <w:r w:rsidRPr="001E3437">
        <w:t xml:space="preserve">xcitação; tipoBorda, </w:t>
      </w:r>
      <w:r w:rsidR="001E3437">
        <w:t xml:space="preserve">que indica se os sensores estão presos ao torso ou formam um anel quadrado em torno ao torso; e </w:t>
      </w:r>
      <w:r w:rsidR="001E3437" w:rsidRPr="000B3A79">
        <w:t>nSource</w:t>
      </w:r>
      <w:r w:rsidR="001E3437">
        <w:t>, que diz o número de fontes emissoras igualmente espaçadas que estão ao longo da borda.</w:t>
      </w:r>
    </w:p>
    <w:p w:rsidR="001E3437" w:rsidRDefault="001E3437" w:rsidP="00165E69">
      <w:pPr>
        <w:ind w:firstLine="284"/>
        <w:jc w:val="both"/>
      </w:pPr>
      <w:r>
        <w:t xml:space="preserve">Internamente, a função gerarEnsaio, usa duas outras funções, a função </w:t>
      </w:r>
      <w:r w:rsidRPr="001E3437">
        <w:rPr>
          <w:b/>
        </w:rPr>
        <w:t>defineSouce</w:t>
      </w:r>
      <w:r>
        <w:rPr>
          <w:b/>
        </w:rPr>
        <w:t xml:space="preserve">, </w:t>
      </w:r>
      <w:r>
        <w:t xml:space="preserve">que define as fontes emissoras, e a função </w:t>
      </w:r>
      <w:r w:rsidRPr="001E3437">
        <w:rPr>
          <w:b/>
        </w:rPr>
        <w:t>defineSensor</w:t>
      </w:r>
      <w:r>
        <w:t>, que define os sensores.</w:t>
      </w:r>
    </w:p>
    <w:p w:rsidR="001E3437" w:rsidRDefault="001E3437" w:rsidP="00165E69">
      <w:pPr>
        <w:ind w:firstLine="284"/>
        <w:jc w:val="both"/>
      </w:pPr>
      <w:r>
        <w:t xml:space="preserve">Os resultados obtidos nos sensores em gerarEnsaio junto com os objetos obtidos em </w:t>
      </w:r>
      <w:r w:rsidRPr="001E3437">
        <w:t>poucoHeterogeoC</w:t>
      </w:r>
      <w:r>
        <w:t xml:space="preserve"> criam a estrutura ensaio que será usada nos próximos códigos.</w:t>
      </w:r>
    </w:p>
    <w:p w:rsidR="001E3437" w:rsidRDefault="001E3437" w:rsidP="00BD7925">
      <w:pPr>
        <w:ind w:firstLine="284"/>
      </w:pPr>
    </w:p>
    <w:p w:rsidR="00165E69" w:rsidRDefault="00165E69" w:rsidP="00165E69">
      <w:pPr>
        <w:pStyle w:val="Ttulo3"/>
        <w:jc w:val="both"/>
      </w:pPr>
      <w:r>
        <w:t>Códigos do problema inverso</w:t>
      </w:r>
    </w:p>
    <w:p w:rsidR="00165E69" w:rsidRPr="00165E69" w:rsidRDefault="00165E69" w:rsidP="00165E69">
      <w:pPr>
        <w:rPr>
          <w:b/>
        </w:rPr>
      </w:pPr>
    </w:p>
    <w:p w:rsidR="00165E69" w:rsidRDefault="00DD7723" w:rsidP="00BD7925">
      <w:pPr>
        <w:ind w:firstLine="284"/>
      </w:pPr>
      <w:r>
        <w:t>Existem duas maneiras de resolver o problema invers</w:t>
      </w:r>
      <w:r w:rsidR="004039C3">
        <w:t>o</w:t>
      </w:r>
      <w:r>
        <w:t>, uma que considerar que todos os sensores que estão em torno do torso existem e serão usados na resoluç</w:t>
      </w:r>
      <w:r w:rsidR="000814BF">
        <w:t>ão do problema inverso</w:t>
      </w:r>
      <w:r>
        <w:t>. Nesse caso a interpolação dos dados nos sensores é desnecessária.</w:t>
      </w:r>
    </w:p>
    <w:p w:rsidR="00DD7723" w:rsidRDefault="00DD7723" w:rsidP="00DD7723">
      <w:r>
        <w:tab/>
        <w:t xml:space="preserve">A segunda maneira é </w:t>
      </w:r>
      <w:r w:rsidR="000814BF">
        <w:t>considerar</w:t>
      </w:r>
      <w:r>
        <w:t xml:space="preserve"> que existem sensores apenas em alguns pontos da borda do torso. Assim</w:t>
      </w:r>
      <w:r w:rsidR="000814BF">
        <w:t>, deve-se</w:t>
      </w:r>
      <w:r>
        <w:t xml:space="preserve"> interpolar os dados disponíveis de modo que tenhamos informações em </w:t>
      </w:r>
      <w:r w:rsidR="000F7771">
        <w:t>toda a borda</w:t>
      </w:r>
      <w:r>
        <w:t xml:space="preserve"> do torso.</w:t>
      </w:r>
    </w:p>
    <w:p w:rsidR="00DD7723" w:rsidRDefault="00DD7723" w:rsidP="00DD7723">
      <w:pPr>
        <w:jc w:val="both"/>
        <w:rPr>
          <w:b/>
        </w:rPr>
      </w:pPr>
      <w:r>
        <w:tab/>
        <w:t xml:space="preserve">No primeiro caso deve-se usar as funções </w:t>
      </w:r>
      <w:r w:rsidRPr="00DD7723">
        <w:rPr>
          <w:b/>
        </w:rPr>
        <w:t>controladorTomografiaSimples</w:t>
      </w:r>
      <w:r>
        <w:rPr>
          <w:b/>
        </w:rPr>
        <w:t xml:space="preserve"> </w:t>
      </w:r>
      <w:r w:rsidRPr="00DD7723">
        <w:t xml:space="preserve">e </w:t>
      </w:r>
      <w:r w:rsidRPr="00DD7723">
        <w:rPr>
          <w:b/>
        </w:rPr>
        <w:t>tomografyIteration</w:t>
      </w:r>
      <w:r w:rsidR="000F2D05">
        <w:rPr>
          <w:b/>
        </w:rPr>
        <w:t xml:space="preserve">, </w:t>
      </w:r>
      <w:r w:rsidRPr="00DD7723">
        <w:t xml:space="preserve">enquanto </w:t>
      </w:r>
      <w:r>
        <w:t xml:space="preserve">no segundo caso usa-se as funções </w:t>
      </w:r>
      <w:r w:rsidRPr="00DD7723">
        <w:rPr>
          <w:b/>
        </w:rPr>
        <w:t>controladorTomografiaInterpolacao</w:t>
      </w:r>
      <w:r>
        <w:rPr>
          <w:b/>
        </w:rPr>
        <w:t xml:space="preserve">, </w:t>
      </w:r>
      <w:r w:rsidRPr="00DD7723">
        <w:rPr>
          <w:b/>
        </w:rPr>
        <w:t>interpolateSensorData</w:t>
      </w:r>
      <w:r>
        <w:rPr>
          <w:b/>
        </w:rPr>
        <w:t xml:space="preserve"> </w:t>
      </w:r>
      <w:r w:rsidRPr="00DD7723">
        <w:t>e</w:t>
      </w:r>
      <w:r>
        <w:rPr>
          <w:b/>
        </w:rPr>
        <w:t xml:space="preserve"> </w:t>
      </w:r>
      <w:r w:rsidRPr="00DD7723">
        <w:rPr>
          <w:b/>
        </w:rPr>
        <w:t>tomografyIteration</w:t>
      </w:r>
      <w:r>
        <w:rPr>
          <w:b/>
        </w:rPr>
        <w:t>.</w:t>
      </w:r>
    </w:p>
    <w:p w:rsidR="00DD7723" w:rsidRDefault="00DD7723" w:rsidP="004039C3">
      <w:pPr>
        <w:jc w:val="both"/>
        <w:rPr>
          <w:rFonts w:eastAsiaTheme="minorEastAsia"/>
        </w:rPr>
      </w:pPr>
      <w:r>
        <w:rPr>
          <w:b/>
        </w:rPr>
        <w:tab/>
      </w:r>
      <w:r>
        <w:t xml:space="preserve">A função </w:t>
      </w:r>
      <w:r w:rsidRPr="00DD7723">
        <w:rPr>
          <w:b/>
        </w:rPr>
        <w:t>controladorTomografia</w:t>
      </w:r>
      <w:r>
        <w:rPr>
          <w:b/>
        </w:rPr>
        <w:t xml:space="preserve">Simples </w:t>
      </w:r>
      <w:r w:rsidR="004039C3">
        <w:t xml:space="preserve">é responsável por definir as condições iniciais do problema inverso e por controlar a resolução deste. As condições de resolução compreendem a definição do </w:t>
      </w:r>
      <w:r w:rsidR="004039C3" w:rsidRPr="004039C3">
        <w:t>kgrid</w:t>
      </w:r>
      <w:r w:rsidR="004039C3">
        <w:t xml:space="preserve"> de resolução</w:t>
      </w:r>
      <w:r w:rsidR="004039C3">
        <w:rPr>
          <w:rFonts w:eastAsiaTheme="minorEastAsia"/>
        </w:rPr>
        <w:t xml:space="preserve">, dos sensores, das fontes emissoras e do meio inicial. </w:t>
      </w:r>
    </w:p>
    <w:p w:rsidR="004039C3" w:rsidRDefault="004039C3" w:rsidP="00B86DAE">
      <w:pPr>
        <w:jc w:val="both"/>
        <w:rPr>
          <w:rFonts w:eastAsiaTheme="minorEastAsia"/>
        </w:rPr>
      </w:pPr>
      <w:r>
        <w:rPr>
          <w:rFonts w:eastAsiaTheme="minorEastAsia"/>
        </w:rPr>
        <w:tab/>
        <w:t xml:space="preserve">Considera-se que o </w:t>
      </w:r>
      <m:oMath>
        <m:r>
          <m:rPr>
            <m:sty m:val="p"/>
          </m:rPr>
          <w:rPr>
            <w:rFonts w:ascii="Cambria Math" w:eastAsiaTheme="minorEastAsia" w:hAnsi="Cambria Math"/>
          </w:rPr>
          <m:t>kgrid</m:t>
        </m:r>
      </m:oMath>
      <w:r>
        <w:rPr>
          <w:rFonts w:eastAsiaTheme="minorEastAsia"/>
        </w:rPr>
        <w:t xml:space="preserve"> do problema inverso é menor que </w:t>
      </w:r>
      <m:oMath>
        <m:r>
          <m:rPr>
            <m:sty m:val="p"/>
          </m:rPr>
          <w:rPr>
            <w:rFonts w:ascii="Cambria Math" w:eastAsiaTheme="minorEastAsia" w:hAnsi="Cambria Math"/>
          </w:rPr>
          <m:t>kgrid</m:t>
        </m:r>
      </m:oMath>
      <w:r>
        <w:rPr>
          <w:rFonts w:eastAsiaTheme="minorEastAsia"/>
        </w:rPr>
        <w:t xml:space="preserve"> do ensaio e que os sensores e as fontes emissoras do problema estão localizad</w:t>
      </w:r>
      <w:r w:rsidR="000F7771">
        <w:rPr>
          <w:rFonts w:eastAsiaTheme="minorEastAsia"/>
        </w:rPr>
        <w:t>o</w:t>
      </w:r>
      <w:r>
        <w:rPr>
          <w:rFonts w:eastAsiaTheme="minorEastAsia"/>
        </w:rPr>
        <w:t xml:space="preserve">s na mesma posição cartesiana </w:t>
      </w:r>
      <w:r>
        <w:rPr>
          <w:rFonts w:eastAsiaTheme="minorEastAsia"/>
        </w:rPr>
        <w:lastRenderedPageBreak/>
        <w:t>que as fontes e sensores do ensaio. Para as fontes emissores isso não é um problema, mas para os sensores sim</w:t>
      </w:r>
      <w:r w:rsidR="000F7771">
        <w:rPr>
          <w:rFonts w:eastAsiaTheme="minorEastAsia"/>
        </w:rPr>
        <w:t>. Pois como</w:t>
      </w:r>
      <w:r>
        <w:rPr>
          <w:rFonts w:eastAsiaTheme="minorEastAsia"/>
        </w:rPr>
        <w:t xml:space="preserve"> o kgrid do problema é menor que a do ensaio</w:t>
      </w:r>
      <w:r w:rsidR="00B86DAE">
        <w:rPr>
          <w:rFonts w:eastAsiaTheme="minorEastAsia"/>
        </w:rPr>
        <w:t xml:space="preserve">, </w:t>
      </w:r>
      <w:r>
        <w:rPr>
          <w:rFonts w:eastAsiaTheme="minorEastAsia"/>
        </w:rPr>
        <w:t>os sensores</w:t>
      </w:r>
      <w:r w:rsidR="00B86DAE">
        <w:rPr>
          <w:rFonts w:eastAsiaTheme="minorEastAsia"/>
        </w:rPr>
        <w:t xml:space="preserve"> (números e contínuos)</w:t>
      </w:r>
      <w:r>
        <w:rPr>
          <w:rFonts w:eastAsiaTheme="minorEastAsia"/>
        </w:rPr>
        <w:t xml:space="preserve"> sobrepõem-se quando</w:t>
      </w:r>
      <w:r w:rsidR="00B86DAE">
        <w:rPr>
          <w:rFonts w:eastAsiaTheme="minorEastAsia"/>
        </w:rPr>
        <w:t xml:space="preserve"> rescaldos para o grid menor. Portanto, </w:t>
      </w:r>
      <w:r>
        <w:rPr>
          <w:rFonts w:eastAsiaTheme="minorEastAsia"/>
        </w:rPr>
        <w:t xml:space="preserve">o algoritmo </w:t>
      </w:r>
      <w:r w:rsidR="00B86DAE">
        <w:rPr>
          <w:rFonts w:eastAsiaTheme="minorEastAsia"/>
        </w:rPr>
        <w:t>deve decimar alguns sensores</w:t>
      </w:r>
      <w:r>
        <w:rPr>
          <w:rFonts w:eastAsiaTheme="minorEastAsia"/>
        </w:rPr>
        <w:t>.</w:t>
      </w:r>
    </w:p>
    <w:p w:rsidR="00B86DAE" w:rsidRDefault="00B86DAE" w:rsidP="00B86DAE">
      <w:pPr>
        <w:jc w:val="both"/>
        <w:rPr>
          <w:rFonts w:eastAsiaTheme="minorEastAsia"/>
        </w:rPr>
      </w:pPr>
      <w:r>
        <w:rPr>
          <w:rFonts w:eastAsiaTheme="minorEastAsia"/>
        </w:rPr>
        <w:tab/>
        <w:t>O meio inicial que o algoritmo tomará como partida pode ser de 3</w:t>
      </w:r>
      <w:r w:rsidR="000F2D05">
        <w:rPr>
          <w:rFonts w:eastAsiaTheme="minorEastAsia"/>
        </w:rPr>
        <w:t xml:space="preserve"> tipos:</w:t>
      </w:r>
      <w:r>
        <w:rPr>
          <w:rFonts w:eastAsiaTheme="minorEastAsia"/>
        </w:rPr>
        <w:t xml:space="preserve"> uma aproximação do objeto do ensaio, um meio neutro ou matriz com o índice de velocidade (c).</w:t>
      </w:r>
    </w:p>
    <w:p w:rsidR="00B86DAE" w:rsidRDefault="00B86DAE" w:rsidP="00B86DAE">
      <w:pPr>
        <w:jc w:val="both"/>
        <w:rPr>
          <w:rFonts w:eastAsiaTheme="minorEastAsia"/>
        </w:rPr>
      </w:pPr>
      <w:r>
        <w:rPr>
          <w:rFonts w:eastAsiaTheme="minorEastAsia"/>
        </w:rPr>
        <w:tab/>
        <w:t xml:space="preserve">A aproximação do objeto é obtida quando a entrada </w:t>
      </w:r>
      <w:r w:rsidRPr="00D711D4">
        <w:rPr>
          <w:rFonts w:eastAsiaTheme="minorEastAsia"/>
        </w:rPr>
        <w:t>cinicial</w:t>
      </w:r>
      <w:r>
        <w:rPr>
          <w:rFonts w:eastAsiaTheme="minorEastAsia"/>
        </w:rPr>
        <w:t xml:space="preserve"> é igual a 0, nesse caso, a função </w:t>
      </w:r>
      <w:r w:rsidRPr="00B86DAE">
        <w:rPr>
          <w:rFonts w:eastAsiaTheme="minorEastAsia"/>
          <w:b/>
        </w:rPr>
        <w:t>aproximacaoInicialPoucoHeterogeneoC</w:t>
      </w:r>
      <w:r>
        <w:rPr>
          <w:rFonts w:eastAsiaTheme="minorEastAsia"/>
          <w:b/>
        </w:rPr>
        <w:t xml:space="preserve"> </w:t>
      </w:r>
      <w:r>
        <w:rPr>
          <w:rFonts w:eastAsiaTheme="minorEastAsia"/>
        </w:rPr>
        <w:t>será chamada criando um meio inicial semelhante em forma e em índice ao objeto do ensaio. A semelhança entre o meio e o objeto é definida através das variáveis</w:t>
      </w:r>
      <w:r w:rsidR="000D3084">
        <w:rPr>
          <w:rFonts w:eastAsiaTheme="minorEastAsia"/>
        </w:rPr>
        <w:t xml:space="preserve">, </w:t>
      </w:r>
      <w:r>
        <w:rPr>
          <w:rFonts w:eastAsiaTheme="minorEastAsia"/>
        </w:rPr>
        <w:t xml:space="preserve">iterationForma, </w:t>
      </w:r>
      <w:r w:rsidRPr="00B86DAE">
        <w:rPr>
          <w:rFonts w:eastAsiaTheme="minorEastAsia"/>
        </w:rPr>
        <w:t xml:space="preserve">deslocamento </w:t>
      </w:r>
      <w:r>
        <w:rPr>
          <w:rFonts w:eastAsiaTheme="minorEastAsia"/>
        </w:rPr>
        <w:t>e cIntensity, internas a função.</w:t>
      </w:r>
      <w:r w:rsidR="000D3084">
        <w:rPr>
          <w:rFonts w:eastAsiaTheme="minorEastAsia"/>
        </w:rPr>
        <w:t xml:space="preserve"> </w:t>
      </w:r>
      <w:r>
        <w:rPr>
          <w:rFonts w:eastAsiaTheme="minorEastAsia"/>
        </w:rPr>
        <w:t>Portanto um hardconding é necessário para altera-las.</w:t>
      </w:r>
    </w:p>
    <w:p w:rsidR="00B86DAE" w:rsidRDefault="000D3084" w:rsidP="00B86DAE">
      <w:pPr>
        <w:jc w:val="both"/>
        <w:rPr>
          <w:rFonts w:eastAsiaTheme="minorEastAsia"/>
        </w:rPr>
      </w:pPr>
      <w:r>
        <w:tab/>
        <w:t xml:space="preserve">O meio neutro é ativado quando </w:t>
      </w:r>
      <w:r w:rsidRPr="000D3084">
        <w:rPr>
          <w:rFonts w:eastAsiaTheme="minorEastAsia"/>
        </w:rPr>
        <w:t>cinicial</w:t>
      </w:r>
      <w:r>
        <w:rPr>
          <w:rFonts w:eastAsiaTheme="minorEastAsia"/>
        </w:rPr>
        <w:t xml:space="preserve"> é igual a 1 e a matriz será usado caso cinicial seja diferente de 0 ou 1.</w:t>
      </w:r>
    </w:p>
    <w:p w:rsidR="004162BF" w:rsidRDefault="000F2D05" w:rsidP="004162BF">
      <w:pPr>
        <w:jc w:val="both"/>
      </w:pPr>
      <w:r>
        <w:tab/>
        <w:t xml:space="preserve">A função </w:t>
      </w:r>
      <w:r w:rsidRPr="00D711D4">
        <w:t>controladorTomografiaInterpolacao</w:t>
      </w:r>
      <w:r w:rsidR="004162BF">
        <w:t>, além das operações executas pela</w:t>
      </w:r>
      <w:r>
        <w:t xml:space="preserve"> função </w:t>
      </w:r>
      <w:r w:rsidRPr="00D711D4">
        <w:t>controladorTomografiaSimples</w:t>
      </w:r>
      <w:r w:rsidR="004162BF">
        <w:t xml:space="preserve">, ainda </w:t>
      </w:r>
      <w:r>
        <w:t>define quais são os sensores do ensaio</w:t>
      </w:r>
      <w:r w:rsidR="004162BF">
        <w:t xml:space="preserve"> que serão efetivamente usados e interpola os dados desses sensores.</w:t>
      </w:r>
    </w:p>
    <w:p w:rsidR="000F2D05" w:rsidRDefault="004162BF" w:rsidP="004162BF">
      <w:pPr>
        <w:jc w:val="both"/>
        <w:rPr>
          <w:b/>
        </w:rPr>
      </w:pPr>
      <w:r>
        <w:tab/>
        <w:t>Os sensores efetivamente usados representa</w:t>
      </w:r>
      <w:r w:rsidR="00362626">
        <w:t>m</w:t>
      </w:r>
      <w:r>
        <w:t xml:space="preserve"> os sensores que existiriam caso a simulação fosse real. Pois na realidade não dispomos de sensores contínuos no torso. Porém o algoritmo exige que exista</w:t>
      </w:r>
      <w:r w:rsidR="000342DB">
        <w:t>m</w:t>
      </w:r>
      <w:r>
        <w:t xml:space="preserve"> sensores em todo o entorno do torso. Logo, faz-se uma interpolação nos dados coletados nos sensores efetivamente usado de modo que os dados sejam espalhados para todos os sensores do torso. Para tal, usa-se a função</w:t>
      </w:r>
      <w:r w:rsidR="000F2D05">
        <w:t xml:space="preserve"> </w:t>
      </w:r>
      <w:r w:rsidR="000F2D05" w:rsidRPr="00DD7723">
        <w:rPr>
          <w:b/>
        </w:rPr>
        <w:t>interpolateSensorData</w:t>
      </w:r>
      <w:r w:rsidR="000F2D05">
        <w:rPr>
          <w:b/>
        </w:rPr>
        <w:t>.</w:t>
      </w:r>
    </w:p>
    <w:p w:rsidR="00311A1B" w:rsidRDefault="00311A1B" w:rsidP="000F2D05">
      <w:pPr>
        <w:jc w:val="both"/>
      </w:pPr>
      <w:r>
        <w:rPr>
          <w:b/>
        </w:rPr>
        <w:tab/>
      </w:r>
      <w:r w:rsidRPr="00311A1B">
        <w:t>O controle</w:t>
      </w:r>
      <w:r>
        <w:t xml:space="preserve"> do problema inverso é feito por meio de um laço de repetição </w:t>
      </w:r>
      <w:r w:rsidRPr="00D711D4">
        <w:rPr>
          <w:i/>
        </w:rPr>
        <w:t>for</w:t>
      </w:r>
      <w:r>
        <w:t xml:space="preserve"> que chama a função </w:t>
      </w:r>
      <w:r w:rsidRPr="00DD7723">
        <w:rPr>
          <w:b/>
        </w:rPr>
        <w:t>tomografyIteration</w:t>
      </w:r>
      <w:r>
        <w:rPr>
          <w:b/>
        </w:rPr>
        <w:t xml:space="preserve"> </w:t>
      </w:r>
      <w:r>
        <w:t>e com a saída dessa função calcula o aprimoramento do meio.</w:t>
      </w:r>
    </w:p>
    <w:p w:rsidR="00311A1B" w:rsidRDefault="00311A1B" w:rsidP="00D711D4">
      <w:pPr>
        <w:jc w:val="both"/>
      </w:pPr>
      <w:r>
        <w:tab/>
        <w:t xml:space="preserve">A função </w:t>
      </w:r>
      <w:r w:rsidRPr="00DD7723">
        <w:rPr>
          <w:b/>
        </w:rPr>
        <w:t>tomografyIteration</w:t>
      </w:r>
      <w:r>
        <w:rPr>
          <w:b/>
        </w:rPr>
        <w:t xml:space="preserve"> </w:t>
      </w:r>
      <w:r>
        <w:t>é responsável por executar a propagação da onda</w:t>
      </w:r>
      <w:r w:rsidR="000342DB">
        <w:t xml:space="preserve"> </w:t>
      </w:r>
      <m:oMath>
        <m:r>
          <w:rPr>
            <w:rFonts w:ascii="Cambria Math" w:hAnsi="Cambria Math"/>
          </w:rPr>
          <m:t>(</m:t>
        </m:r>
        <m:r>
          <w:rPr>
            <w:rFonts w:ascii="Cambria Math" w:hAnsi="Cambria Math"/>
          </w:rPr>
          <m:t>p</m:t>
        </m:r>
        <m:r>
          <w:rPr>
            <w:rFonts w:ascii="Cambria Math" w:hAnsi="Cambria Math"/>
          </w:rPr>
          <m:t>)</m:t>
        </m:r>
      </m:oMath>
      <w:r>
        <w:t>, a retropagação do resíduo</w:t>
      </w:r>
      <m:oMath>
        <m:r>
          <w:rPr>
            <w:rFonts w:ascii="Cambria Math" w:hAnsi="Cambria Math"/>
          </w:rPr>
          <m:t>(</m:t>
        </m:r>
        <m:r>
          <w:rPr>
            <w:rFonts w:ascii="Cambria Math" w:hAnsi="Cambria Math"/>
          </w:rPr>
          <m:t>z</m:t>
        </m:r>
        <m:r>
          <w:rPr>
            <w:rFonts w:ascii="Cambria Math" w:hAnsi="Cambria Math"/>
          </w:rPr>
          <m:t>)</m:t>
        </m:r>
        <m:r>
          <w:rPr>
            <w:rFonts w:ascii="Cambria Math" w:hAnsi="Cambria Math"/>
          </w:rPr>
          <m:t>(</m:t>
        </m:r>
        <m:r>
          <w:rPr>
            <w:rFonts w:ascii="Cambria Math" w:hAnsi="Cambria Math"/>
          </w:rPr>
          <m:t>d</m:t>
        </m:r>
        <m:r>
          <w:rPr>
            <w:rFonts w:ascii="Cambria Math" w:hAnsi="Cambria Math"/>
          </w:rPr>
          <m:t>ado</m:t>
        </m:r>
        <m:sSub>
          <m:sSubPr>
            <m:ctrlPr>
              <w:rPr>
                <w:rFonts w:ascii="Cambria Math" w:hAnsi="Cambria Math"/>
                <w:i/>
              </w:rPr>
            </m:ctrlPr>
          </m:sSubPr>
          <m:e>
            <m:r>
              <w:rPr>
                <w:rFonts w:ascii="Cambria Math" w:hAnsi="Cambria Math"/>
              </w:rPr>
              <m:t>s</m:t>
            </m:r>
          </m:e>
          <m:sub>
            <m:r>
              <w:rPr>
                <w:rFonts w:ascii="Cambria Math" w:hAnsi="Cambria Math"/>
              </w:rPr>
              <m:t xml:space="preserve">simulados </m:t>
            </m:r>
          </m:sub>
        </m:sSub>
        <m:r>
          <w:rPr>
            <w:rFonts w:ascii="Cambria Math" w:hAnsi="Cambria Math"/>
          </w:rPr>
          <m:t>– dado</m:t>
        </m:r>
        <m:sSub>
          <m:sSubPr>
            <m:ctrlPr>
              <w:rPr>
                <w:rFonts w:ascii="Cambria Math" w:hAnsi="Cambria Math"/>
                <w:i/>
              </w:rPr>
            </m:ctrlPr>
          </m:sSubPr>
          <m:e>
            <m:r>
              <w:rPr>
                <w:rFonts w:ascii="Cambria Math" w:hAnsi="Cambria Math"/>
              </w:rPr>
              <m:t>s</m:t>
            </m:r>
          </m:e>
          <m:sub>
            <m:r>
              <w:rPr>
                <w:rFonts w:ascii="Cambria Math" w:hAnsi="Cambria Math"/>
              </w:rPr>
              <m:t>reais</m:t>
            </m:r>
          </m:sub>
        </m:sSub>
        <m:r>
          <w:rPr>
            <w:rFonts w:ascii="Cambria Math" w:hAnsi="Cambria Math"/>
          </w:rPr>
          <m:t>)</m:t>
        </m:r>
      </m:oMath>
      <w:r>
        <w:rPr>
          <w:rFonts w:eastAsiaTheme="minorEastAsia"/>
        </w:rPr>
        <w:t xml:space="preserve"> e o cálculo de </w:t>
      </w:r>
      <m:oMath>
        <m:r>
          <w:rPr>
            <w:rFonts w:ascii="Cambria Math" w:eastAsiaTheme="minorEastAsia" w:hAnsi="Cambria Math" w:cs="Times New Roman"/>
          </w:rPr>
          <m:t xml:space="preserve">φ= </m:t>
        </m:r>
        <m:nary>
          <m:naryPr>
            <m:limLoc m:val="subSup"/>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T</m:t>
            </m:r>
          </m:sup>
          <m:e>
            <m:r>
              <m:rPr>
                <m:sty m:val="p"/>
              </m:rPr>
              <w:rPr>
                <w:rFonts w:ascii="Cambria Math" w:eastAsiaTheme="minorEastAsia" w:hAnsi="Cambria Math" w:cs="Times New Roman"/>
              </w:rPr>
              <m:t>Δ</m:t>
            </m:r>
            <m:r>
              <w:rPr>
                <w:rFonts w:ascii="Cambria Math" w:eastAsiaTheme="minorEastAsia" w:hAnsi="Cambria Math" w:cs="Times New Roman"/>
              </w:rPr>
              <m:t>p</m:t>
            </m:r>
          </m:e>
        </m:nary>
        <m:r>
          <w:rPr>
            <w:rFonts w:ascii="Cambria Math" w:eastAsiaTheme="minorEastAsia" w:hAnsi="Cambria Math" w:cs="Times New Roman"/>
          </w:rPr>
          <m:t>zdt</m:t>
        </m:r>
      </m:oMath>
      <w:r>
        <w:rPr>
          <w:rFonts w:eastAsiaTheme="minorEastAsia"/>
        </w:rPr>
        <w:t>. Sen</w:t>
      </w:r>
      <w:r w:rsidR="00D711D4">
        <w:rPr>
          <w:rFonts w:eastAsiaTheme="minorEastAsia"/>
        </w:rPr>
        <w:t>d</w:t>
      </w:r>
      <w:r>
        <w:rPr>
          <w:rFonts w:eastAsiaTheme="minorEastAsia"/>
        </w:rPr>
        <w:t xml:space="preserve">o </w:t>
      </w:r>
      <w:r w:rsidR="00D711D4">
        <w:rPr>
          <w:rFonts w:eastAsiaTheme="minorEastAsia"/>
        </w:rPr>
        <w:t>que este</w:t>
      </w:r>
      <w:r>
        <w:rPr>
          <w:rFonts w:eastAsiaTheme="minorEastAsia"/>
        </w:rPr>
        <w:t xml:space="preserve"> valor calculado </w:t>
      </w:r>
      <w:r w:rsidR="00D711D4">
        <w:rPr>
          <w:rFonts w:eastAsiaTheme="minorEastAsia"/>
        </w:rPr>
        <w:t xml:space="preserve">é </w:t>
      </w:r>
      <w:r>
        <w:rPr>
          <w:rFonts w:eastAsiaTheme="minorEastAsia"/>
        </w:rPr>
        <w:t>a saída da função.</w:t>
      </w:r>
      <w:r w:rsidR="00D711D4">
        <w:rPr>
          <w:rFonts w:eastAsiaTheme="minorEastAsia"/>
        </w:rPr>
        <w:t xml:space="preserve"> Usando essa</w:t>
      </w:r>
      <w:r>
        <w:rPr>
          <w:rFonts w:eastAsiaTheme="minorEastAsia"/>
        </w:rPr>
        <w:t xml:space="preserve"> saída</w:t>
      </w:r>
      <w:r w:rsidR="00D711D4">
        <w:rPr>
          <w:rFonts w:eastAsiaTheme="minorEastAsia"/>
        </w:rPr>
        <w:t>,</w:t>
      </w:r>
      <w:r>
        <w:rPr>
          <w:rFonts w:eastAsiaTheme="minorEastAsia"/>
        </w:rPr>
        <w:t xml:space="preserve"> a função </w:t>
      </w:r>
      <w:r w:rsidRPr="00311A1B">
        <w:t>controladorTomografia</w:t>
      </w:r>
      <w:r w:rsidR="00D711D4">
        <w:t>,</w:t>
      </w:r>
      <w:r>
        <w:t xml:space="preserve"> calcula o aprimoramento do meio através dos coeficientes </w:t>
      </w:r>
      <m:oMath>
        <m:r>
          <w:rPr>
            <w:rFonts w:ascii="Cambria Math" w:hAnsi="Cambria Math"/>
          </w:rPr>
          <m:t>ω</m:t>
        </m:r>
      </m:oMath>
      <w:r>
        <w:rPr>
          <w:rFonts w:eastAsiaTheme="minorEastAsia"/>
        </w:rPr>
        <w:t xml:space="preserve"> e </w:t>
      </w:r>
      <m:oMath>
        <m:r>
          <w:rPr>
            <w:rFonts w:ascii="Cambria Math" w:eastAsiaTheme="minorEastAsia" w:hAnsi="Cambria Math"/>
          </w:rPr>
          <m:t>α</m:t>
        </m:r>
      </m:oMath>
      <w:r>
        <w:rPr>
          <w:rFonts w:eastAsiaTheme="minorEastAsia"/>
        </w:rPr>
        <w:t>.</w:t>
      </w:r>
    </w:p>
    <w:p w:rsidR="00311A1B" w:rsidRDefault="00D711D4" w:rsidP="000F2D05">
      <w:pPr>
        <w:jc w:val="both"/>
      </w:pPr>
      <w:r>
        <w:rPr>
          <w:rFonts w:eastAsiaTheme="minorEastAsia"/>
        </w:rPr>
        <w:tab/>
        <w:t xml:space="preserve">Destaca-se que a função </w:t>
      </w:r>
      <w:r w:rsidRPr="00DD7723">
        <w:rPr>
          <w:b/>
        </w:rPr>
        <w:t>tomografyIteration</w:t>
      </w:r>
      <w:r>
        <w:rPr>
          <w:b/>
        </w:rPr>
        <w:t xml:space="preserve"> </w:t>
      </w:r>
      <w:r>
        <w:t xml:space="preserve">tem como entrada os dados reais de todos os sensores na borda do torso, logo </w:t>
      </w:r>
      <w:r w:rsidR="00A9462D">
        <w:t xml:space="preserve">a </w:t>
      </w:r>
      <w:r>
        <w:t>interpolação deve ocorrer antes da chamada da função. Assim, no caso inte</w:t>
      </w:r>
      <w:r w:rsidR="00A9462D">
        <w:t>r</w:t>
      </w:r>
      <w:r>
        <w:t>polante o laço for executa três tarefas</w:t>
      </w:r>
      <w:r w:rsidR="00903F68">
        <w:t>(enquanto no caso simples, apenas as duas últimas são realizadas)</w:t>
      </w:r>
      <w:r>
        <w:t>:</w:t>
      </w:r>
    </w:p>
    <w:p w:rsidR="00D711D4" w:rsidRPr="00D711D4" w:rsidRDefault="00D711D4" w:rsidP="00D711D4">
      <w:pPr>
        <w:pStyle w:val="PargrafodaLista"/>
        <w:numPr>
          <w:ilvl w:val="0"/>
          <w:numId w:val="20"/>
        </w:numPr>
        <w:ind w:left="567" w:hanging="567"/>
        <w:jc w:val="both"/>
        <w:rPr>
          <w:rFonts w:eastAsiaTheme="minorEastAsia"/>
        </w:rPr>
      </w:pPr>
      <w:r>
        <w:t xml:space="preserve">Interpola os dados dos sensores efetivamente, espalhando a informação para todos os sensores na borda do torso (função </w:t>
      </w:r>
      <w:r w:rsidRPr="00D711D4">
        <w:t>interpolateSensorData</w:t>
      </w:r>
      <w:r>
        <w:t>)</w:t>
      </w:r>
    </w:p>
    <w:p w:rsidR="00D711D4" w:rsidRDefault="00D711D4" w:rsidP="00D711D4">
      <w:pPr>
        <w:pStyle w:val="PargrafodaLista"/>
        <w:numPr>
          <w:ilvl w:val="0"/>
          <w:numId w:val="20"/>
        </w:numPr>
        <w:ind w:left="567" w:hanging="567"/>
        <w:jc w:val="both"/>
        <w:rPr>
          <w:rFonts w:eastAsiaTheme="minorEastAsia"/>
        </w:rPr>
      </w:pPr>
      <w:r>
        <w:rPr>
          <w:rFonts w:eastAsiaTheme="minorEastAsia"/>
        </w:rPr>
        <w:t xml:space="preserve">Calcula a integral de </w:t>
      </w:r>
      <m:oMath>
        <m:r>
          <w:rPr>
            <w:rFonts w:ascii="Cambria Math" w:eastAsiaTheme="minorEastAsia" w:hAnsi="Cambria Math" w:cs="Times New Roman"/>
          </w:rPr>
          <m:t xml:space="preserve">φ= </m:t>
        </m:r>
        <m:nary>
          <m:naryPr>
            <m:limLoc m:val="subSup"/>
            <m:ctrlPr>
              <w:rPr>
                <w:rFonts w:ascii="Cambria Math" w:eastAsiaTheme="minorEastAsia" w:hAnsi="Cambria Math" w:cs="Times New Roman"/>
                <w:i/>
              </w:rPr>
            </m:ctrlPr>
          </m:naryPr>
          <m:sub>
            <m:r>
              <w:rPr>
                <w:rFonts w:ascii="Cambria Math" w:eastAsiaTheme="minorEastAsia" w:hAnsi="Cambria Math" w:cs="Times New Roman"/>
              </w:rPr>
              <m:t>0</m:t>
            </m:r>
          </m:sub>
          <m:sup>
            <m:r>
              <w:rPr>
                <w:rFonts w:ascii="Cambria Math" w:eastAsiaTheme="minorEastAsia" w:hAnsi="Cambria Math" w:cs="Times New Roman"/>
              </w:rPr>
              <m:t>T</m:t>
            </m:r>
          </m:sup>
          <m:e>
            <m:r>
              <m:rPr>
                <m:sty m:val="p"/>
              </m:rPr>
              <w:rPr>
                <w:rFonts w:ascii="Cambria Math" w:eastAsiaTheme="minorEastAsia" w:hAnsi="Cambria Math" w:cs="Times New Roman"/>
              </w:rPr>
              <m:t>Δ</m:t>
            </m:r>
            <m:r>
              <w:rPr>
                <w:rFonts w:ascii="Cambria Math" w:eastAsiaTheme="minorEastAsia" w:hAnsi="Cambria Math" w:cs="Times New Roman"/>
              </w:rPr>
              <m:t>p</m:t>
            </m:r>
          </m:e>
        </m:nary>
        <m:r>
          <w:rPr>
            <w:rFonts w:ascii="Cambria Math" w:eastAsiaTheme="minorEastAsia" w:hAnsi="Cambria Math" w:cs="Times New Roman"/>
          </w:rPr>
          <m:t>zdt</m:t>
        </m:r>
      </m:oMath>
      <w:r>
        <w:rPr>
          <w:rFonts w:eastAsiaTheme="minorEastAsia"/>
        </w:rPr>
        <w:t xml:space="preserve"> (função </w:t>
      </w:r>
      <w:r w:rsidRPr="00D711D4">
        <w:t>tomografyIteration</w:t>
      </w:r>
      <w:r>
        <w:rPr>
          <w:rFonts w:eastAsiaTheme="minorEastAsia"/>
        </w:rPr>
        <w:t>)</w:t>
      </w:r>
    </w:p>
    <w:p w:rsidR="00D711D4" w:rsidRDefault="00D711D4" w:rsidP="00D711D4">
      <w:pPr>
        <w:pStyle w:val="PargrafodaLista"/>
        <w:numPr>
          <w:ilvl w:val="0"/>
          <w:numId w:val="20"/>
        </w:numPr>
        <w:ind w:left="567" w:hanging="567"/>
        <w:jc w:val="both"/>
        <w:rPr>
          <w:rFonts w:eastAsiaTheme="minorEastAsia"/>
        </w:rPr>
      </w:pPr>
      <w:r>
        <w:rPr>
          <w:rFonts w:eastAsiaTheme="minorEastAsia"/>
        </w:rPr>
        <w:t>Cal</w:t>
      </w:r>
      <w:r w:rsidR="00903F68">
        <w:rPr>
          <w:rFonts w:eastAsiaTheme="minorEastAsia"/>
        </w:rPr>
        <w:t>c</w:t>
      </w:r>
      <w:r>
        <w:rPr>
          <w:rFonts w:eastAsiaTheme="minorEastAsia"/>
        </w:rPr>
        <w:t xml:space="preserve">ula o aprimoramento </w:t>
      </w:r>
      <m:oMath>
        <m:acc>
          <m:accPr>
            <m:chr m:val="̃"/>
            <m:ctrlPr>
              <w:rPr>
                <w:rFonts w:ascii="Cambria Math" w:eastAsiaTheme="minorEastAsia" w:hAnsi="Cambria Math" w:cs="Times New Roman"/>
                <w:i/>
              </w:rPr>
            </m:ctrlPr>
          </m:accPr>
          <m:e>
            <m:sSubSup>
              <m:sSubSupPr>
                <m:ctrlPr>
                  <w:rPr>
                    <w:rFonts w:ascii="Cambria Math" w:eastAsiaTheme="minorEastAsia" w:hAnsi="Cambria Math" w:cs="Times New Roman"/>
                    <w:i/>
                  </w:rPr>
                </m:ctrlPr>
              </m:sSubSupPr>
              <m:e>
                <m:r>
                  <w:rPr>
                    <w:rFonts w:ascii="Cambria Math" w:eastAsiaTheme="minorEastAsia" w:hAnsi="Cambria Math" w:cs="Times New Roman"/>
                  </w:rPr>
                  <m:t>R</m:t>
                </m:r>
              </m:e>
              <m:sub>
                <m:r>
                  <w:rPr>
                    <w:rFonts w:ascii="Cambria Math" w:eastAsiaTheme="minorEastAsia" w:hAnsi="Cambria Math" w:cs="Times New Roman"/>
                  </w:rPr>
                  <m:t>j</m:t>
                </m:r>
              </m:sub>
              <m:sup>
                <m:r>
                  <w:rPr>
                    <w:rFonts w:ascii="Cambria Math" w:eastAsiaTheme="minorEastAsia" w:hAnsi="Cambria Math" w:cs="Times New Roman"/>
                  </w:rPr>
                  <m:t>'</m:t>
                </m:r>
              </m:sup>
            </m:sSubSup>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f</m:t>
                    </m:r>
                  </m:e>
                </m:d>
              </m:e>
              <m:sup>
                <m:r>
                  <w:rPr>
                    <w:rFonts w:ascii="Cambria Math" w:eastAsiaTheme="minorEastAsia" w:hAnsi="Cambria Math" w:cs="Times New Roman"/>
                  </w:rPr>
                  <m:t>*</m:t>
                </m:r>
              </m:sup>
            </m:sSup>
          </m:e>
        </m:acc>
        <m:r>
          <w:rPr>
            <w:rFonts w:ascii="Cambria Math" w:eastAsiaTheme="minorEastAsia" w:hAnsi="Cambria Math" w:cs="Times New Roman"/>
          </w:rPr>
          <m:t>=ω*(φ-α</m:t>
        </m:r>
        <m:acc>
          <m:accPr>
            <m:chr m:val="̅"/>
            <m:ctrlPr>
              <w:rPr>
                <w:rFonts w:ascii="Cambria Math" w:eastAsiaTheme="minorEastAsia" w:hAnsi="Cambria Math" w:cs="Times New Roman"/>
                <w:i/>
              </w:rPr>
            </m:ctrlPr>
          </m:accPr>
          <m:e>
            <m:r>
              <w:rPr>
                <w:rFonts w:ascii="Cambria Math" w:eastAsiaTheme="minorEastAsia" w:hAnsi="Cambria Math" w:cs="Times New Roman"/>
              </w:rPr>
              <m:t>φ</m:t>
            </m:r>
          </m:e>
        </m:acc>
        <m:r>
          <w:rPr>
            <w:rFonts w:ascii="Cambria Math" w:eastAsiaTheme="minorEastAsia" w:hAnsi="Cambria Math" w:cs="Times New Roman"/>
          </w:rPr>
          <m:t>)</m:t>
        </m:r>
      </m:oMath>
    </w:p>
    <w:p w:rsidR="0016645F" w:rsidRDefault="0016645F" w:rsidP="0016645F">
      <w:pPr>
        <w:jc w:val="both"/>
        <w:rPr>
          <w:rFonts w:eastAsiaTheme="minorEastAsia"/>
        </w:rPr>
      </w:pPr>
    </w:p>
    <w:p w:rsidR="0016645F" w:rsidRDefault="0016645F" w:rsidP="0016645F">
      <w:pPr>
        <w:jc w:val="both"/>
        <w:rPr>
          <w:rFonts w:eastAsiaTheme="minorEastAsia"/>
        </w:rPr>
      </w:pPr>
    </w:p>
    <w:p w:rsidR="0016645F" w:rsidRDefault="0016645F" w:rsidP="0016645F">
      <w:pPr>
        <w:pStyle w:val="Ttulo3"/>
      </w:pPr>
      <w:r>
        <w:lastRenderedPageBreak/>
        <w:t xml:space="preserve">Códigos </w:t>
      </w:r>
      <w:r>
        <w:t>de resposta</w:t>
      </w:r>
    </w:p>
    <w:p w:rsidR="0016645F" w:rsidRDefault="0016645F" w:rsidP="0016645F"/>
    <w:p w:rsidR="0016645F" w:rsidRDefault="0016645F" w:rsidP="0016645F">
      <w:r>
        <w:tab/>
        <w:t>Os códigos que geram respostas são bem simples e consistem de uma função e um script. A função é o calculam-se que calcula o MSE e o NMSE de cada uma das regiões (p</w:t>
      </w:r>
      <w:r w:rsidRPr="0016645F">
        <w:t>ulm</w:t>
      </w:r>
      <w:r>
        <w:t>ões</w:t>
      </w:r>
      <w:r w:rsidRPr="0016645F">
        <w:t>, coração, coluna</w:t>
      </w:r>
      <w:r>
        <w:t xml:space="preserve"> e </w:t>
      </w:r>
      <w:r w:rsidRPr="0016645F">
        <w:t>meio</w:t>
      </w:r>
      <w:r>
        <w:t>) partindo do ensaio e da resposta do algoritmo.</w:t>
      </w:r>
    </w:p>
    <w:p w:rsidR="0016645F" w:rsidRDefault="0016645F" w:rsidP="0016645F">
      <w:r>
        <w:tab/>
        <w:t>O script apenas gera os gráficos do MSE, do NMSE da correlação e do residual do algoritmo para cada iteração.</w:t>
      </w:r>
    </w:p>
    <w:p w:rsidR="008C6B32" w:rsidRDefault="008C6B32" w:rsidP="0016645F">
      <w:r>
        <w:tab/>
        <w:t>Abaixo segue uma figura que indica todos os códigos e as dependência que eles têm entre si</w:t>
      </w:r>
      <w:r w:rsidR="006D5C75">
        <w:t>. As caixas com traçado continuo representam os códigos de maior importância, enquanto os tracejados são os códigos auxiliares.</w:t>
      </w:r>
    </w:p>
    <w:p w:rsidR="006D5C75" w:rsidRDefault="008C6B32" w:rsidP="006D5C75">
      <w:pPr>
        <w:keepNext/>
        <w:jc w:val="center"/>
      </w:pPr>
      <w:r>
        <w:rPr>
          <w:noProof/>
          <w:lang w:eastAsia="pt-BR"/>
        </w:rPr>
        <w:drawing>
          <wp:inline distT="0" distB="0" distL="0" distR="0" wp14:anchorId="09C63F7B" wp14:editId="157E0B3B">
            <wp:extent cx="5723224" cy="4222143"/>
            <wp:effectExtent l="0" t="0" r="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9465" t="7612" r="30013" b="26097"/>
                    <a:stretch/>
                  </pic:blipFill>
                  <pic:spPr bwMode="auto">
                    <a:xfrm>
                      <a:off x="0" y="0"/>
                      <a:ext cx="5754070" cy="4244899"/>
                    </a:xfrm>
                    <a:prstGeom prst="rect">
                      <a:avLst/>
                    </a:prstGeom>
                    <a:ln>
                      <a:noFill/>
                    </a:ln>
                    <a:extLst>
                      <a:ext uri="{53640926-AAD7-44D8-BBD7-CCE9431645EC}">
                        <a14:shadowObscured xmlns:a14="http://schemas.microsoft.com/office/drawing/2010/main"/>
                      </a:ext>
                    </a:extLst>
                  </pic:spPr>
                </pic:pic>
              </a:graphicData>
            </a:graphic>
          </wp:inline>
        </w:drawing>
      </w:r>
    </w:p>
    <w:p w:rsidR="0016645F" w:rsidRPr="0016645F" w:rsidRDefault="006D5C75" w:rsidP="006D5C75">
      <w:pPr>
        <w:pStyle w:val="Legenda"/>
        <w:jc w:val="center"/>
      </w:pPr>
      <w:r>
        <w:t xml:space="preserve">Figura </w:t>
      </w:r>
      <w:fldSimple w:instr=" STYLEREF 1 \s ">
        <w:r>
          <w:rPr>
            <w:noProof/>
          </w:rPr>
          <w:t>5</w:t>
        </w:r>
      </w:fldSimple>
      <w:r>
        <w:t>.</w:t>
      </w:r>
      <w:fldSimple w:instr=" SEQ Figura \* ARABIC \s 1 ">
        <w:r>
          <w:rPr>
            <w:noProof/>
          </w:rPr>
          <w:t>28</w:t>
        </w:r>
      </w:fldSimple>
      <w:r>
        <w:t xml:space="preserve"> Diagrama de blocos da estrutura do código do algoritmo de reconstrução tomográfico</w:t>
      </w:r>
      <w:bookmarkStart w:id="52" w:name="_GoBack"/>
      <w:bookmarkEnd w:id="52"/>
    </w:p>
    <w:p w:rsidR="007F40DF" w:rsidRPr="007E4262" w:rsidRDefault="007F40DF" w:rsidP="00ED6D0B">
      <w:pPr>
        <w:spacing w:after="120" w:line="360" w:lineRule="auto"/>
        <w:ind w:firstLine="360"/>
        <w:jc w:val="both"/>
        <w:rPr>
          <w:rFonts w:eastAsia="Times New Roman" w:cs="Times New Roman"/>
          <w:kern w:val="3"/>
          <w:lang w:eastAsia="zh-CN"/>
        </w:rPr>
      </w:pPr>
      <w:r w:rsidRPr="007E4262">
        <w:rPr>
          <w:rFonts w:eastAsia="Times New Roman" w:cs="Times New Roman"/>
          <w:kern w:val="3"/>
          <w:lang w:eastAsia="zh-CN"/>
        </w:rPr>
        <w:br w:type="page"/>
      </w:r>
    </w:p>
    <w:p w:rsidR="007471ED" w:rsidRPr="007E4262" w:rsidRDefault="00216373" w:rsidP="00ED6D0B">
      <w:pPr>
        <w:pStyle w:val="Ttulo1"/>
        <w:spacing w:after="120" w:line="360" w:lineRule="auto"/>
        <w:rPr>
          <w:rFonts w:eastAsiaTheme="minorEastAsia" w:cs="Times New Roman"/>
        </w:rPr>
      </w:pPr>
      <w:bookmarkStart w:id="53" w:name="_Toc451717451"/>
      <w:r w:rsidRPr="007E4262">
        <w:rPr>
          <w:rFonts w:eastAsiaTheme="minorEastAsia" w:cs="Times New Roman"/>
        </w:rPr>
        <w:lastRenderedPageBreak/>
        <w:t>BIBLIOGRAFIA</w:t>
      </w:r>
      <w:bookmarkEnd w:id="53"/>
    </w:p>
    <w:p w:rsidR="004A51EE" w:rsidRPr="007E4262" w:rsidRDefault="004A51EE" w:rsidP="00ED6D0B">
      <w:pPr>
        <w:tabs>
          <w:tab w:val="left" w:pos="5289"/>
        </w:tabs>
        <w:spacing w:after="120" w:line="360" w:lineRule="auto"/>
        <w:jc w:val="both"/>
        <w:rPr>
          <w:rFonts w:eastAsiaTheme="minorEastAsia" w:cs="Times New Roman"/>
        </w:rPr>
      </w:pPr>
    </w:p>
    <w:p w:rsidR="009A6079" w:rsidRPr="007E4262" w:rsidRDefault="009A6079" w:rsidP="00ED6D0B">
      <w:pPr>
        <w:tabs>
          <w:tab w:val="left" w:pos="5289"/>
        </w:tabs>
        <w:spacing w:after="120" w:line="360" w:lineRule="auto"/>
        <w:jc w:val="both"/>
        <w:rPr>
          <w:rFonts w:eastAsiaTheme="minorEastAsia" w:cs="Times New Roman"/>
          <w:lang w:val="en-US"/>
        </w:rPr>
      </w:pPr>
      <w:r w:rsidRPr="007E4262">
        <w:rPr>
          <w:rFonts w:eastAsiaTheme="minorEastAsia" w:cs="Times New Roman"/>
          <w:lang w:val="en-US"/>
        </w:rPr>
        <w:t xml:space="preserve">[#1] </w:t>
      </w:r>
      <w:r w:rsidR="00CE537B" w:rsidRPr="007E4262">
        <w:rPr>
          <w:rFonts w:eastAsiaTheme="minorEastAsia" w:cs="Times New Roman"/>
          <w:lang w:val="en-US"/>
        </w:rPr>
        <w:t>A. Hormati, I. Jovanovíc, O. Roy, M. Vetterli</w:t>
      </w:r>
      <w:r w:rsidRPr="007E4262">
        <w:rPr>
          <w:rFonts w:eastAsiaTheme="minorEastAsia" w:cs="Times New Roman"/>
          <w:lang w:val="en-US"/>
        </w:rPr>
        <w:t>Robust Ultrasound Travel-time Tomography Using the Bent Ray Model</w:t>
      </w:r>
      <w:r w:rsidR="00CE537B" w:rsidRPr="007E4262">
        <w:rPr>
          <w:rFonts w:eastAsiaTheme="minorEastAsia" w:cs="Times New Roman"/>
          <w:lang w:val="en-US"/>
        </w:rPr>
        <w:t>. Proc. of SPIE Vol. 7629 76290I-1. (2010)</w:t>
      </w:r>
    </w:p>
    <w:p w:rsidR="00CE537B" w:rsidRPr="007E4262" w:rsidRDefault="00343C1C" w:rsidP="00ED6D0B">
      <w:pPr>
        <w:tabs>
          <w:tab w:val="left" w:pos="5289"/>
        </w:tabs>
        <w:spacing w:after="120" w:line="360" w:lineRule="auto"/>
        <w:jc w:val="both"/>
        <w:rPr>
          <w:rFonts w:eastAsiaTheme="minorEastAsia" w:cs="Times New Roman"/>
          <w:lang w:val="en-US"/>
        </w:rPr>
      </w:pPr>
      <w:r w:rsidRPr="007E4262">
        <w:rPr>
          <w:rFonts w:eastAsiaTheme="minorEastAsia" w:cs="Times New Roman"/>
          <w:lang w:val="en-US"/>
        </w:rPr>
        <w:t xml:space="preserve">[#2] </w:t>
      </w:r>
      <w:r w:rsidR="00CE537B" w:rsidRPr="007E4262">
        <w:rPr>
          <w:rFonts w:eastAsiaTheme="minorEastAsia" w:cs="Times New Roman"/>
          <w:lang w:val="en-US"/>
        </w:rPr>
        <w:t xml:space="preserve">P. Lasaygues, R. Guillermin, J. Lefebvre. </w:t>
      </w:r>
      <w:r w:rsidRPr="007E4262">
        <w:rPr>
          <w:rFonts w:eastAsiaTheme="minorEastAsia" w:cs="Times New Roman"/>
          <w:lang w:val="en-US"/>
        </w:rPr>
        <w:t>Ultrasonic Com</w:t>
      </w:r>
      <w:r w:rsidR="00CE537B" w:rsidRPr="007E4262">
        <w:rPr>
          <w:rFonts w:eastAsiaTheme="minorEastAsia" w:cs="Times New Roman"/>
          <w:lang w:val="en-US"/>
        </w:rPr>
        <w:t>puted Tomography. Bone Quantitative Ultrasound, Springer, pp.441-459, 2010.</w:t>
      </w:r>
    </w:p>
    <w:p w:rsidR="00343C1C" w:rsidRPr="007E4262" w:rsidRDefault="00343C1C" w:rsidP="00ED6D0B">
      <w:pPr>
        <w:tabs>
          <w:tab w:val="left" w:pos="5289"/>
        </w:tabs>
        <w:spacing w:after="120" w:line="360" w:lineRule="auto"/>
        <w:jc w:val="both"/>
        <w:rPr>
          <w:rFonts w:eastAsiaTheme="minorEastAsia" w:cs="Times New Roman"/>
          <w:lang w:val="en-US"/>
        </w:rPr>
      </w:pPr>
      <w:r w:rsidRPr="007E4262">
        <w:rPr>
          <w:rFonts w:eastAsiaTheme="minorEastAsia" w:cs="Times New Roman"/>
          <w:lang w:val="en-US"/>
        </w:rPr>
        <w:t xml:space="preserve">[#3] </w:t>
      </w:r>
      <w:r w:rsidR="00CE537B" w:rsidRPr="007E4262">
        <w:rPr>
          <w:rFonts w:eastAsiaTheme="minorEastAsia" w:cs="Times New Roman"/>
          <w:lang w:val="en-US"/>
        </w:rPr>
        <w:t xml:space="preserve">Malcolm Slaney and A.C.Kak. </w:t>
      </w:r>
      <w:r w:rsidRPr="007E4262">
        <w:rPr>
          <w:rFonts w:eastAsiaTheme="minorEastAsia" w:cs="Times New Roman"/>
          <w:lang w:val="en-US"/>
        </w:rPr>
        <w:t xml:space="preserve">Diffraction Tomography </w:t>
      </w:r>
      <w:r w:rsidR="00F760F3" w:rsidRPr="007E4262">
        <w:rPr>
          <w:rFonts w:eastAsiaTheme="minorEastAsia" w:cs="Times New Roman"/>
          <w:lang w:val="en-US"/>
        </w:rPr>
        <w:t>(1989)</w:t>
      </w:r>
    </w:p>
    <w:p w:rsidR="00343C1C" w:rsidRPr="007E4262" w:rsidRDefault="00343C1C" w:rsidP="00ED6D0B">
      <w:pPr>
        <w:tabs>
          <w:tab w:val="left" w:pos="5289"/>
        </w:tabs>
        <w:spacing w:after="120" w:line="360" w:lineRule="auto"/>
        <w:jc w:val="both"/>
        <w:rPr>
          <w:rFonts w:eastAsiaTheme="minorEastAsia" w:cs="Times New Roman"/>
          <w:lang w:val="en-US"/>
        </w:rPr>
      </w:pPr>
      <w:r w:rsidRPr="007E4262">
        <w:rPr>
          <w:rFonts w:eastAsiaTheme="minorEastAsia" w:cs="Times New Roman"/>
          <w:lang w:val="en-US"/>
        </w:rPr>
        <w:t xml:space="preserve">[#4] </w:t>
      </w:r>
      <w:r w:rsidR="00CE537B" w:rsidRPr="007E4262">
        <w:rPr>
          <w:rFonts w:eastAsiaTheme="minorEastAsia" w:cs="Times New Roman"/>
          <w:lang w:val="en-US"/>
        </w:rPr>
        <w:t xml:space="preserve">C. Dong, Yuanwei Jin </w:t>
      </w:r>
      <w:r w:rsidRPr="007E4262">
        <w:rPr>
          <w:rFonts w:eastAsiaTheme="minorEastAsia" w:cs="Times New Roman"/>
          <w:lang w:val="en-US"/>
        </w:rPr>
        <w:t>MIMO Nonlinear Ultrasonic Tomography by Propagation and Backpropagation Method</w:t>
      </w:r>
      <w:r w:rsidR="00CE537B" w:rsidRPr="007E4262">
        <w:rPr>
          <w:rFonts w:eastAsiaTheme="minorEastAsia" w:cs="Times New Roman"/>
          <w:lang w:val="en-US"/>
        </w:rPr>
        <w:t>. ieee transactions on image processing, vol. 22, no. 3, march 2013</w:t>
      </w:r>
    </w:p>
    <w:p w:rsidR="00343C1C" w:rsidRPr="007E4262" w:rsidRDefault="007E537E" w:rsidP="00ED6D0B">
      <w:pPr>
        <w:tabs>
          <w:tab w:val="left" w:pos="5289"/>
        </w:tabs>
        <w:spacing w:after="120" w:line="360" w:lineRule="auto"/>
        <w:jc w:val="both"/>
        <w:rPr>
          <w:rFonts w:eastAsiaTheme="minorEastAsia" w:cs="Times New Roman"/>
          <w:lang w:val="en-US"/>
        </w:rPr>
      </w:pPr>
      <w:r w:rsidRPr="007E4262">
        <w:rPr>
          <w:rFonts w:eastAsiaTheme="minorEastAsia" w:cs="Times New Roman"/>
          <w:lang w:val="en-US"/>
        </w:rPr>
        <w:t>[#5] K-wave user manual</w:t>
      </w:r>
    </w:p>
    <w:p w:rsidR="001C6060" w:rsidRPr="007E4262" w:rsidRDefault="001C6060" w:rsidP="00ED6D0B">
      <w:pPr>
        <w:tabs>
          <w:tab w:val="left" w:pos="5289"/>
        </w:tabs>
        <w:spacing w:after="120" w:line="360" w:lineRule="auto"/>
        <w:jc w:val="both"/>
        <w:rPr>
          <w:rFonts w:eastAsiaTheme="minorEastAsia" w:cs="Times New Roman"/>
          <w:lang w:val="en-US"/>
        </w:rPr>
      </w:pPr>
      <w:r w:rsidRPr="007E4262">
        <w:rPr>
          <w:rFonts w:eastAsiaTheme="minorEastAsia" w:cs="Times New Roman"/>
          <w:lang w:val="en-US"/>
        </w:rPr>
        <w:t>[#6] B. E. Treeby and B. T. Cox, “Modeling power law absorption and dispersion for acoustic</w:t>
      </w:r>
      <w:r w:rsidR="00D90578" w:rsidRPr="007E4262">
        <w:rPr>
          <w:rFonts w:eastAsiaTheme="minorEastAsia" w:cs="Times New Roman"/>
          <w:lang w:val="en-US"/>
        </w:rPr>
        <w:t xml:space="preserve"> </w:t>
      </w:r>
      <w:r w:rsidRPr="007E4262">
        <w:rPr>
          <w:rFonts w:eastAsiaTheme="minorEastAsia" w:cs="Times New Roman"/>
          <w:lang w:val="en-US"/>
        </w:rPr>
        <w:t>propagation using the fractional Laplacian,” J. Acoust. Soc. Am., vol. 127, no. 5, pp. 2741–</w:t>
      </w:r>
      <w:r w:rsidR="00D90578" w:rsidRPr="007E4262">
        <w:rPr>
          <w:rFonts w:eastAsiaTheme="minorEastAsia" w:cs="Times New Roman"/>
          <w:lang w:val="en-US"/>
        </w:rPr>
        <w:t xml:space="preserve"> </w:t>
      </w:r>
      <w:r w:rsidRPr="007E4262">
        <w:rPr>
          <w:rFonts w:eastAsiaTheme="minorEastAsia" w:cs="Times New Roman"/>
          <w:lang w:val="en-US"/>
        </w:rPr>
        <w:t>2748, 2010.</w:t>
      </w:r>
    </w:p>
    <w:p w:rsidR="00343C1C" w:rsidRPr="007E4262" w:rsidRDefault="00191661" w:rsidP="00ED6D0B">
      <w:pPr>
        <w:tabs>
          <w:tab w:val="left" w:pos="5289"/>
        </w:tabs>
        <w:spacing w:after="120" w:line="360" w:lineRule="auto"/>
        <w:jc w:val="both"/>
        <w:rPr>
          <w:rFonts w:eastAsiaTheme="minorEastAsia" w:cs="Times New Roman"/>
        </w:rPr>
      </w:pPr>
      <w:r w:rsidRPr="007E4262">
        <w:rPr>
          <w:rFonts w:eastAsiaTheme="minorEastAsia" w:cs="Times New Roman"/>
          <w:lang w:val="en-US"/>
        </w:rPr>
        <w:t xml:space="preserve">[#7] F. Simonetti, “Multiple scattering: The key to unravel the subwavelength world from the far-field pattern of a scattered wave,” Phys. </w:t>
      </w:r>
      <w:r w:rsidRPr="007E4262">
        <w:rPr>
          <w:rFonts w:eastAsiaTheme="minorEastAsia" w:cs="Times New Roman"/>
        </w:rPr>
        <w:t>Rev. E, vol. 73, no. 3, p. 036619, Mar 2006.</w:t>
      </w:r>
    </w:p>
    <w:p w:rsidR="00DD7CA1" w:rsidRPr="007E4262" w:rsidRDefault="00DD7CA1" w:rsidP="00ED6D0B">
      <w:pPr>
        <w:tabs>
          <w:tab w:val="left" w:pos="5289"/>
        </w:tabs>
        <w:spacing w:after="120" w:line="360" w:lineRule="auto"/>
        <w:jc w:val="both"/>
        <w:rPr>
          <w:rFonts w:eastAsiaTheme="minorEastAsia" w:cs="Times New Roman"/>
          <w:lang w:val="en-US"/>
        </w:rPr>
      </w:pPr>
      <w:r w:rsidRPr="0086288D">
        <w:rPr>
          <w:rFonts w:eastAsiaTheme="minorEastAsia" w:cs="Times New Roman"/>
        </w:rPr>
        <w:t xml:space="preserve">[#8] J Jaros, B. Treeby and A. Rendell. </w:t>
      </w:r>
      <w:r w:rsidRPr="007E4262">
        <w:rPr>
          <w:rFonts w:eastAsiaTheme="minorEastAsia" w:cs="Times New Roman"/>
          <w:lang w:val="en-US"/>
        </w:rPr>
        <w:t>Use of Multiple GPUs on Shared Memory Multiprocessors for Ultrasound Propagation Simulations, Conferences in Research and Practice</w:t>
      </w:r>
      <w:r w:rsidRPr="007E4262">
        <w:rPr>
          <w:rFonts w:eastAsiaTheme="minorEastAsia" w:cs="Times New Roman"/>
          <w:lang w:val="en-US"/>
        </w:rPr>
        <w:br/>
        <w:t>in Information Technology (CRPIT), Vol. 127 (2012)</w:t>
      </w:r>
    </w:p>
    <w:p w:rsidR="00302042" w:rsidRPr="007E4262" w:rsidRDefault="00410365" w:rsidP="00ED6D0B">
      <w:pPr>
        <w:tabs>
          <w:tab w:val="left" w:pos="5289"/>
        </w:tabs>
        <w:spacing w:after="120" w:line="360" w:lineRule="auto"/>
        <w:jc w:val="both"/>
        <w:rPr>
          <w:rFonts w:eastAsiaTheme="minorEastAsia" w:cs="Times New Roman"/>
          <w:u w:val="single"/>
          <w:lang w:val="en-US"/>
        </w:rPr>
      </w:pPr>
      <w:r w:rsidRPr="007E4262">
        <w:rPr>
          <w:rFonts w:eastAsiaTheme="minorEastAsia" w:cs="Times New Roman"/>
          <w:lang w:val="en-US"/>
        </w:rPr>
        <w:t>[#9] Livro de analise numerica</w:t>
      </w:r>
    </w:p>
    <w:sectPr w:rsidR="00302042" w:rsidRPr="007E4262" w:rsidSect="00426FD1">
      <w:headerReference w:type="default" r:id="rId94"/>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3560" w:rsidRDefault="00613560" w:rsidP="00D01825">
      <w:pPr>
        <w:spacing w:after="0" w:line="240" w:lineRule="auto"/>
      </w:pPr>
      <w:r>
        <w:separator/>
      </w:r>
    </w:p>
  </w:endnote>
  <w:endnote w:type="continuationSeparator" w:id="0">
    <w:p w:rsidR="00613560" w:rsidRDefault="00613560" w:rsidP="00D01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3560" w:rsidRDefault="00613560" w:rsidP="00D01825">
      <w:pPr>
        <w:spacing w:after="0" w:line="240" w:lineRule="auto"/>
      </w:pPr>
      <w:r>
        <w:separator/>
      </w:r>
    </w:p>
  </w:footnote>
  <w:footnote w:type="continuationSeparator" w:id="0">
    <w:p w:rsidR="00613560" w:rsidRDefault="00613560" w:rsidP="00D018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735668"/>
      <w:docPartObj>
        <w:docPartGallery w:val="Page Numbers (Top of Page)"/>
        <w:docPartUnique/>
      </w:docPartObj>
    </w:sdtPr>
    <w:sdtContent>
      <w:p w:rsidR="000814BF" w:rsidRDefault="000814BF">
        <w:pPr>
          <w:pStyle w:val="Cabealho"/>
          <w:jc w:val="right"/>
        </w:pPr>
        <w:r>
          <w:fldChar w:fldCharType="begin"/>
        </w:r>
        <w:r>
          <w:instrText>PAGE   \* MERGEFORMAT</w:instrText>
        </w:r>
        <w:r>
          <w:fldChar w:fldCharType="separate"/>
        </w:r>
        <w:r w:rsidR="006D5C75">
          <w:rPr>
            <w:noProof/>
          </w:rPr>
          <w:t>83</w:t>
        </w:r>
        <w:r>
          <w:fldChar w:fldCharType="end"/>
        </w:r>
      </w:p>
    </w:sdtContent>
  </w:sdt>
  <w:p w:rsidR="000814BF" w:rsidRDefault="000814B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A785D"/>
    <w:multiLevelType w:val="hybridMultilevel"/>
    <w:tmpl w:val="E1C61816"/>
    <w:lvl w:ilvl="0" w:tplc="04BAC430">
      <w:start w:val="1"/>
      <w:numFmt w:val="upperRoman"/>
      <w:lvlText w:val="%1)"/>
      <w:lvlJc w:val="left"/>
      <w:pPr>
        <w:ind w:left="1428" w:hanging="720"/>
      </w:pPr>
      <w:rPr>
        <w:rFonts w:hint="default"/>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 w15:restartNumberingAfterBreak="0">
    <w:nsid w:val="0C304C16"/>
    <w:multiLevelType w:val="hybridMultilevel"/>
    <w:tmpl w:val="59CA2F3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12A906BE"/>
    <w:multiLevelType w:val="multilevel"/>
    <w:tmpl w:val="1F626E2C"/>
    <w:lvl w:ilvl="0">
      <w:start w:val="1"/>
      <w:numFmt w:val="decimal"/>
      <w:pStyle w:val="Ttulo1"/>
      <w:lvlText w:val="%1."/>
      <w:lvlJc w:val="left"/>
      <w:pPr>
        <w:ind w:left="644" w:hanging="360"/>
      </w:pPr>
      <w:rPr>
        <w:i w:val="0"/>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D340401"/>
    <w:multiLevelType w:val="hybridMultilevel"/>
    <w:tmpl w:val="503C700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ECE77EE"/>
    <w:multiLevelType w:val="hybridMultilevel"/>
    <w:tmpl w:val="580676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70E6EE4"/>
    <w:multiLevelType w:val="hybridMultilevel"/>
    <w:tmpl w:val="FE3E33E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27B17905"/>
    <w:multiLevelType w:val="hybridMultilevel"/>
    <w:tmpl w:val="ED7EB65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15:restartNumberingAfterBreak="0">
    <w:nsid w:val="291B2E7D"/>
    <w:multiLevelType w:val="hybridMultilevel"/>
    <w:tmpl w:val="71961E3A"/>
    <w:lvl w:ilvl="0" w:tplc="0416000F">
      <w:start w:val="1"/>
      <w:numFmt w:val="decimal"/>
      <w:lvlText w:val="%1."/>
      <w:lvlJc w:val="left"/>
      <w:pPr>
        <w:ind w:left="1423" w:hanging="360"/>
      </w:pPr>
    </w:lvl>
    <w:lvl w:ilvl="1" w:tplc="04160019" w:tentative="1">
      <w:start w:val="1"/>
      <w:numFmt w:val="lowerLetter"/>
      <w:lvlText w:val="%2."/>
      <w:lvlJc w:val="left"/>
      <w:pPr>
        <w:ind w:left="2143" w:hanging="360"/>
      </w:pPr>
    </w:lvl>
    <w:lvl w:ilvl="2" w:tplc="0416001B" w:tentative="1">
      <w:start w:val="1"/>
      <w:numFmt w:val="lowerRoman"/>
      <w:lvlText w:val="%3."/>
      <w:lvlJc w:val="right"/>
      <w:pPr>
        <w:ind w:left="2863" w:hanging="180"/>
      </w:pPr>
    </w:lvl>
    <w:lvl w:ilvl="3" w:tplc="0416000F" w:tentative="1">
      <w:start w:val="1"/>
      <w:numFmt w:val="decimal"/>
      <w:lvlText w:val="%4."/>
      <w:lvlJc w:val="left"/>
      <w:pPr>
        <w:ind w:left="3583" w:hanging="360"/>
      </w:pPr>
    </w:lvl>
    <w:lvl w:ilvl="4" w:tplc="04160019" w:tentative="1">
      <w:start w:val="1"/>
      <w:numFmt w:val="lowerLetter"/>
      <w:lvlText w:val="%5."/>
      <w:lvlJc w:val="left"/>
      <w:pPr>
        <w:ind w:left="4303" w:hanging="360"/>
      </w:pPr>
    </w:lvl>
    <w:lvl w:ilvl="5" w:tplc="0416001B" w:tentative="1">
      <w:start w:val="1"/>
      <w:numFmt w:val="lowerRoman"/>
      <w:lvlText w:val="%6."/>
      <w:lvlJc w:val="right"/>
      <w:pPr>
        <w:ind w:left="5023" w:hanging="180"/>
      </w:pPr>
    </w:lvl>
    <w:lvl w:ilvl="6" w:tplc="0416000F" w:tentative="1">
      <w:start w:val="1"/>
      <w:numFmt w:val="decimal"/>
      <w:lvlText w:val="%7."/>
      <w:lvlJc w:val="left"/>
      <w:pPr>
        <w:ind w:left="5743" w:hanging="360"/>
      </w:pPr>
    </w:lvl>
    <w:lvl w:ilvl="7" w:tplc="04160019" w:tentative="1">
      <w:start w:val="1"/>
      <w:numFmt w:val="lowerLetter"/>
      <w:lvlText w:val="%8."/>
      <w:lvlJc w:val="left"/>
      <w:pPr>
        <w:ind w:left="6463" w:hanging="360"/>
      </w:pPr>
    </w:lvl>
    <w:lvl w:ilvl="8" w:tplc="0416001B" w:tentative="1">
      <w:start w:val="1"/>
      <w:numFmt w:val="lowerRoman"/>
      <w:lvlText w:val="%9."/>
      <w:lvlJc w:val="right"/>
      <w:pPr>
        <w:ind w:left="7183" w:hanging="180"/>
      </w:pPr>
    </w:lvl>
  </w:abstractNum>
  <w:abstractNum w:abstractNumId="8" w15:restartNumberingAfterBreak="0">
    <w:nsid w:val="2D0F4660"/>
    <w:multiLevelType w:val="hybridMultilevel"/>
    <w:tmpl w:val="4CBA060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D5D0B92"/>
    <w:multiLevelType w:val="hybridMultilevel"/>
    <w:tmpl w:val="397A6540"/>
    <w:lvl w:ilvl="0" w:tplc="04160001">
      <w:start w:val="1"/>
      <w:numFmt w:val="bullet"/>
      <w:lvlText w:val=""/>
      <w:lvlJc w:val="left"/>
      <w:pPr>
        <w:ind w:left="1434" w:hanging="360"/>
      </w:pPr>
      <w:rPr>
        <w:rFonts w:ascii="Symbol" w:hAnsi="Symbol" w:hint="default"/>
      </w:rPr>
    </w:lvl>
    <w:lvl w:ilvl="1" w:tplc="04160003" w:tentative="1">
      <w:start w:val="1"/>
      <w:numFmt w:val="bullet"/>
      <w:lvlText w:val="o"/>
      <w:lvlJc w:val="left"/>
      <w:pPr>
        <w:ind w:left="2154" w:hanging="360"/>
      </w:pPr>
      <w:rPr>
        <w:rFonts w:ascii="Courier New" w:hAnsi="Courier New" w:cs="Courier New" w:hint="default"/>
      </w:rPr>
    </w:lvl>
    <w:lvl w:ilvl="2" w:tplc="04160005" w:tentative="1">
      <w:start w:val="1"/>
      <w:numFmt w:val="bullet"/>
      <w:lvlText w:val=""/>
      <w:lvlJc w:val="left"/>
      <w:pPr>
        <w:ind w:left="2874" w:hanging="360"/>
      </w:pPr>
      <w:rPr>
        <w:rFonts w:ascii="Wingdings" w:hAnsi="Wingdings" w:hint="default"/>
      </w:rPr>
    </w:lvl>
    <w:lvl w:ilvl="3" w:tplc="04160001" w:tentative="1">
      <w:start w:val="1"/>
      <w:numFmt w:val="bullet"/>
      <w:lvlText w:val=""/>
      <w:lvlJc w:val="left"/>
      <w:pPr>
        <w:ind w:left="3594" w:hanging="360"/>
      </w:pPr>
      <w:rPr>
        <w:rFonts w:ascii="Symbol" w:hAnsi="Symbol" w:hint="default"/>
      </w:rPr>
    </w:lvl>
    <w:lvl w:ilvl="4" w:tplc="04160003" w:tentative="1">
      <w:start w:val="1"/>
      <w:numFmt w:val="bullet"/>
      <w:lvlText w:val="o"/>
      <w:lvlJc w:val="left"/>
      <w:pPr>
        <w:ind w:left="4314" w:hanging="360"/>
      </w:pPr>
      <w:rPr>
        <w:rFonts w:ascii="Courier New" w:hAnsi="Courier New" w:cs="Courier New" w:hint="default"/>
      </w:rPr>
    </w:lvl>
    <w:lvl w:ilvl="5" w:tplc="04160005" w:tentative="1">
      <w:start w:val="1"/>
      <w:numFmt w:val="bullet"/>
      <w:lvlText w:val=""/>
      <w:lvlJc w:val="left"/>
      <w:pPr>
        <w:ind w:left="5034" w:hanging="360"/>
      </w:pPr>
      <w:rPr>
        <w:rFonts w:ascii="Wingdings" w:hAnsi="Wingdings" w:hint="default"/>
      </w:rPr>
    </w:lvl>
    <w:lvl w:ilvl="6" w:tplc="04160001" w:tentative="1">
      <w:start w:val="1"/>
      <w:numFmt w:val="bullet"/>
      <w:lvlText w:val=""/>
      <w:lvlJc w:val="left"/>
      <w:pPr>
        <w:ind w:left="5754" w:hanging="360"/>
      </w:pPr>
      <w:rPr>
        <w:rFonts w:ascii="Symbol" w:hAnsi="Symbol" w:hint="default"/>
      </w:rPr>
    </w:lvl>
    <w:lvl w:ilvl="7" w:tplc="04160003" w:tentative="1">
      <w:start w:val="1"/>
      <w:numFmt w:val="bullet"/>
      <w:lvlText w:val="o"/>
      <w:lvlJc w:val="left"/>
      <w:pPr>
        <w:ind w:left="6474" w:hanging="360"/>
      </w:pPr>
      <w:rPr>
        <w:rFonts w:ascii="Courier New" w:hAnsi="Courier New" w:cs="Courier New" w:hint="default"/>
      </w:rPr>
    </w:lvl>
    <w:lvl w:ilvl="8" w:tplc="04160005" w:tentative="1">
      <w:start w:val="1"/>
      <w:numFmt w:val="bullet"/>
      <w:lvlText w:val=""/>
      <w:lvlJc w:val="left"/>
      <w:pPr>
        <w:ind w:left="7194" w:hanging="360"/>
      </w:pPr>
      <w:rPr>
        <w:rFonts w:ascii="Wingdings" w:hAnsi="Wingdings" w:hint="default"/>
      </w:rPr>
    </w:lvl>
  </w:abstractNum>
  <w:abstractNum w:abstractNumId="10" w15:restartNumberingAfterBreak="0">
    <w:nsid w:val="2EFA6571"/>
    <w:multiLevelType w:val="hybridMultilevel"/>
    <w:tmpl w:val="F90621EC"/>
    <w:lvl w:ilvl="0" w:tplc="04160001">
      <w:start w:val="1"/>
      <w:numFmt w:val="bullet"/>
      <w:lvlText w:val=""/>
      <w:lvlJc w:val="left"/>
      <w:pPr>
        <w:ind w:left="1211" w:hanging="360"/>
      </w:pPr>
      <w:rPr>
        <w:rFonts w:ascii="Symbol" w:hAnsi="Symbol" w:hint="default"/>
      </w:rPr>
    </w:lvl>
    <w:lvl w:ilvl="1" w:tplc="04160003" w:tentative="1">
      <w:start w:val="1"/>
      <w:numFmt w:val="bullet"/>
      <w:lvlText w:val="o"/>
      <w:lvlJc w:val="left"/>
      <w:pPr>
        <w:ind w:left="1931" w:hanging="360"/>
      </w:pPr>
      <w:rPr>
        <w:rFonts w:ascii="Courier New" w:hAnsi="Courier New" w:cs="Courier New" w:hint="default"/>
      </w:rPr>
    </w:lvl>
    <w:lvl w:ilvl="2" w:tplc="04160005" w:tentative="1">
      <w:start w:val="1"/>
      <w:numFmt w:val="bullet"/>
      <w:lvlText w:val=""/>
      <w:lvlJc w:val="left"/>
      <w:pPr>
        <w:ind w:left="2651" w:hanging="360"/>
      </w:pPr>
      <w:rPr>
        <w:rFonts w:ascii="Wingdings" w:hAnsi="Wingdings" w:hint="default"/>
      </w:rPr>
    </w:lvl>
    <w:lvl w:ilvl="3" w:tplc="04160001" w:tentative="1">
      <w:start w:val="1"/>
      <w:numFmt w:val="bullet"/>
      <w:lvlText w:val=""/>
      <w:lvlJc w:val="left"/>
      <w:pPr>
        <w:ind w:left="3371" w:hanging="360"/>
      </w:pPr>
      <w:rPr>
        <w:rFonts w:ascii="Symbol" w:hAnsi="Symbol" w:hint="default"/>
      </w:rPr>
    </w:lvl>
    <w:lvl w:ilvl="4" w:tplc="04160003" w:tentative="1">
      <w:start w:val="1"/>
      <w:numFmt w:val="bullet"/>
      <w:lvlText w:val="o"/>
      <w:lvlJc w:val="left"/>
      <w:pPr>
        <w:ind w:left="4091" w:hanging="360"/>
      </w:pPr>
      <w:rPr>
        <w:rFonts w:ascii="Courier New" w:hAnsi="Courier New" w:cs="Courier New" w:hint="default"/>
      </w:rPr>
    </w:lvl>
    <w:lvl w:ilvl="5" w:tplc="04160005" w:tentative="1">
      <w:start w:val="1"/>
      <w:numFmt w:val="bullet"/>
      <w:lvlText w:val=""/>
      <w:lvlJc w:val="left"/>
      <w:pPr>
        <w:ind w:left="4811" w:hanging="360"/>
      </w:pPr>
      <w:rPr>
        <w:rFonts w:ascii="Wingdings" w:hAnsi="Wingdings" w:hint="default"/>
      </w:rPr>
    </w:lvl>
    <w:lvl w:ilvl="6" w:tplc="04160001" w:tentative="1">
      <w:start w:val="1"/>
      <w:numFmt w:val="bullet"/>
      <w:lvlText w:val=""/>
      <w:lvlJc w:val="left"/>
      <w:pPr>
        <w:ind w:left="5531" w:hanging="360"/>
      </w:pPr>
      <w:rPr>
        <w:rFonts w:ascii="Symbol" w:hAnsi="Symbol" w:hint="default"/>
      </w:rPr>
    </w:lvl>
    <w:lvl w:ilvl="7" w:tplc="04160003" w:tentative="1">
      <w:start w:val="1"/>
      <w:numFmt w:val="bullet"/>
      <w:lvlText w:val="o"/>
      <w:lvlJc w:val="left"/>
      <w:pPr>
        <w:ind w:left="6251" w:hanging="360"/>
      </w:pPr>
      <w:rPr>
        <w:rFonts w:ascii="Courier New" w:hAnsi="Courier New" w:cs="Courier New" w:hint="default"/>
      </w:rPr>
    </w:lvl>
    <w:lvl w:ilvl="8" w:tplc="04160005" w:tentative="1">
      <w:start w:val="1"/>
      <w:numFmt w:val="bullet"/>
      <w:lvlText w:val=""/>
      <w:lvlJc w:val="left"/>
      <w:pPr>
        <w:ind w:left="6971" w:hanging="360"/>
      </w:pPr>
      <w:rPr>
        <w:rFonts w:ascii="Wingdings" w:hAnsi="Wingdings" w:hint="default"/>
      </w:rPr>
    </w:lvl>
  </w:abstractNum>
  <w:abstractNum w:abstractNumId="11" w15:restartNumberingAfterBreak="0">
    <w:nsid w:val="3847437A"/>
    <w:multiLevelType w:val="hybridMultilevel"/>
    <w:tmpl w:val="D4A2FC9A"/>
    <w:lvl w:ilvl="0" w:tplc="F72CD3E0">
      <w:start w:val="1"/>
      <w:numFmt w:val="decimal"/>
      <w:lvlText w:val="%1)"/>
      <w:lvlJc w:val="left"/>
      <w:pPr>
        <w:ind w:left="1729" w:hanging="102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2" w15:restartNumberingAfterBreak="0">
    <w:nsid w:val="48AC27A3"/>
    <w:multiLevelType w:val="hybridMultilevel"/>
    <w:tmpl w:val="8CD8BBD4"/>
    <w:lvl w:ilvl="0" w:tplc="04160001">
      <w:start w:val="1"/>
      <w:numFmt w:val="bullet"/>
      <w:lvlText w:val=""/>
      <w:lvlJc w:val="left"/>
      <w:pPr>
        <w:ind w:left="1065" w:hanging="360"/>
      </w:pPr>
      <w:rPr>
        <w:rFonts w:ascii="Symbol" w:hAnsi="Symbol"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3" w15:restartNumberingAfterBreak="0">
    <w:nsid w:val="5C13006A"/>
    <w:multiLevelType w:val="hybridMultilevel"/>
    <w:tmpl w:val="3852268A"/>
    <w:lvl w:ilvl="0" w:tplc="04160003">
      <w:start w:val="1"/>
      <w:numFmt w:val="bullet"/>
      <w:lvlText w:val="o"/>
      <w:lvlJc w:val="left"/>
      <w:pPr>
        <w:ind w:left="1345" w:hanging="360"/>
      </w:pPr>
      <w:rPr>
        <w:rFonts w:ascii="Courier New" w:hAnsi="Courier New" w:cs="Courier New" w:hint="default"/>
      </w:rPr>
    </w:lvl>
    <w:lvl w:ilvl="1" w:tplc="04160003" w:tentative="1">
      <w:start w:val="1"/>
      <w:numFmt w:val="bullet"/>
      <w:lvlText w:val="o"/>
      <w:lvlJc w:val="left"/>
      <w:pPr>
        <w:ind w:left="2065" w:hanging="360"/>
      </w:pPr>
      <w:rPr>
        <w:rFonts w:ascii="Courier New" w:hAnsi="Courier New" w:cs="Courier New" w:hint="default"/>
      </w:rPr>
    </w:lvl>
    <w:lvl w:ilvl="2" w:tplc="04160005" w:tentative="1">
      <w:start w:val="1"/>
      <w:numFmt w:val="bullet"/>
      <w:lvlText w:val=""/>
      <w:lvlJc w:val="left"/>
      <w:pPr>
        <w:ind w:left="2785" w:hanging="360"/>
      </w:pPr>
      <w:rPr>
        <w:rFonts w:ascii="Wingdings" w:hAnsi="Wingdings" w:hint="default"/>
      </w:rPr>
    </w:lvl>
    <w:lvl w:ilvl="3" w:tplc="04160001" w:tentative="1">
      <w:start w:val="1"/>
      <w:numFmt w:val="bullet"/>
      <w:lvlText w:val=""/>
      <w:lvlJc w:val="left"/>
      <w:pPr>
        <w:ind w:left="3505" w:hanging="360"/>
      </w:pPr>
      <w:rPr>
        <w:rFonts w:ascii="Symbol" w:hAnsi="Symbol" w:hint="default"/>
      </w:rPr>
    </w:lvl>
    <w:lvl w:ilvl="4" w:tplc="04160003" w:tentative="1">
      <w:start w:val="1"/>
      <w:numFmt w:val="bullet"/>
      <w:lvlText w:val="o"/>
      <w:lvlJc w:val="left"/>
      <w:pPr>
        <w:ind w:left="4225" w:hanging="360"/>
      </w:pPr>
      <w:rPr>
        <w:rFonts w:ascii="Courier New" w:hAnsi="Courier New" w:cs="Courier New" w:hint="default"/>
      </w:rPr>
    </w:lvl>
    <w:lvl w:ilvl="5" w:tplc="04160005" w:tentative="1">
      <w:start w:val="1"/>
      <w:numFmt w:val="bullet"/>
      <w:lvlText w:val=""/>
      <w:lvlJc w:val="left"/>
      <w:pPr>
        <w:ind w:left="4945" w:hanging="360"/>
      </w:pPr>
      <w:rPr>
        <w:rFonts w:ascii="Wingdings" w:hAnsi="Wingdings" w:hint="default"/>
      </w:rPr>
    </w:lvl>
    <w:lvl w:ilvl="6" w:tplc="04160001" w:tentative="1">
      <w:start w:val="1"/>
      <w:numFmt w:val="bullet"/>
      <w:lvlText w:val=""/>
      <w:lvlJc w:val="left"/>
      <w:pPr>
        <w:ind w:left="5665" w:hanging="360"/>
      </w:pPr>
      <w:rPr>
        <w:rFonts w:ascii="Symbol" w:hAnsi="Symbol" w:hint="default"/>
      </w:rPr>
    </w:lvl>
    <w:lvl w:ilvl="7" w:tplc="04160003" w:tentative="1">
      <w:start w:val="1"/>
      <w:numFmt w:val="bullet"/>
      <w:lvlText w:val="o"/>
      <w:lvlJc w:val="left"/>
      <w:pPr>
        <w:ind w:left="6385" w:hanging="360"/>
      </w:pPr>
      <w:rPr>
        <w:rFonts w:ascii="Courier New" w:hAnsi="Courier New" w:cs="Courier New" w:hint="default"/>
      </w:rPr>
    </w:lvl>
    <w:lvl w:ilvl="8" w:tplc="04160005" w:tentative="1">
      <w:start w:val="1"/>
      <w:numFmt w:val="bullet"/>
      <w:lvlText w:val=""/>
      <w:lvlJc w:val="left"/>
      <w:pPr>
        <w:ind w:left="7105" w:hanging="360"/>
      </w:pPr>
      <w:rPr>
        <w:rFonts w:ascii="Wingdings" w:hAnsi="Wingdings" w:hint="default"/>
      </w:rPr>
    </w:lvl>
  </w:abstractNum>
  <w:abstractNum w:abstractNumId="14" w15:restartNumberingAfterBreak="0">
    <w:nsid w:val="5C5868CB"/>
    <w:multiLevelType w:val="hybridMultilevel"/>
    <w:tmpl w:val="ED04790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5" w15:restartNumberingAfterBreak="0">
    <w:nsid w:val="68555FF3"/>
    <w:multiLevelType w:val="hybridMultilevel"/>
    <w:tmpl w:val="4BF41E0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6" w15:restartNumberingAfterBreak="0">
    <w:nsid w:val="6EB97A44"/>
    <w:multiLevelType w:val="hybridMultilevel"/>
    <w:tmpl w:val="B52856F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7B0D62F4"/>
    <w:multiLevelType w:val="hybridMultilevel"/>
    <w:tmpl w:val="B21C92EE"/>
    <w:lvl w:ilvl="0" w:tplc="78827FA8">
      <w:start w:val="1"/>
      <w:numFmt w:val="decimal"/>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18" w15:restartNumberingAfterBreak="0">
    <w:nsid w:val="7E415D9F"/>
    <w:multiLevelType w:val="hybridMultilevel"/>
    <w:tmpl w:val="CB702B9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0"/>
  </w:num>
  <w:num w:numId="2">
    <w:abstractNumId w:val="10"/>
  </w:num>
  <w:num w:numId="3">
    <w:abstractNumId w:val="7"/>
  </w:num>
  <w:num w:numId="4">
    <w:abstractNumId w:val="16"/>
  </w:num>
  <w:num w:numId="5">
    <w:abstractNumId w:val="3"/>
  </w:num>
  <w:num w:numId="6">
    <w:abstractNumId w:val="2"/>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8"/>
  </w:num>
  <w:num w:numId="10">
    <w:abstractNumId w:val="17"/>
  </w:num>
  <w:num w:numId="11">
    <w:abstractNumId w:val="5"/>
  </w:num>
  <w:num w:numId="12">
    <w:abstractNumId w:val="13"/>
  </w:num>
  <w:num w:numId="13">
    <w:abstractNumId w:val="1"/>
  </w:num>
  <w:num w:numId="14">
    <w:abstractNumId w:val="15"/>
  </w:num>
  <w:num w:numId="15">
    <w:abstractNumId w:val="14"/>
  </w:num>
  <w:num w:numId="16">
    <w:abstractNumId w:val="4"/>
  </w:num>
  <w:num w:numId="17">
    <w:abstractNumId w:val="12"/>
  </w:num>
  <w:num w:numId="18">
    <w:abstractNumId w:val="18"/>
  </w:num>
  <w:num w:numId="19">
    <w:abstractNumId w:val="11"/>
  </w:num>
  <w:num w:numId="2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tal">
    <w15:presenceInfo w15:providerId="None" w15:userId="vit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pt-BR" w:vendorID="64" w:dllVersion="131078" w:nlCheck="1" w:checkStyle="0"/>
  <w:activeWritingStyle w:appName="MSWord" w:lang="en-US" w:vendorID="64" w:dllVersion="131078" w:nlCheck="1" w:checkStyle="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36EB"/>
    <w:rsid w:val="000043B1"/>
    <w:rsid w:val="00005502"/>
    <w:rsid w:val="00006228"/>
    <w:rsid w:val="00007E2B"/>
    <w:rsid w:val="000115E0"/>
    <w:rsid w:val="0001210E"/>
    <w:rsid w:val="00013A11"/>
    <w:rsid w:val="00014D18"/>
    <w:rsid w:val="0001769E"/>
    <w:rsid w:val="000208A5"/>
    <w:rsid w:val="00020D3C"/>
    <w:rsid w:val="00021D7D"/>
    <w:rsid w:val="00023344"/>
    <w:rsid w:val="0002536E"/>
    <w:rsid w:val="00027DA7"/>
    <w:rsid w:val="00030C13"/>
    <w:rsid w:val="000337DA"/>
    <w:rsid w:val="000342DB"/>
    <w:rsid w:val="00041AA6"/>
    <w:rsid w:val="00043C11"/>
    <w:rsid w:val="000456E0"/>
    <w:rsid w:val="000466BA"/>
    <w:rsid w:val="00046F24"/>
    <w:rsid w:val="00051840"/>
    <w:rsid w:val="00051BC7"/>
    <w:rsid w:val="00056675"/>
    <w:rsid w:val="00057A59"/>
    <w:rsid w:val="00064E6F"/>
    <w:rsid w:val="00070AB4"/>
    <w:rsid w:val="000731F9"/>
    <w:rsid w:val="000749E3"/>
    <w:rsid w:val="00080C40"/>
    <w:rsid w:val="000814BF"/>
    <w:rsid w:val="000823EE"/>
    <w:rsid w:val="000837D6"/>
    <w:rsid w:val="00086E12"/>
    <w:rsid w:val="00086EAE"/>
    <w:rsid w:val="000912C1"/>
    <w:rsid w:val="000940C9"/>
    <w:rsid w:val="0009554C"/>
    <w:rsid w:val="0009724C"/>
    <w:rsid w:val="000A13A4"/>
    <w:rsid w:val="000A1746"/>
    <w:rsid w:val="000A3044"/>
    <w:rsid w:val="000A3EBE"/>
    <w:rsid w:val="000A758C"/>
    <w:rsid w:val="000B0AAB"/>
    <w:rsid w:val="000B3A79"/>
    <w:rsid w:val="000B447E"/>
    <w:rsid w:val="000B45AB"/>
    <w:rsid w:val="000B531A"/>
    <w:rsid w:val="000B585C"/>
    <w:rsid w:val="000B7497"/>
    <w:rsid w:val="000C47E3"/>
    <w:rsid w:val="000C4AAB"/>
    <w:rsid w:val="000C7718"/>
    <w:rsid w:val="000D1FE4"/>
    <w:rsid w:val="000D3084"/>
    <w:rsid w:val="000D73DD"/>
    <w:rsid w:val="000E1CF0"/>
    <w:rsid w:val="000E2C41"/>
    <w:rsid w:val="000E3A8E"/>
    <w:rsid w:val="000E3C39"/>
    <w:rsid w:val="000E3CAE"/>
    <w:rsid w:val="000E6A10"/>
    <w:rsid w:val="000E6D87"/>
    <w:rsid w:val="000E7326"/>
    <w:rsid w:val="000E7806"/>
    <w:rsid w:val="000F1588"/>
    <w:rsid w:val="000F1950"/>
    <w:rsid w:val="000F285F"/>
    <w:rsid w:val="000F2D05"/>
    <w:rsid w:val="000F34CD"/>
    <w:rsid w:val="000F754B"/>
    <w:rsid w:val="000F7771"/>
    <w:rsid w:val="000F7A67"/>
    <w:rsid w:val="000F7FFB"/>
    <w:rsid w:val="00100C03"/>
    <w:rsid w:val="00102012"/>
    <w:rsid w:val="00103C79"/>
    <w:rsid w:val="00105CB6"/>
    <w:rsid w:val="00110886"/>
    <w:rsid w:val="00111A36"/>
    <w:rsid w:val="0011369D"/>
    <w:rsid w:val="00114F5A"/>
    <w:rsid w:val="00115A43"/>
    <w:rsid w:val="00117F85"/>
    <w:rsid w:val="001216FD"/>
    <w:rsid w:val="001250C7"/>
    <w:rsid w:val="001259FF"/>
    <w:rsid w:val="00131208"/>
    <w:rsid w:val="001315F1"/>
    <w:rsid w:val="001322BF"/>
    <w:rsid w:val="00133757"/>
    <w:rsid w:val="00136810"/>
    <w:rsid w:val="00137C02"/>
    <w:rsid w:val="0014203A"/>
    <w:rsid w:val="0014237C"/>
    <w:rsid w:val="001425F4"/>
    <w:rsid w:val="001426D6"/>
    <w:rsid w:val="00143D44"/>
    <w:rsid w:val="0015130E"/>
    <w:rsid w:val="00151363"/>
    <w:rsid w:val="00151CB5"/>
    <w:rsid w:val="00151FD0"/>
    <w:rsid w:val="00153E3E"/>
    <w:rsid w:val="00154AE8"/>
    <w:rsid w:val="00155D05"/>
    <w:rsid w:val="00156C5A"/>
    <w:rsid w:val="001605B6"/>
    <w:rsid w:val="0016066E"/>
    <w:rsid w:val="001619D0"/>
    <w:rsid w:val="0016415A"/>
    <w:rsid w:val="00164920"/>
    <w:rsid w:val="00165513"/>
    <w:rsid w:val="00165E69"/>
    <w:rsid w:val="0016645F"/>
    <w:rsid w:val="00167813"/>
    <w:rsid w:val="00171750"/>
    <w:rsid w:val="00172D4C"/>
    <w:rsid w:val="001739D0"/>
    <w:rsid w:val="001743E8"/>
    <w:rsid w:val="00174403"/>
    <w:rsid w:val="00174833"/>
    <w:rsid w:val="001749AC"/>
    <w:rsid w:val="001752A1"/>
    <w:rsid w:val="001802F0"/>
    <w:rsid w:val="00180301"/>
    <w:rsid w:val="0018184C"/>
    <w:rsid w:val="00181A5A"/>
    <w:rsid w:val="00184729"/>
    <w:rsid w:val="00185E02"/>
    <w:rsid w:val="0018783B"/>
    <w:rsid w:val="00191661"/>
    <w:rsid w:val="00191D0A"/>
    <w:rsid w:val="001937C7"/>
    <w:rsid w:val="001945ED"/>
    <w:rsid w:val="001A2579"/>
    <w:rsid w:val="001A2C98"/>
    <w:rsid w:val="001A4C6A"/>
    <w:rsid w:val="001A5865"/>
    <w:rsid w:val="001A609F"/>
    <w:rsid w:val="001A7CC9"/>
    <w:rsid w:val="001B06FE"/>
    <w:rsid w:val="001B07E6"/>
    <w:rsid w:val="001B1A70"/>
    <w:rsid w:val="001B70EE"/>
    <w:rsid w:val="001C0902"/>
    <w:rsid w:val="001C3A82"/>
    <w:rsid w:val="001C48E4"/>
    <w:rsid w:val="001C6060"/>
    <w:rsid w:val="001C7AB1"/>
    <w:rsid w:val="001D1B42"/>
    <w:rsid w:val="001D1D47"/>
    <w:rsid w:val="001D230A"/>
    <w:rsid w:val="001D3E0C"/>
    <w:rsid w:val="001D41DA"/>
    <w:rsid w:val="001D5AE4"/>
    <w:rsid w:val="001D5D98"/>
    <w:rsid w:val="001D65E9"/>
    <w:rsid w:val="001D7AA3"/>
    <w:rsid w:val="001E0760"/>
    <w:rsid w:val="001E3039"/>
    <w:rsid w:val="001E3437"/>
    <w:rsid w:val="001E3FD3"/>
    <w:rsid w:val="001E50B8"/>
    <w:rsid w:val="001E586E"/>
    <w:rsid w:val="001E680F"/>
    <w:rsid w:val="001F0F2E"/>
    <w:rsid w:val="001F2A17"/>
    <w:rsid w:val="001F3378"/>
    <w:rsid w:val="001F4466"/>
    <w:rsid w:val="001F4E60"/>
    <w:rsid w:val="001F54F6"/>
    <w:rsid w:val="001F7D61"/>
    <w:rsid w:val="00200481"/>
    <w:rsid w:val="00200CB1"/>
    <w:rsid w:val="00201218"/>
    <w:rsid w:val="00202524"/>
    <w:rsid w:val="002078AB"/>
    <w:rsid w:val="00212DC4"/>
    <w:rsid w:val="0021428F"/>
    <w:rsid w:val="00214736"/>
    <w:rsid w:val="002159C8"/>
    <w:rsid w:val="00216373"/>
    <w:rsid w:val="0022180C"/>
    <w:rsid w:val="00222757"/>
    <w:rsid w:val="00222C26"/>
    <w:rsid w:val="002233CC"/>
    <w:rsid w:val="00225C97"/>
    <w:rsid w:val="00227345"/>
    <w:rsid w:val="002309FD"/>
    <w:rsid w:val="00232240"/>
    <w:rsid w:val="00233BEB"/>
    <w:rsid w:val="00236B9A"/>
    <w:rsid w:val="00244BF7"/>
    <w:rsid w:val="0024584B"/>
    <w:rsid w:val="0024694B"/>
    <w:rsid w:val="0024716F"/>
    <w:rsid w:val="00247941"/>
    <w:rsid w:val="00251652"/>
    <w:rsid w:val="0025370A"/>
    <w:rsid w:val="00254DAC"/>
    <w:rsid w:val="0025663D"/>
    <w:rsid w:val="00256FB3"/>
    <w:rsid w:val="00260132"/>
    <w:rsid w:val="00260717"/>
    <w:rsid w:val="00264371"/>
    <w:rsid w:val="00267013"/>
    <w:rsid w:val="002674F4"/>
    <w:rsid w:val="00271449"/>
    <w:rsid w:val="00272CCD"/>
    <w:rsid w:val="00272FD6"/>
    <w:rsid w:val="002751DC"/>
    <w:rsid w:val="00282E9A"/>
    <w:rsid w:val="00284797"/>
    <w:rsid w:val="002847E5"/>
    <w:rsid w:val="002859DB"/>
    <w:rsid w:val="002907CC"/>
    <w:rsid w:val="00290971"/>
    <w:rsid w:val="00290E69"/>
    <w:rsid w:val="0029409A"/>
    <w:rsid w:val="00294500"/>
    <w:rsid w:val="00296125"/>
    <w:rsid w:val="00296F44"/>
    <w:rsid w:val="002A1B97"/>
    <w:rsid w:val="002A21BD"/>
    <w:rsid w:val="002A333D"/>
    <w:rsid w:val="002A3939"/>
    <w:rsid w:val="002A5F70"/>
    <w:rsid w:val="002A619B"/>
    <w:rsid w:val="002A642D"/>
    <w:rsid w:val="002B4903"/>
    <w:rsid w:val="002B4A89"/>
    <w:rsid w:val="002C15F6"/>
    <w:rsid w:val="002C17AB"/>
    <w:rsid w:val="002C1D25"/>
    <w:rsid w:val="002C4322"/>
    <w:rsid w:val="002C6237"/>
    <w:rsid w:val="002C797D"/>
    <w:rsid w:val="002D1F7B"/>
    <w:rsid w:val="002D2F55"/>
    <w:rsid w:val="002E0BEC"/>
    <w:rsid w:val="002E107E"/>
    <w:rsid w:val="002E19FE"/>
    <w:rsid w:val="002E45E8"/>
    <w:rsid w:val="002E4AC1"/>
    <w:rsid w:val="002E67F5"/>
    <w:rsid w:val="002E6987"/>
    <w:rsid w:val="002E6DD0"/>
    <w:rsid w:val="002E774F"/>
    <w:rsid w:val="002F2068"/>
    <w:rsid w:val="002F43A1"/>
    <w:rsid w:val="002F4C2E"/>
    <w:rsid w:val="002F73B5"/>
    <w:rsid w:val="00302042"/>
    <w:rsid w:val="00304BE6"/>
    <w:rsid w:val="003055FE"/>
    <w:rsid w:val="003061C2"/>
    <w:rsid w:val="003117E7"/>
    <w:rsid w:val="0031189C"/>
    <w:rsid w:val="00311A1B"/>
    <w:rsid w:val="00315412"/>
    <w:rsid w:val="00320BD6"/>
    <w:rsid w:val="0032127F"/>
    <w:rsid w:val="0032401F"/>
    <w:rsid w:val="003243EC"/>
    <w:rsid w:val="003325DC"/>
    <w:rsid w:val="00334A84"/>
    <w:rsid w:val="00334D8A"/>
    <w:rsid w:val="00335737"/>
    <w:rsid w:val="00335995"/>
    <w:rsid w:val="00336E9D"/>
    <w:rsid w:val="00343C1C"/>
    <w:rsid w:val="003453D7"/>
    <w:rsid w:val="00347AB6"/>
    <w:rsid w:val="00353F6F"/>
    <w:rsid w:val="0035633D"/>
    <w:rsid w:val="00360952"/>
    <w:rsid w:val="003619A8"/>
    <w:rsid w:val="00361C50"/>
    <w:rsid w:val="00362626"/>
    <w:rsid w:val="00362B6E"/>
    <w:rsid w:val="00363A54"/>
    <w:rsid w:val="00363BB9"/>
    <w:rsid w:val="00365358"/>
    <w:rsid w:val="003658AE"/>
    <w:rsid w:val="00367992"/>
    <w:rsid w:val="00375BB8"/>
    <w:rsid w:val="00376309"/>
    <w:rsid w:val="0037649E"/>
    <w:rsid w:val="003776B5"/>
    <w:rsid w:val="00381916"/>
    <w:rsid w:val="00382C0A"/>
    <w:rsid w:val="00382FE4"/>
    <w:rsid w:val="003835E7"/>
    <w:rsid w:val="0038683F"/>
    <w:rsid w:val="00387AA6"/>
    <w:rsid w:val="00390758"/>
    <w:rsid w:val="00390978"/>
    <w:rsid w:val="003935B6"/>
    <w:rsid w:val="00393A65"/>
    <w:rsid w:val="003950FD"/>
    <w:rsid w:val="0039692A"/>
    <w:rsid w:val="0039741A"/>
    <w:rsid w:val="00397F26"/>
    <w:rsid w:val="003A0B79"/>
    <w:rsid w:val="003A0DCC"/>
    <w:rsid w:val="003A149B"/>
    <w:rsid w:val="003A1D23"/>
    <w:rsid w:val="003A3198"/>
    <w:rsid w:val="003A3DF6"/>
    <w:rsid w:val="003A4C1B"/>
    <w:rsid w:val="003A7B98"/>
    <w:rsid w:val="003B0F21"/>
    <w:rsid w:val="003B1815"/>
    <w:rsid w:val="003B1BE7"/>
    <w:rsid w:val="003B3444"/>
    <w:rsid w:val="003B47CB"/>
    <w:rsid w:val="003B53F4"/>
    <w:rsid w:val="003C25C0"/>
    <w:rsid w:val="003C347B"/>
    <w:rsid w:val="003C42EC"/>
    <w:rsid w:val="003C5583"/>
    <w:rsid w:val="003C5722"/>
    <w:rsid w:val="003C7DF3"/>
    <w:rsid w:val="003D4044"/>
    <w:rsid w:val="003D4F11"/>
    <w:rsid w:val="003D5164"/>
    <w:rsid w:val="003D63F4"/>
    <w:rsid w:val="003E00B4"/>
    <w:rsid w:val="003E3D6B"/>
    <w:rsid w:val="003E4C14"/>
    <w:rsid w:val="003E64DF"/>
    <w:rsid w:val="003E72EB"/>
    <w:rsid w:val="003E78D8"/>
    <w:rsid w:val="003F09E0"/>
    <w:rsid w:val="003F1F4E"/>
    <w:rsid w:val="003F2D62"/>
    <w:rsid w:val="003F330A"/>
    <w:rsid w:val="003F456A"/>
    <w:rsid w:val="003F4C2E"/>
    <w:rsid w:val="003F54F8"/>
    <w:rsid w:val="003F76B4"/>
    <w:rsid w:val="004039C3"/>
    <w:rsid w:val="004070A0"/>
    <w:rsid w:val="00410365"/>
    <w:rsid w:val="00412FC9"/>
    <w:rsid w:val="00413794"/>
    <w:rsid w:val="00414341"/>
    <w:rsid w:val="00415F9F"/>
    <w:rsid w:val="004162BF"/>
    <w:rsid w:val="0041645D"/>
    <w:rsid w:val="0041713D"/>
    <w:rsid w:val="004220C4"/>
    <w:rsid w:val="00426FD1"/>
    <w:rsid w:val="00430E3E"/>
    <w:rsid w:val="00431091"/>
    <w:rsid w:val="00432BDE"/>
    <w:rsid w:val="0043481F"/>
    <w:rsid w:val="00435A5B"/>
    <w:rsid w:val="00436FA4"/>
    <w:rsid w:val="004405E3"/>
    <w:rsid w:val="00441A0D"/>
    <w:rsid w:val="00443D74"/>
    <w:rsid w:val="00445BC4"/>
    <w:rsid w:val="0045184B"/>
    <w:rsid w:val="00451B8D"/>
    <w:rsid w:val="00453278"/>
    <w:rsid w:val="004556A3"/>
    <w:rsid w:val="00457709"/>
    <w:rsid w:val="004632FC"/>
    <w:rsid w:val="00467FA0"/>
    <w:rsid w:val="00472FF8"/>
    <w:rsid w:val="00474898"/>
    <w:rsid w:val="00475CFA"/>
    <w:rsid w:val="00475F22"/>
    <w:rsid w:val="0047646A"/>
    <w:rsid w:val="004820A0"/>
    <w:rsid w:val="0048276E"/>
    <w:rsid w:val="00485F58"/>
    <w:rsid w:val="0048650B"/>
    <w:rsid w:val="00486BC3"/>
    <w:rsid w:val="0048760C"/>
    <w:rsid w:val="00491EDF"/>
    <w:rsid w:val="004924D9"/>
    <w:rsid w:val="00492866"/>
    <w:rsid w:val="004A0E43"/>
    <w:rsid w:val="004A1507"/>
    <w:rsid w:val="004A28A1"/>
    <w:rsid w:val="004A2BE2"/>
    <w:rsid w:val="004A3A6A"/>
    <w:rsid w:val="004A3E44"/>
    <w:rsid w:val="004A4AF1"/>
    <w:rsid w:val="004A515F"/>
    <w:rsid w:val="004A51EE"/>
    <w:rsid w:val="004A5373"/>
    <w:rsid w:val="004A6850"/>
    <w:rsid w:val="004B03EA"/>
    <w:rsid w:val="004B0EAE"/>
    <w:rsid w:val="004B1211"/>
    <w:rsid w:val="004B327B"/>
    <w:rsid w:val="004B3300"/>
    <w:rsid w:val="004B46D5"/>
    <w:rsid w:val="004B6031"/>
    <w:rsid w:val="004C036A"/>
    <w:rsid w:val="004C03FB"/>
    <w:rsid w:val="004C0A57"/>
    <w:rsid w:val="004C1D62"/>
    <w:rsid w:val="004C7190"/>
    <w:rsid w:val="004D3A64"/>
    <w:rsid w:val="004D3CB3"/>
    <w:rsid w:val="004D4145"/>
    <w:rsid w:val="004E269C"/>
    <w:rsid w:val="004E48E7"/>
    <w:rsid w:val="004E55F8"/>
    <w:rsid w:val="004E64AD"/>
    <w:rsid w:val="004E76AE"/>
    <w:rsid w:val="004E79C4"/>
    <w:rsid w:val="004F0219"/>
    <w:rsid w:val="004F3331"/>
    <w:rsid w:val="004F71C3"/>
    <w:rsid w:val="00500C5A"/>
    <w:rsid w:val="00502A47"/>
    <w:rsid w:val="00503B8C"/>
    <w:rsid w:val="00504ADA"/>
    <w:rsid w:val="00505A6E"/>
    <w:rsid w:val="00507320"/>
    <w:rsid w:val="00507EFE"/>
    <w:rsid w:val="005110D4"/>
    <w:rsid w:val="00511E7B"/>
    <w:rsid w:val="00511EC0"/>
    <w:rsid w:val="00516CBB"/>
    <w:rsid w:val="00522F9E"/>
    <w:rsid w:val="005246B2"/>
    <w:rsid w:val="005253E5"/>
    <w:rsid w:val="00526656"/>
    <w:rsid w:val="0052786B"/>
    <w:rsid w:val="00527DDC"/>
    <w:rsid w:val="00530D7B"/>
    <w:rsid w:val="00530F97"/>
    <w:rsid w:val="00531324"/>
    <w:rsid w:val="0053271A"/>
    <w:rsid w:val="00533CB6"/>
    <w:rsid w:val="005409D1"/>
    <w:rsid w:val="00543590"/>
    <w:rsid w:val="00544A10"/>
    <w:rsid w:val="00544FE0"/>
    <w:rsid w:val="005464DC"/>
    <w:rsid w:val="00546A87"/>
    <w:rsid w:val="00546BEE"/>
    <w:rsid w:val="0054788E"/>
    <w:rsid w:val="00555CCF"/>
    <w:rsid w:val="005569B4"/>
    <w:rsid w:val="00564B88"/>
    <w:rsid w:val="00565BEF"/>
    <w:rsid w:val="00567470"/>
    <w:rsid w:val="00567F05"/>
    <w:rsid w:val="00572671"/>
    <w:rsid w:val="00573E9B"/>
    <w:rsid w:val="00574ADB"/>
    <w:rsid w:val="00575FC7"/>
    <w:rsid w:val="00576275"/>
    <w:rsid w:val="00581096"/>
    <w:rsid w:val="00584173"/>
    <w:rsid w:val="00585077"/>
    <w:rsid w:val="00590620"/>
    <w:rsid w:val="00591902"/>
    <w:rsid w:val="005927A9"/>
    <w:rsid w:val="005A2152"/>
    <w:rsid w:val="005A2FB2"/>
    <w:rsid w:val="005A3942"/>
    <w:rsid w:val="005A3CB8"/>
    <w:rsid w:val="005A4213"/>
    <w:rsid w:val="005A4401"/>
    <w:rsid w:val="005A4F7F"/>
    <w:rsid w:val="005A5884"/>
    <w:rsid w:val="005B21D1"/>
    <w:rsid w:val="005B271B"/>
    <w:rsid w:val="005B3497"/>
    <w:rsid w:val="005B4661"/>
    <w:rsid w:val="005B56A6"/>
    <w:rsid w:val="005B62C5"/>
    <w:rsid w:val="005B7400"/>
    <w:rsid w:val="005C1569"/>
    <w:rsid w:val="005C3D1F"/>
    <w:rsid w:val="005C4422"/>
    <w:rsid w:val="005C46FC"/>
    <w:rsid w:val="005C7481"/>
    <w:rsid w:val="005D101A"/>
    <w:rsid w:val="005D2DB3"/>
    <w:rsid w:val="005D4919"/>
    <w:rsid w:val="005D52AD"/>
    <w:rsid w:val="005D7FE4"/>
    <w:rsid w:val="005E2D6D"/>
    <w:rsid w:val="005E4AEC"/>
    <w:rsid w:val="005E64D1"/>
    <w:rsid w:val="005E7B63"/>
    <w:rsid w:val="005F2481"/>
    <w:rsid w:val="005F4785"/>
    <w:rsid w:val="005F48DF"/>
    <w:rsid w:val="005F60C5"/>
    <w:rsid w:val="005F705C"/>
    <w:rsid w:val="00600A91"/>
    <w:rsid w:val="00603AEE"/>
    <w:rsid w:val="00603D96"/>
    <w:rsid w:val="0060502F"/>
    <w:rsid w:val="00607710"/>
    <w:rsid w:val="00610F68"/>
    <w:rsid w:val="0061308A"/>
    <w:rsid w:val="00613560"/>
    <w:rsid w:val="00615CB7"/>
    <w:rsid w:val="00620835"/>
    <w:rsid w:val="006226E0"/>
    <w:rsid w:val="00622F9C"/>
    <w:rsid w:val="0062582C"/>
    <w:rsid w:val="006319D8"/>
    <w:rsid w:val="0063744C"/>
    <w:rsid w:val="006379CE"/>
    <w:rsid w:val="00637E4F"/>
    <w:rsid w:val="00644C39"/>
    <w:rsid w:val="006468A1"/>
    <w:rsid w:val="006478D1"/>
    <w:rsid w:val="00647D57"/>
    <w:rsid w:val="00651D93"/>
    <w:rsid w:val="006526C6"/>
    <w:rsid w:val="00652E78"/>
    <w:rsid w:val="0065347E"/>
    <w:rsid w:val="00654D89"/>
    <w:rsid w:val="00654DE9"/>
    <w:rsid w:val="0065638A"/>
    <w:rsid w:val="0065775F"/>
    <w:rsid w:val="00660210"/>
    <w:rsid w:val="00662248"/>
    <w:rsid w:val="00664C28"/>
    <w:rsid w:val="00665422"/>
    <w:rsid w:val="006716A4"/>
    <w:rsid w:val="00675A3A"/>
    <w:rsid w:val="00677FF4"/>
    <w:rsid w:val="006814B9"/>
    <w:rsid w:val="00682504"/>
    <w:rsid w:val="006879A6"/>
    <w:rsid w:val="00691A4F"/>
    <w:rsid w:val="00691B44"/>
    <w:rsid w:val="0069262E"/>
    <w:rsid w:val="00693DD6"/>
    <w:rsid w:val="006963CF"/>
    <w:rsid w:val="0069705B"/>
    <w:rsid w:val="006A0D1B"/>
    <w:rsid w:val="006A4B1C"/>
    <w:rsid w:val="006A5DB1"/>
    <w:rsid w:val="006A5DC6"/>
    <w:rsid w:val="006A6245"/>
    <w:rsid w:val="006A7BAC"/>
    <w:rsid w:val="006B1213"/>
    <w:rsid w:val="006B4839"/>
    <w:rsid w:val="006B546D"/>
    <w:rsid w:val="006B5967"/>
    <w:rsid w:val="006C0B92"/>
    <w:rsid w:val="006C5B8D"/>
    <w:rsid w:val="006C6B59"/>
    <w:rsid w:val="006C6BB3"/>
    <w:rsid w:val="006D0447"/>
    <w:rsid w:val="006D08CC"/>
    <w:rsid w:val="006D196F"/>
    <w:rsid w:val="006D28B4"/>
    <w:rsid w:val="006D36EB"/>
    <w:rsid w:val="006D3C8B"/>
    <w:rsid w:val="006D5C75"/>
    <w:rsid w:val="006E038E"/>
    <w:rsid w:val="006E10F4"/>
    <w:rsid w:val="006E2B28"/>
    <w:rsid w:val="006E2E96"/>
    <w:rsid w:val="006E418A"/>
    <w:rsid w:val="006E776E"/>
    <w:rsid w:val="006F033A"/>
    <w:rsid w:val="006F1401"/>
    <w:rsid w:val="006F3916"/>
    <w:rsid w:val="006F3BFE"/>
    <w:rsid w:val="006F3DDD"/>
    <w:rsid w:val="006F40F7"/>
    <w:rsid w:val="007001ED"/>
    <w:rsid w:val="00700CAE"/>
    <w:rsid w:val="007028D3"/>
    <w:rsid w:val="00702A1E"/>
    <w:rsid w:val="00703A0C"/>
    <w:rsid w:val="0070496B"/>
    <w:rsid w:val="00704B9B"/>
    <w:rsid w:val="00705F6D"/>
    <w:rsid w:val="007100CA"/>
    <w:rsid w:val="00714492"/>
    <w:rsid w:val="00714FD8"/>
    <w:rsid w:val="00720C94"/>
    <w:rsid w:val="00720ED0"/>
    <w:rsid w:val="007265B8"/>
    <w:rsid w:val="00730CFE"/>
    <w:rsid w:val="00732E88"/>
    <w:rsid w:val="00733270"/>
    <w:rsid w:val="007339F6"/>
    <w:rsid w:val="00733FD6"/>
    <w:rsid w:val="00736FF8"/>
    <w:rsid w:val="007471ED"/>
    <w:rsid w:val="00750F0F"/>
    <w:rsid w:val="007513A7"/>
    <w:rsid w:val="00751E9D"/>
    <w:rsid w:val="0075211E"/>
    <w:rsid w:val="00754620"/>
    <w:rsid w:val="00754963"/>
    <w:rsid w:val="00755464"/>
    <w:rsid w:val="007570E2"/>
    <w:rsid w:val="00757376"/>
    <w:rsid w:val="00761E05"/>
    <w:rsid w:val="00766DD8"/>
    <w:rsid w:val="007678CD"/>
    <w:rsid w:val="0077015C"/>
    <w:rsid w:val="00770AC3"/>
    <w:rsid w:val="007710BA"/>
    <w:rsid w:val="007721C8"/>
    <w:rsid w:val="00772FF6"/>
    <w:rsid w:val="00781049"/>
    <w:rsid w:val="00781EA6"/>
    <w:rsid w:val="00783E05"/>
    <w:rsid w:val="00784D9C"/>
    <w:rsid w:val="007855A8"/>
    <w:rsid w:val="007872BD"/>
    <w:rsid w:val="00791208"/>
    <w:rsid w:val="00791CBA"/>
    <w:rsid w:val="007949EF"/>
    <w:rsid w:val="00795403"/>
    <w:rsid w:val="0079673B"/>
    <w:rsid w:val="007A28FF"/>
    <w:rsid w:val="007A72CF"/>
    <w:rsid w:val="007B2FCD"/>
    <w:rsid w:val="007B5C35"/>
    <w:rsid w:val="007B715B"/>
    <w:rsid w:val="007B7E5E"/>
    <w:rsid w:val="007C1949"/>
    <w:rsid w:val="007C1D22"/>
    <w:rsid w:val="007C3238"/>
    <w:rsid w:val="007C5757"/>
    <w:rsid w:val="007C6072"/>
    <w:rsid w:val="007C6EEA"/>
    <w:rsid w:val="007D0565"/>
    <w:rsid w:val="007D229C"/>
    <w:rsid w:val="007D679E"/>
    <w:rsid w:val="007D6838"/>
    <w:rsid w:val="007D750F"/>
    <w:rsid w:val="007E162B"/>
    <w:rsid w:val="007E298B"/>
    <w:rsid w:val="007E4262"/>
    <w:rsid w:val="007E4505"/>
    <w:rsid w:val="007E5133"/>
    <w:rsid w:val="007E537E"/>
    <w:rsid w:val="007F32D6"/>
    <w:rsid w:val="007F3CA0"/>
    <w:rsid w:val="007F40DF"/>
    <w:rsid w:val="007F4782"/>
    <w:rsid w:val="007F6934"/>
    <w:rsid w:val="007F7A28"/>
    <w:rsid w:val="0080034B"/>
    <w:rsid w:val="008011A4"/>
    <w:rsid w:val="00803DBB"/>
    <w:rsid w:val="00804FCE"/>
    <w:rsid w:val="008060EE"/>
    <w:rsid w:val="00810DF9"/>
    <w:rsid w:val="00811B9D"/>
    <w:rsid w:val="008121C8"/>
    <w:rsid w:val="008214AF"/>
    <w:rsid w:val="00822F72"/>
    <w:rsid w:val="0082359E"/>
    <w:rsid w:val="00827B56"/>
    <w:rsid w:val="00830168"/>
    <w:rsid w:val="00841BE6"/>
    <w:rsid w:val="0084542A"/>
    <w:rsid w:val="00845893"/>
    <w:rsid w:val="00846B94"/>
    <w:rsid w:val="0085005D"/>
    <w:rsid w:val="00850FE1"/>
    <w:rsid w:val="00851073"/>
    <w:rsid w:val="00852430"/>
    <w:rsid w:val="00853073"/>
    <w:rsid w:val="0085370B"/>
    <w:rsid w:val="00853CA7"/>
    <w:rsid w:val="0085524A"/>
    <w:rsid w:val="0085539A"/>
    <w:rsid w:val="00856055"/>
    <w:rsid w:val="0085655F"/>
    <w:rsid w:val="008573E1"/>
    <w:rsid w:val="0086288D"/>
    <w:rsid w:val="00866C59"/>
    <w:rsid w:val="0086747C"/>
    <w:rsid w:val="00872273"/>
    <w:rsid w:val="00872651"/>
    <w:rsid w:val="00874EBA"/>
    <w:rsid w:val="0087697D"/>
    <w:rsid w:val="00882A5A"/>
    <w:rsid w:val="008857EB"/>
    <w:rsid w:val="008915A7"/>
    <w:rsid w:val="0089419C"/>
    <w:rsid w:val="008965C7"/>
    <w:rsid w:val="0089693B"/>
    <w:rsid w:val="00897388"/>
    <w:rsid w:val="008A4353"/>
    <w:rsid w:val="008A5868"/>
    <w:rsid w:val="008A613A"/>
    <w:rsid w:val="008A7803"/>
    <w:rsid w:val="008B1D9F"/>
    <w:rsid w:val="008B2EC9"/>
    <w:rsid w:val="008B34A2"/>
    <w:rsid w:val="008B676F"/>
    <w:rsid w:val="008B7B2F"/>
    <w:rsid w:val="008C2F2F"/>
    <w:rsid w:val="008C4059"/>
    <w:rsid w:val="008C52CE"/>
    <w:rsid w:val="008C5F29"/>
    <w:rsid w:val="008C6200"/>
    <w:rsid w:val="008C6B32"/>
    <w:rsid w:val="008D2270"/>
    <w:rsid w:val="008D2DA8"/>
    <w:rsid w:val="008D7472"/>
    <w:rsid w:val="008E322D"/>
    <w:rsid w:val="008E3CBF"/>
    <w:rsid w:val="008E40AC"/>
    <w:rsid w:val="008F265F"/>
    <w:rsid w:val="008F6B3C"/>
    <w:rsid w:val="00901977"/>
    <w:rsid w:val="009033BD"/>
    <w:rsid w:val="00903F68"/>
    <w:rsid w:val="00906D53"/>
    <w:rsid w:val="00906D89"/>
    <w:rsid w:val="00907B99"/>
    <w:rsid w:val="00910396"/>
    <w:rsid w:val="00911DB9"/>
    <w:rsid w:val="009153D1"/>
    <w:rsid w:val="0091543D"/>
    <w:rsid w:val="009157AE"/>
    <w:rsid w:val="00915DF1"/>
    <w:rsid w:val="00916CF5"/>
    <w:rsid w:val="0092144A"/>
    <w:rsid w:val="00923754"/>
    <w:rsid w:val="009242C7"/>
    <w:rsid w:val="00924765"/>
    <w:rsid w:val="00930715"/>
    <w:rsid w:val="00930F1F"/>
    <w:rsid w:val="00933E2E"/>
    <w:rsid w:val="009418D7"/>
    <w:rsid w:val="00942DB6"/>
    <w:rsid w:val="00946133"/>
    <w:rsid w:val="00947D25"/>
    <w:rsid w:val="00950674"/>
    <w:rsid w:val="00950DD5"/>
    <w:rsid w:val="0095219E"/>
    <w:rsid w:val="00961136"/>
    <w:rsid w:val="0096120B"/>
    <w:rsid w:val="009648F0"/>
    <w:rsid w:val="009662FD"/>
    <w:rsid w:val="009675A0"/>
    <w:rsid w:val="009707A4"/>
    <w:rsid w:val="00973E09"/>
    <w:rsid w:val="00975427"/>
    <w:rsid w:val="00975919"/>
    <w:rsid w:val="00975991"/>
    <w:rsid w:val="00975CEF"/>
    <w:rsid w:val="00977020"/>
    <w:rsid w:val="00981990"/>
    <w:rsid w:val="00982610"/>
    <w:rsid w:val="009829F8"/>
    <w:rsid w:val="00985DD8"/>
    <w:rsid w:val="00986766"/>
    <w:rsid w:val="00986847"/>
    <w:rsid w:val="0098706B"/>
    <w:rsid w:val="00987A3A"/>
    <w:rsid w:val="00990D77"/>
    <w:rsid w:val="009911CC"/>
    <w:rsid w:val="009926A1"/>
    <w:rsid w:val="00996A59"/>
    <w:rsid w:val="00997A4C"/>
    <w:rsid w:val="009A0592"/>
    <w:rsid w:val="009A22C9"/>
    <w:rsid w:val="009A5212"/>
    <w:rsid w:val="009A5A04"/>
    <w:rsid w:val="009A6079"/>
    <w:rsid w:val="009B1FF7"/>
    <w:rsid w:val="009B22D4"/>
    <w:rsid w:val="009B2F9A"/>
    <w:rsid w:val="009B67B7"/>
    <w:rsid w:val="009B6FCE"/>
    <w:rsid w:val="009B7D44"/>
    <w:rsid w:val="009C07AE"/>
    <w:rsid w:val="009C1A55"/>
    <w:rsid w:val="009C4A98"/>
    <w:rsid w:val="009C5F31"/>
    <w:rsid w:val="009C7590"/>
    <w:rsid w:val="009C7904"/>
    <w:rsid w:val="009D035A"/>
    <w:rsid w:val="009D24B7"/>
    <w:rsid w:val="009D29AA"/>
    <w:rsid w:val="009D3649"/>
    <w:rsid w:val="009D48BA"/>
    <w:rsid w:val="009D657A"/>
    <w:rsid w:val="009E446C"/>
    <w:rsid w:val="009E5338"/>
    <w:rsid w:val="009E57D9"/>
    <w:rsid w:val="009E7847"/>
    <w:rsid w:val="009F20CB"/>
    <w:rsid w:val="009F5352"/>
    <w:rsid w:val="009F6084"/>
    <w:rsid w:val="00A03C1A"/>
    <w:rsid w:val="00A04681"/>
    <w:rsid w:val="00A10D03"/>
    <w:rsid w:val="00A10F68"/>
    <w:rsid w:val="00A135DF"/>
    <w:rsid w:val="00A1405D"/>
    <w:rsid w:val="00A173D0"/>
    <w:rsid w:val="00A20056"/>
    <w:rsid w:val="00A209DE"/>
    <w:rsid w:val="00A21E27"/>
    <w:rsid w:val="00A25B81"/>
    <w:rsid w:val="00A3030A"/>
    <w:rsid w:val="00A32A38"/>
    <w:rsid w:val="00A33BA7"/>
    <w:rsid w:val="00A41C9D"/>
    <w:rsid w:val="00A45895"/>
    <w:rsid w:val="00A45D47"/>
    <w:rsid w:val="00A50CD1"/>
    <w:rsid w:val="00A51E5F"/>
    <w:rsid w:val="00A53552"/>
    <w:rsid w:val="00A53A77"/>
    <w:rsid w:val="00A55FCD"/>
    <w:rsid w:val="00A57F41"/>
    <w:rsid w:val="00A62815"/>
    <w:rsid w:val="00A64D77"/>
    <w:rsid w:val="00A6508E"/>
    <w:rsid w:val="00A65134"/>
    <w:rsid w:val="00A70516"/>
    <w:rsid w:val="00A81777"/>
    <w:rsid w:val="00A81910"/>
    <w:rsid w:val="00A82C1C"/>
    <w:rsid w:val="00A87191"/>
    <w:rsid w:val="00A91490"/>
    <w:rsid w:val="00A9462D"/>
    <w:rsid w:val="00A95DCE"/>
    <w:rsid w:val="00A96923"/>
    <w:rsid w:val="00AA1E2C"/>
    <w:rsid w:val="00AA372D"/>
    <w:rsid w:val="00AA42AE"/>
    <w:rsid w:val="00AA7296"/>
    <w:rsid w:val="00AB472E"/>
    <w:rsid w:val="00AB7CA6"/>
    <w:rsid w:val="00AC11EF"/>
    <w:rsid w:val="00AC17DF"/>
    <w:rsid w:val="00AC2A4B"/>
    <w:rsid w:val="00AC358C"/>
    <w:rsid w:val="00AC3D87"/>
    <w:rsid w:val="00AC543B"/>
    <w:rsid w:val="00AD512C"/>
    <w:rsid w:val="00AD701E"/>
    <w:rsid w:val="00AE385C"/>
    <w:rsid w:val="00AE66B0"/>
    <w:rsid w:val="00AE70D7"/>
    <w:rsid w:val="00AE7940"/>
    <w:rsid w:val="00AF0264"/>
    <w:rsid w:val="00AF02D5"/>
    <w:rsid w:val="00AF22A0"/>
    <w:rsid w:val="00B018A0"/>
    <w:rsid w:val="00B0248E"/>
    <w:rsid w:val="00B03573"/>
    <w:rsid w:val="00B056F5"/>
    <w:rsid w:val="00B05819"/>
    <w:rsid w:val="00B06898"/>
    <w:rsid w:val="00B10591"/>
    <w:rsid w:val="00B13CDE"/>
    <w:rsid w:val="00B15656"/>
    <w:rsid w:val="00B16009"/>
    <w:rsid w:val="00B16D34"/>
    <w:rsid w:val="00B16DCA"/>
    <w:rsid w:val="00B17421"/>
    <w:rsid w:val="00B17EBB"/>
    <w:rsid w:val="00B22C49"/>
    <w:rsid w:val="00B26CD4"/>
    <w:rsid w:val="00B272AE"/>
    <w:rsid w:val="00B30A4A"/>
    <w:rsid w:val="00B31B9B"/>
    <w:rsid w:val="00B322F2"/>
    <w:rsid w:val="00B32B55"/>
    <w:rsid w:val="00B32C22"/>
    <w:rsid w:val="00B32EEB"/>
    <w:rsid w:val="00B33E37"/>
    <w:rsid w:val="00B35216"/>
    <w:rsid w:val="00B358BF"/>
    <w:rsid w:val="00B3728F"/>
    <w:rsid w:val="00B429D7"/>
    <w:rsid w:val="00B5062F"/>
    <w:rsid w:val="00B50A1E"/>
    <w:rsid w:val="00B52E77"/>
    <w:rsid w:val="00B53495"/>
    <w:rsid w:val="00B56101"/>
    <w:rsid w:val="00B570A3"/>
    <w:rsid w:val="00B6056C"/>
    <w:rsid w:val="00B63258"/>
    <w:rsid w:val="00B637D4"/>
    <w:rsid w:val="00B63981"/>
    <w:rsid w:val="00B63A89"/>
    <w:rsid w:val="00B66A15"/>
    <w:rsid w:val="00B67A2D"/>
    <w:rsid w:val="00B8174C"/>
    <w:rsid w:val="00B86DAE"/>
    <w:rsid w:val="00B87BBA"/>
    <w:rsid w:val="00B93278"/>
    <w:rsid w:val="00B9356B"/>
    <w:rsid w:val="00B9417C"/>
    <w:rsid w:val="00B9774F"/>
    <w:rsid w:val="00B97B3E"/>
    <w:rsid w:val="00B97CE5"/>
    <w:rsid w:val="00BA0EC7"/>
    <w:rsid w:val="00BA1737"/>
    <w:rsid w:val="00BA3031"/>
    <w:rsid w:val="00BA3CE9"/>
    <w:rsid w:val="00BA5112"/>
    <w:rsid w:val="00BA5393"/>
    <w:rsid w:val="00BA575A"/>
    <w:rsid w:val="00BB1384"/>
    <w:rsid w:val="00BB308B"/>
    <w:rsid w:val="00BB571D"/>
    <w:rsid w:val="00BB5950"/>
    <w:rsid w:val="00BB7217"/>
    <w:rsid w:val="00BC1219"/>
    <w:rsid w:val="00BC1DD8"/>
    <w:rsid w:val="00BC2226"/>
    <w:rsid w:val="00BC5B25"/>
    <w:rsid w:val="00BC7E5C"/>
    <w:rsid w:val="00BD208C"/>
    <w:rsid w:val="00BD4EB3"/>
    <w:rsid w:val="00BD542E"/>
    <w:rsid w:val="00BD6DE8"/>
    <w:rsid w:val="00BD709C"/>
    <w:rsid w:val="00BD76E2"/>
    <w:rsid w:val="00BD7925"/>
    <w:rsid w:val="00BD7DFA"/>
    <w:rsid w:val="00BE1C6B"/>
    <w:rsid w:val="00BF08BF"/>
    <w:rsid w:val="00BF167C"/>
    <w:rsid w:val="00BF3260"/>
    <w:rsid w:val="00BF42FC"/>
    <w:rsid w:val="00BF4B6A"/>
    <w:rsid w:val="00BF5C02"/>
    <w:rsid w:val="00BF7272"/>
    <w:rsid w:val="00BF79CF"/>
    <w:rsid w:val="00C0041B"/>
    <w:rsid w:val="00C02EC6"/>
    <w:rsid w:val="00C04B9A"/>
    <w:rsid w:val="00C1021D"/>
    <w:rsid w:val="00C10373"/>
    <w:rsid w:val="00C124C1"/>
    <w:rsid w:val="00C158FA"/>
    <w:rsid w:val="00C15D07"/>
    <w:rsid w:val="00C2333F"/>
    <w:rsid w:val="00C242A1"/>
    <w:rsid w:val="00C247CC"/>
    <w:rsid w:val="00C27660"/>
    <w:rsid w:val="00C416FB"/>
    <w:rsid w:val="00C425B3"/>
    <w:rsid w:val="00C42C8F"/>
    <w:rsid w:val="00C44F5C"/>
    <w:rsid w:val="00C46A3C"/>
    <w:rsid w:val="00C52BA2"/>
    <w:rsid w:val="00C52DB8"/>
    <w:rsid w:val="00C53494"/>
    <w:rsid w:val="00C54164"/>
    <w:rsid w:val="00C554AB"/>
    <w:rsid w:val="00C55F6B"/>
    <w:rsid w:val="00C56585"/>
    <w:rsid w:val="00C6183F"/>
    <w:rsid w:val="00C624D5"/>
    <w:rsid w:val="00C62B0E"/>
    <w:rsid w:val="00C63D12"/>
    <w:rsid w:val="00C727C6"/>
    <w:rsid w:val="00C74806"/>
    <w:rsid w:val="00C74900"/>
    <w:rsid w:val="00C80FF0"/>
    <w:rsid w:val="00C8189E"/>
    <w:rsid w:val="00C845EE"/>
    <w:rsid w:val="00C8609D"/>
    <w:rsid w:val="00C86883"/>
    <w:rsid w:val="00C87EE9"/>
    <w:rsid w:val="00C9027F"/>
    <w:rsid w:val="00C9122E"/>
    <w:rsid w:val="00C93255"/>
    <w:rsid w:val="00C93331"/>
    <w:rsid w:val="00C9358A"/>
    <w:rsid w:val="00C938A3"/>
    <w:rsid w:val="00C9510E"/>
    <w:rsid w:val="00C96BA3"/>
    <w:rsid w:val="00CA23F4"/>
    <w:rsid w:val="00CA6C4F"/>
    <w:rsid w:val="00CA7162"/>
    <w:rsid w:val="00CA7CAA"/>
    <w:rsid w:val="00CB00A8"/>
    <w:rsid w:val="00CC2BA5"/>
    <w:rsid w:val="00CC38FD"/>
    <w:rsid w:val="00CC79EF"/>
    <w:rsid w:val="00CE0DDB"/>
    <w:rsid w:val="00CE0F5C"/>
    <w:rsid w:val="00CE347C"/>
    <w:rsid w:val="00CE4388"/>
    <w:rsid w:val="00CE537B"/>
    <w:rsid w:val="00CE5A0E"/>
    <w:rsid w:val="00CE6910"/>
    <w:rsid w:val="00CE7ACC"/>
    <w:rsid w:val="00CF4FB6"/>
    <w:rsid w:val="00CF58C2"/>
    <w:rsid w:val="00CF6F2A"/>
    <w:rsid w:val="00CF7749"/>
    <w:rsid w:val="00D01373"/>
    <w:rsid w:val="00D01825"/>
    <w:rsid w:val="00D02F30"/>
    <w:rsid w:val="00D03962"/>
    <w:rsid w:val="00D049E0"/>
    <w:rsid w:val="00D04B25"/>
    <w:rsid w:val="00D05A47"/>
    <w:rsid w:val="00D075FF"/>
    <w:rsid w:val="00D1118D"/>
    <w:rsid w:val="00D120AB"/>
    <w:rsid w:val="00D1364C"/>
    <w:rsid w:val="00D15442"/>
    <w:rsid w:val="00D170FE"/>
    <w:rsid w:val="00D20C0D"/>
    <w:rsid w:val="00D21C43"/>
    <w:rsid w:val="00D21EC7"/>
    <w:rsid w:val="00D26110"/>
    <w:rsid w:val="00D3032E"/>
    <w:rsid w:val="00D320F0"/>
    <w:rsid w:val="00D32347"/>
    <w:rsid w:val="00D368C2"/>
    <w:rsid w:val="00D42B6C"/>
    <w:rsid w:val="00D438E9"/>
    <w:rsid w:val="00D44DD3"/>
    <w:rsid w:val="00D457D8"/>
    <w:rsid w:val="00D479CF"/>
    <w:rsid w:val="00D521E0"/>
    <w:rsid w:val="00D5492C"/>
    <w:rsid w:val="00D574F4"/>
    <w:rsid w:val="00D604A3"/>
    <w:rsid w:val="00D60547"/>
    <w:rsid w:val="00D60730"/>
    <w:rsid w:val="00D627D3"/>
    <w:rsid w:val="00D63700"/>
    <w:rsid w:val="00D6586D"/>
    <w:rsid w:val="00D70305"/>
    <w:rsid w:val="00D711D4"/>
    <w:rsid w:val="00D7126F"/>
    <w:rsid w:val="00D7139F"/>
    <w:rsid w:val="00D713B4"/>
    <w:rsid w:val="00D75CC9"/>
    <w:rsid w:val="00D809E8"/>
    <w:rsid w:val="00D8115B"/>
    <w:rsid w:val="00D85E88"/>
    <w:rsid w:val="00D861D2"/>
    <w:rsid w:val="00D863CE"/>
    <w:rsid w:val="00D870EA"/>
    <w:rsid w:val="00D871B4"/>
    <w:rsid w:val="00D90578"/>
    <w:rsid w:val="00D93105"/>
    <w:rsid w:val="00DA2549"/>
    <w:rsid w:val="00DA2794"/>
    <w:rsid w:val="00DA2A46"/>
    <w:rsid w:val="00DA7CC2"/>
    <w:rsid w:val="00DB23BC"/>
    <w:rsid w:val="00DB2719"/>
    <w:rsid w:val="00DB4857"/>
    <w:rsid w:val="00DC1051"/>
    <w:rsid w:val="00DC1FE0"/>
    <w:rsid w:val="00DC265A"/>
    <w:rsid w:val="00DC29C9"/>
    <w:rsid w:val="00DC4244"/>
    <w:rsid w:val="00DD047A"/>
    <w:rsid w:val="00DD0964"/>
    <w:rsid w:val="00DD1996"/>
    <w:rsid w:val="00DD599A"/>
    <w:rsid w:val="00DD65E3"/>
    <w:rsid w:val="00DD7353"/>
    <w:rsid w:val="00DD7723"/>
    <w:rsid w:val="00DD7CA1"/>
    <w:rsid w:val="00DE46AB"/>
    <w:rsid w:val="00DE55C0"/>
    <w:rsid w:val="00DE5AFC"/>
    <w:rsid w:val="00DE5D1F"/>
    <w:rsid w:val="00DE6573"/>
    <w:rsid w:val="00DF17C0"/>
    <w:rsid w:val="00DF3215"/>
    <w:rsid w:val="00DF4FE9"/>
    <w:rsid w:val="00DF66AC"/>
    <w:rsid w:val="00DF6DDF"/>
    <w:rsid w:val="00E00AC3"/>
    <w:rsid w:val="00E051CC"/>
    <w:rsid w:val="00E05E5C"/>
    <w:rsid w:val="00E06CFA"/>
    <w:rsid w:val="00E1121B"/>
    <w:rsid w:val="00E1174A"/>
    <w:rsid w:val="00E12D8E"/>
    <w:rsid w:val="00E13558"/>
    <w:rsid w:val="00E13F64"/>
    <w:rsid w:val="00E16467"/>
    <w:rsid w:val="00E20C5B"/>
    <w:rsid w:val="00E23E08"/>
    <w:rsid w:val="00E2770E"/>
    <w:rsid w:val="00E30A00"/>
    <w:rsid w:val="00E32CE6"/>
    <w:rsid w:val="00E33E34"/>
    <w:rsid w:val="00E34F2F"/>
    <w:rsid w:val="00E37FE2"/>
    <w:rsid w:val="00E407CC"/>
    <w:rsid w:val="00E41F0E"/>
    <w:rsid w:val="00E45589"/>
    <w:rsid w:val="00E46B1E"/>
    <w:rsid w:val="00E47423"/>
    <w:rsid w:val="00E51B23"/>
    <w:rsid w:val="00E51BA5"/>
    <w:rsid w:val="00E52566"/>
    <w:rsid w:val="00E525EE"/>
    <w:rsid w:val="00E548ED"/>
    <w:rsid w:val="00E550F6"/>
    <w:rsid w:val="00E5602A"/>
    <w:rsid w:val="00E61118"/>
    <w:rsid w:val="00E6165A"/>
    <w:rsid w:val="00E61F44"/>
    <w:rsid w:val="00E62936"/>
    <w:rsid w:val="00E64480"/>
    <w:rsid w:val="00E6629C"/>
    <w:rsid w:val="00E7012C"/>
    <w:rsid w:val="00E70CA7"/>
    <w:rsid w:val="00E750EE"/>
    <w:rsid w:val="00E754A6"/>
    <w:rsid w:val="00E769F4"/>
    <w:rsid w:val="00E77740"/>
    <w:rsid w:val="00E81381"/>
    <w:rsid w:val="00E84458"/>
    <w:rsid w:val="00E85C67"/>
    <w:rsid w:val="00E8636B"/>
    <w:rsid w:val="00E86395"/>
    <w:rsid w:val="00E86852"/>
    <w:rsid w:val="00E87703"/>
    <w:rsid w:val="00E91BDA"/>
    <w:rsid w:val="00E934CC"/>
    <w:rsid w:val="00E9473C"/>
    <w:rsid w:val="00E95080"/>
    <w:rsid w:val="00E966C6"/>
    <w:rsid w:val="00EA1159"/>
    <w:rsid w:val="00EA1C91"/>
    <w:rsid w:val="00EA286B"/>
    <w:rsid w:val="00EA2EBE"/>
    <w:rsid w:val="00EA5ACA"/>
    <w:rsid w:val="00EB030B"/>
    <w:rsid w:val="00EB4391"/>
    <w:rsid w:val="00EB4AE6"/>
    <w:rsid w:val="00EB4C41"/>
    <w:rsid w:val="00EB531D"/>
    <w:rsid w:val="00EB7251"/>
    <w:rsid w:val="00EB76E3"/>
    <w:rsid w:val="00EC0476"/>
    <w:rsid w:val="00EC11E3"/>
    <w:rsid w:val="00EC37CD"/>
    <w:rsid w:val="00EC5D67"/>
    <w:rsid w:val="00ED266A"/>
    <w:rsid w:val="00ED34F7"/>
    <w:rsid w:val="00ED6D0B"/>
    <w:rsid w:val="00EE14F1"/>
    <w:rsid w:val="00EE2335"/>
    <w:rsid w:val="00EE3293"/>
    <w:rsid w:val="00EF1137"/>
    <w:rsid w:val="00EF6CF7"/>
    <w:rsid w:val="00EF6E99"/>
    <w:rsid w:val="00F0088D"/>
    <w:rsid w:val="00F01E60"/>
    <w:rsid w:val="00F0581F"/>
    <w:rsid w:val="00F06D8C"/>
    <w:rsid w:val="00F112A3"/>
    <w:rsid w:val="00F135A3"/>
    <w:rsid w:val="00F13929"/>
    <w:rsid w:val="00F139CC"/>
    <w:rsid w:val="00F17E07"/>
    <w:rsid w:val="00F206E8"/>
    <w:rsid w:val="00F24229"/>
    <w:rsid w:val="00F24A1B"/>
    <w:rsid w:val="00F253F7"/>
    <w:rsid w:val="00F27840"/>
    <w:rsid w:val="00F30887"/>
    <w:rsid w:val="00F3231C"/>
    <w:rsid w:val="00F358B4"/>
    <w:rsid w:val="00F37BDA"/>
    <w:rsid w:val="00F4157E"/>
    <w:rsid w:val="00F43FEE"/>
    <w:rsid w:val="00F51578"/>
    <w:rsid w:val="00F52A19"/>
    <w:rsid w:val="00F52C73"/>
    <w:rsid w:val="00F5342B"/>
    <w:rsid w:val="00F53696"/>
    <w:rsid w:val="00F6164E"/>
    <w:rsid w:val="00F61FD3"/>
    <w:rsid w:val="00F628D8"/>
    <w:rsid w:val="00F63C55"/>
    <w:rsid w:val="00F64726"/>
    <w:rsid w:val="00F6751B"/>
    <w:rsid w:val="00F67A89"/>
    <w:rsid w:val="00F72334"/>
    <w:rsid w:val="00F73464"/>
    <w:rsid w:val="00F73AE2"/>
    <w:rsid w:val="00F74617"/>
    <w:rsid w:val="00F75794"/>
    <w:rsid w:val="00F760F3"/>
    <w:rsid w:val="00F828A3"/>
    <w:rsid w:val="00F82DCB"/>
    <w:rsid w:val="00F82F61"/>
    <w:rsid w:val="00F84B69"/>
    <w:rsid w:val="00F85820"/>
    <w:rsid w:val="00F87F70"/>
    <w:rsid w:val="00F91636"/>
    <w:rsid w:val="00F92743"/>
    <w:rsid w:val="00F93574"/>
    <w:rsid w:val="00F93BD1"/>
    <w:rsid w:val="00F9533D"/>
    <w:rsid w:val="00F97B94"/>
    <w:rsid w:val="00FA73B6"/>
    <w:rsid w:val="00FB2650"/>
    <w:rsid w:val="00FB3074"/>
    <w:rsid w:val="00FB48A1"/>
    <w:rsid w:val="00FB607D"/>
    <w:rsid w:val="00FB60D2"/>
    <w:rsid w:val="00FB7986"/>
    <w:rsid w:val="00FC51B0"/>
    <w:rsid w:val="00FC58CA"/>
    <w:rsid w:val="00FC60EF"/>
    <w:rsid w:val="00FC70EB"/>
    <w:rsid w:val="00FC74FB"/>
    <w:rsid w:val="00FC772F"/>
    <w:rsid w:val="00FD1F4E"/>
    <w:rsid w:val="00FD35FB"/>
    <w:rsid w:val="00FD4DAD"/>
    <w:rsid w:val="00FE0021"/>
    <w:rsid w:val="00FF70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84F"/>
  <w15:docId w15:val="{F88B750C-EB19-44CC-8560-FB15C2825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26FD1"/>
    <w:rPr>
      <w:rFonts w:ascii="Times New Roman" w:hAnsi="Times New Roman"/>
      <w:sz w:val="24"/>
    </w:rPr>
  </w:style>
  <w:style w:type="paragraph" w:styleId="Ttulo1">
    <w:name w:val="heading 1"/>
    <w:basedOn w:val="Normal"/>
    <w:next w:val="Normal"/>
    <w:link w:val="Ttulo1Char"/>
    <w:uiPriority w:val="9"/>
    <w:qFormat/>
    <w:rsid w:val="004A51EE"/>
    <w:pPr>
      <w:keepNext/>
      <w:keepLines/>
      <w:numPr>
        <w:numId w:val="6"/>
      </w:numPr>
      <w:spacing w:before="240" w:after="0"/>
      <w:outlineLvl w:val="0"/>
    </w:pPr>
    <w:rPr>
      <w:rFonts w:eastAsiaTheme="majorEastAsia" w:cstheme="majorBidi"/>
      <w:b/>
      <w:caps/>
      <w:sz w:val="28"/>
      <w:szCs w:val="32"/>
    </w:rPr>
  </w:style>
  <w:style w:type="paragraph" w:styleId="Ttulo2">
    <w:name w:val="heading 2"/>
    <w:basedOn w:val="Normal"/>
    <w:next w:val="Normal"/>
    <w:link w:val="Ttulo2Char"/>
    <w:uiPriority w:val="9"/>
    <w:unhideWhenUsed/>
    <w:qFormat/>
    <w:rsid w:val="00A3030A"/>
    <w:pPr>
      <w:keepNext/>
      <w:keepLines/>
      <w:numPr>
        <w:ilvl w:val="1"/>
        <w:numId w:val="6"/>
      </w:numPr>
      <w:spacing w:before="40" w:after="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A3030A"/>
    <w:pPr>
      <w:keepNext/>
      <w:keepLines/>
      <w:numPr>
        <w:ilvl w:val="2"/>
        <w:numId w:val="6"/>
      </w:numPr>
      <w:spacing w:before="40" w:after="0"/>
      <w:outlineLvl w:val="2"/>
    </w:pPr>
    <w:rPr>
      <w:rFonts w:eastAsiaTheme="majorEastAsia" w:cstheme="majorBidi"/>
      <w:b/>
      <w:szCs w:val="24"/>
    </w:rPr>
  </w:style>
  <w:style w:type="paragraph" w:styleId="Ttulo4">
    <w:name w:val="heading 4"/>
    <w:basedOn w:val="Normal"/>
    <w:next w:val="Normal"/>
    <w:link w:val="Ttulo4Char"/>
    <w:uiPriority w:val="9"/>
    <w:semiHidden/>
    <w:unhideWhenUsed/>
    <w:qFormat/>
    <w:rsid w:val="00531324"/>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semiHidden/>
    <w:unhideWhenUsed/>
    <w:qFormat/>
    <w:rsid w:val="00531324"/>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semiHidden/>
    <w:unhideWhenUsed/>
    <w:qFormat/>
    <w:rsid w:val="00531324"/>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har"/>
    <w:uiPriority w:val="9"/>
    <w:semiHidden/>
    <w:unhideWhenUsed/>
    <w:qFormat/>
    <w:rsid w:val="00531324"/>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semiHidden/>
    <w:unhideWhenUsed/>
    <w:qFormat/>
    <w:rsid w:val="00531324"/>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531324"/>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apple-converted-space">
    <w:name w:val="apple-converted-space"/>
    <w:basedOn w:val="Fontepargpadro"/>
    <w:rsid w:val="006D36EB"/>
  </w:style>
  <w:style w:type="character" w:styleId="Hyperlink">
    <w:name w:val="Hyperlink"/>
    <w:basedOn w:val="Fontepargpadro"/>
    <w:uiPriority w:val="99"/>
    <w:unhideWhenUsed/>
    <w:rsid w:val="006D36EB"/>
    <w:rPr>
      <w:color w:val="0000FF"/>
      <w:u w:val="single"/>
    </w:rPr>
  </w:style>
  <w:style w:type="character" w:styleId="TextodoEspaoReservado">
    <w:name w:val="Placeholder Text"/>
    <w:basedOn w:val="Fontepargpadro"/>
    <w:uiPriority w:val="99"/>
    <w:semiHidden/>
    <w:rsid w:val="00E32CE6"/>
    <w:rPr>
      <w:color w:val="808080"/>
    </w:rPr>
  </w:style>
  <w:style w:type="paragraph" w:styleId="PargrafodaLista">
    <w:name w:val="List Paragraph"/>
    <w:basedOn w:val="Normal"/>
    <w:uiPriority w:val="34"/>
    <w:qFormat/>
    <w:rsid w:val="00AA7296"/>
    <w:pPr>
      <w:ind w:left="720"/>
      <w:contextualSpacing/>
    </w:pPr>
  </w:style>
  <w:style w:type="paragraph" w:styleId="Cabealho">
    <w:name w:val="header"/>
    <w:basedOn w:val="Normal"/>
    <w:link w:val="CabealhoChar"/>
    <w:uiPriority w:val="99"/>
    <w:unhideWhenUsed/>
    <w:rsid w:val="00D01825"/>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01825"/>
  </w:style>
  <w:style w:type="paragraph" w:styleId="Rodap">
    <w:name w:val="footer"/>
    <w:basedOn w:val="Normal"/>
    <w:link w:val="RodapChar"/>
    <w:uiPriority w:val="99"/>
    <w:unhideWhenUsed/>
    <w:rsid w:val="00D01825"/>
    <w:pPr>
      <w:tabs>
        <w:tab w:val="center" w:pos="4252"/>
        <w:tab w:val="right" w:pos="8504"/>
      </w:tabs>
      <w:spacing w:after="0" w:line="240" w:lineRule="auto"/>
    </w:pPr>
  </w:style>
  <w:style w:type="character" w:customStyle="1" w:styleId="RodapChar">
    <w:name w:val="Rodapé Char"/>
    <w:basedOn w:val="Fontepargpadro"/>
    <w:link w:val="Rodap"/>
    <w:uiPriority w:val="99"/>
    <w:rsid w:val="00D01825"/>
  </w:style>
  <w:style w:type="character" w:styleId="Refdecomentrio">
    <w:name w:val="annotation reference"/>
    <w:basedOn w:val="Fontepargpadro"/>
    <w:uiPriority w:val="99"/>
    <w:semiHidden/>
    <w:unhideWhenUsed/>
    <w:rsid w:val="003658AE"/>
    <w:rPr>
      <w:sz w:val="16"/>
      <w:szCs w:val="16"/>
    </w:rPr>
  </w:style>
  <w:style w:type="paragraph" w:styleId="Textodecomentrio">
    <w:name w:val="annotation text"/>
    <w:basedOn w:val="Normal"/>
    <w:link w:val="TextodecomentrioChar"/>
    <w:uiPriority w:val="99"/>
    <w:semiHidden/>
    <w:unhideWhenUsed/>
    <w:rsid w:val="003658AE"/>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3658AE"/>
    <w:rPr>
      <w:sz w:val="20"/>
      <w:szCs w:val="20"/>
    </w:rPr>
  </w:style>
  <w:style w:type="paragraph" w:styleId="Assuntodocomentrio">
    <w:name w:val="annotation subject"/>
    <w:basedOn w:val="Textodecomentrio"/>
    <w:next w:val="Textodecomentrio"/>
    <w:link w:val="AssuntodocomentrioChar"/>
    <w:uiPriority w:val="99"/>
    <w:semiHidden/>
    <w:unhideWhenUsed/>
    <w:rsid w:val="003658AE"/>
    <w:rPr>
      <w:b/>
      <w:bCs/>
    </w:rPr>
  </w:style>
  <w:style w:type="character" w:customStyle="1" w:styleId="AssuntodocomentrioChar">
    <w:name w:val="Assunto do comentário Char"/>
    <w:basedOn w:val="TextodecomentrioChar"/>
    <w:link w:val="Assuntodocomentrio"/>
    <w:uiPriority w:val="99"/>
    <w:semiHidden/>
    <w:rsid w:val="003658AE"/>
    <w:rPr>
      <w:b/>
      <w:bCs/>
      <w:sz w:val="20"/>
      <w:szCs w:val="20"/>
    </w:rPr>
  </w:style>
  <w:style w:type="paragraph" w:styleId="Textodebalo">
    <w:name w:val="Balloon Text"/>
    <w:basedOn w:val="Normal"/>
    <w:link w:val="TextodebaloChar"/>
    <w:uiPriority w:val="99"/>
    <w:semiHidden/>
    <w:unhideWhenUsed/>
    <w:rsid w:val="003658AE"/>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3658AE"/>
    <w:rPr>
      <w:rFonts w:ascii="Segoe UI" w:hAnsi="Segoe UI" w:cs="Segoe UI"/>
      <w:sz w:val="18"/>
      <w:szCs w:val="18"/>
    </w:rPr>
  </w:style>
  <w:style w:type="table" w:styleId="Tabelacomgrade">
    <w:name w:val="Table Grid"/>
    <w:basedOn w:val="Tabelanormal"/>
    <w:uiPriority w:val="39"/>
    <w:rsid w:val="00BB7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har">
    <w:name w:val="Título 1 Char"/>
    <w:basedOn w:val="Fontepargpadro"/>
    <w:link w:val="Ttulo1"/>
    <w:uiPriority w:val="9"/>
    <w:rsid w:val="00445BC4"/>
    <w:rPr>
      <w:rFonts w:eastAsiaTheme="majorEastAsia" w:cstheme="majorBidi"/>
      <w:b/>
      <w:caps/>
      <w:sz w:val="28"/>
      <w:szCs w:val="32"/>
    </w:rPr>
  </w:style>
  <w:style w:type="paragraph" w:styleId="CabealhodoSumrio">
    <w:name w:val="TOC Heading"/>
    <w:basedOn w:val="Ttulo1"/>
    <w:next w:val="Normal"/>
    <w:uiPriority w:val="39"/>
    <w:unhideWhenUsed/>
    <w:qFormat/>
    <w:rsid w:val="00445BC4"/>
    <w:pPr>
      <w:outlineLvl w:val="9"/>
    </w:pPr>
    <w:rPr>
      <w:lang w:eastAsia="pt-BR"/>
    </w:rPr>
  </w:style>
  <w:style w:type="paragraph" w:styleId="Sumrio1">
    <w:name w:val="toc 1"/>
    <w:basedOn w:val="Normal"/>
    <w:next w:val="Normal"/>
    <w:autoRedefine/>
    <w:uiPriority w:val="39"/>
    <w:unhideWhenUsed/>
    <w:rsid w:val="00531324"/>
    <w:pPr>
      <w:tabs>
        <w:tab w:val="left" w:pos="440"/>
        <w:tab w:val="right" w:leader="dot" w:pos="8494"/>
      </w:tabs>
      <w:spacing w:after="100"/>
    </w:pPr>
  </w:style>
  <w:style w:type="character" w:customStyle="1" w:styleId="Ttulo2Char">
    <w:name w:val="Título 2 Char"/>
    <w:basedOn w:val="Fontepargpadro"/>
    <w:link w:val="Ttulo2"/>
    <w:uiPriority w:val="9"/>
    <w:rsid w:val="00A3030A"/>
    <w:rPr>
      <w:rFonts w:eastAsiaTheme="majorEastAsia" w:cstheme="majorBidi"/>
      <w:b/>
      <w:sz w:val="24"/>
      <w:szCs w:val="26"/>
    </w:rPr>
  </w:style>
  <w:style w:type="character" w:customStyle="1" w:styleId="Ttulo3Char">
    <w:name w:val="Título 3 Char"/>
    <w:basedOn w:val="Fontepargpadro"/>
    <w:link w:val="Ttulo3"/>
    <w:uiPriority w:val="9"/>
    <w:rsid w:val="00A3030A"/>
    <w:rPr>
      <w:rFonts w:eastAsiaTheme="majorEastAsia" w:cstheme="majorBidi"/>
      <w:b/>
      <w:sz w:val="24"/>
      <w:szCs w:val="24"/>
    </w:rPr>
  </w:style>
  <w:style w:type="character" w:customStyle="1" w:styleId="Ttulo4Char">
    <w:name w:val="Título 4 Char"/>
    <w:basedOn w:val="Fontepargpadro"/>
    <w:link w:val="Ttulo4"/>
    <w:uiPriority w:val="9"/>
    <w:semiHidden/>
    <w:rsid w:val="00531324"/>
    <w:rPr>
      <w:rFonts w:asciiTheme="majorHAnsi" w:eastAsiaTheme="majorEastAsia" w:hAnsiTheme="majorHAnsi" w:cstheme="majorBidi"/>
      <w:i/>
      <w:iCs/>
      <w:color w:val="2E74B5" w:themeColor="accent1" w:themeShade="BF"/>
    </w:rPr>
  </w:style>
  <w:style w:type="character" w:customStyle="1" w:styleId="Ttulo5Char">
    <w:name w:val="Título 5 Char"/>
    <w:basedOn w:val="Fontepargpadro"/>
    <w:link w:val="Ttulo5"/>
    <w:uiPriority w:val="9"/>
    <w:semiHidden/>
    <w:rsid w:val="00531324"/>
    <w:rPr>
      <w:rFonts w:asciiTheme="majorHAnsi" w:eastAsiaTheme="majorEastAsia" w:hAnsiTheme="majorHAnsi" w:cstheme="majorBidi"/>
      <w:color w:val="2E74B5" w:themeColor="accent1" w:themeShade="BF"/>
    </w:rPr>
  </w:style>
  <w:style w:type="character" w:customStyle="1" w:styleId="Ttulo6Char">
    <w:name w:val="Título 6 Char"/>
    <w:basedOn w:val="Fontepargpadro"/>
    <w:link w:val="Ttulo6"/>
    <w:uiPriority w:val="9"/>
    <w:semiHidden/>
    <w:rsid w:val="00531324"/>
    <w:rPr>
      <w:rFonts w:asciiTheme="majorHAnsi" w:eastAsiaTheme="majorEastAsia" w:hAnsiTheme="majorHAnsi" w:cstheme="majorBidi"/>
      <w:color w:val="1F4D78" w:themeColor="accent1" w:themeShade="7F"/>
    </w:rPr>
  </w:style>
  <w:style w:type="character" w:customStyle="1" w:styleId="Ttulo7Char">
    <w:name w:val="Título 7 Char"/>
    <w:basedOn w:val="Fontepargpadro"/>
    <w:link w:val="Ttulo7"/>
    <w:uiPriority w:val="9"/>
    <w:semiHidden/>
    <w:rsid w:val="00531324"/>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semiHidden/>
    <w:rsid w:val="00531324"/>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531324"/>
    <w:rPr>
      <w:rFonts w:asciiTheme="majorHAnsi" w:eastAsiaTheme="majorEastAsia" w:hAnsiTheme="majorHAnsi" w:cstheme="majorBidi"/>
      <w:i/>
      <w:iCs/>
      <w:color w:val="272727" w:themeColor="text1" w:themeTint="D8"/>
      <w:sz w:val="21"/>
      <w:szCs w:val="21"/>
    </w:rPr>
  </w:style>
  <w:style w:type="paragraph" w:styleId="Sumrio2">
    <w:name w:val="toc 2"/>
    <w:basedOn w:val="Normal"/>
    <w:next w:val="Normal"/>
    <w:autoRedefine/>
    <w:uiPriority w:val="39"/>
    <w:unhideWhenUsed/>
    <w:rsid w:val="00A3030A"/>
    <w:pPr>
      <w:spacing w:after="100"/>
      <w:ind w:left="220"/>
    </w:pPr>
  </w:style>
  <w:style w:type="paragraph" w:styleId="Sumrio3">
    <w:name w:val="toc 3"/>
    <w:basedOn w:val="Normal"/>
    <w:next w:val="Normal"/>
    <w:autoRedefine/>
    <w:uiPriority w:val="39"/>
    <w:unhideWhenUsed/>
    <w:rsid w:val="00A3030A"/>
    <w:pPr>
      <w:spacing w:after="100"/>
      <w:ind w:left="440"/>
    </w:pPr>
  </w:style>
  <w:style w:type="paragraph" w:styleId="Legenda">
    <w:name w:val="caption"/>
    <w:basedOn w:val="Normal"/>
    <w:next w:val="Normal"/>
    <w:uiPriority w:val="35"/>
    <w:unhideWhenUsed/>
    <w:qFormat/>
    <w:rsid w:val="00C247CC"/>
    <w:pPr>
      <w:spacing w:after="0" w:line="240" w:lineRule="auto"/>
      <w:jc w:val="both"/>
    </w:pPr>
    <w:rPr>
      <w:i/>
      <w:iCs/>
      <w:sz w:val="18"/>
      <w:szCs w:val="18"/>
    </w:rPr>
  </w:style>
  <w:style w:type="paragraph" w:styleId="TextosemFormatao">
    <w:name w:val="Plain Text"/>
    <w:basedOn w:val="Normal"/>
    <w:link w:val="TextosemFormataoChar"/>
    <w:rsid w:val="00F74617"/>
    <w:pPr>
      <w:suppressAutoHyphens/>
      <w:autoSpaceDN w:val="0"/>
      <w:spacing w:after="0" w:line="240" w:lineRule="auto"/>
      <w:textAlignment w:val="baseline"/>
    </w:pPr>
    <w:rPr>
      <w:rFonts w:ascii="Courier New" w:eastAsia="Times New Roman" w:hAnsi="Courier New" w:cs="Courier New"/>
      <w:kern w:val="3"/>
      <w:sz w:val="20"/>
      <w:szCs w:val="24"/>
      <w:lang w:val="hr-HR" w:eastAsia="zh-CN"/>
    </w:rPr>
  </w:style>
  <w:style w:type="character" w:customStyle="1" w:styleId="TextosemFormataoChar">
    <w:name w:val="Texto sem Formatação Char"/>
    <w:basedOn w:val="Fontepargpadro"/>
    <w:link w:val="TextosemFormatao"/>
    <w:rsid w:val="00F74617"/>
    <w:rPr>
      <w:rFonts w:ascii="Courier New" w:eastAsia="Times New Roman" w:hAnsi="Courier New" w:cs="Courier New"/>
      <w:kern w:val="3"/>
      <w:sz w:val="20"/>
      <w:szCs w:val="24"/>
      <w:lang w:val="hr-HR"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607458">
      <w:bodyDiv w:val="1"/>
      <w:marLeft w:val="0"/>
      <w:marRight w:val="0"/>
      <w:marTop w:val="0"/>
      <w:marBottom w:val="0"/>
      <w:divBdr>
        <w:top w:val="none" w:sz="0" w:space="0" w:color="auto"/>
        <w:left w:val="none" w:sz="0" w:space="0" w:color="auto"/>
        <w:bottom w:val="none" w:sz="0" w:space="0" w:color="auto"/>
        <w:right w:val="none" w:sz="0" w:space="0" w:color="auto"/>
      </w:divBdr>
    </w:div>
    <w:div w:id="287517611">
      <w:bodyDiv w:val="1"/>
      <w:marLeft w:val="0"/>
      <w:marRight w:val="0"/>
      <w:marTop w:val="0"/>
      <w:marBottom w:val="0"/>
      <w:divBdr>
        <w:top w:val="none" w:sz="0" w:space="0" w:color="auto"/>
        <w:left w:val="none" w:sz="0" w:space="0" w:color="auto"/>
        <w:bottom w:val="none" w:sz="0" w:space="0" w:color="auto"/>
        <w:right w:val="none" w:sz="0" w:space="0" w:color="auto"/>
      </w:divBdr>
    </w:div>
    <w:div w:id="428546294">
      <w:bodyDiv w:val="1"/>
      <w:marLeft w:val="0"/>
      <w:marRight w:val="0"/>
      <w:marTop w:val="0"/>
      <w:marBottom w:val="0"/>
      <w:divBdr>
        <w:top w:val="none" w:sz="0" w:space="0" w:color="auto"/>
        <w:left w:val="none" w:sz="0" w:space="0" w:color="auto"/>
        <w:bottom w:val="none" w:sz="0" w:space="0" w:color="auto"/>
        <w:right w:val="none" w:sz="0" w:space="0" w:color="auto"/>
      </w:divBdr>
      <w:divsChild>
        <w:div w:id="1133061247">
          <w:marLeft w:val="0"/>
          <w:marRight w:val="0"/>
          <w:marTop w:val="0"/>
          <w:marBottom w:val="0"/>
          <w:divBdr>
            <w:top w:val="none" w:sz="0" w:space="0" w:color="auto"/>
            <w:left w:val="none" w:sz="0" w:space="0" w:color="auto"/>
            <w:bottom w:val="none" w:sz="0" w:space="0" w:color="auto"/>
            <w:right w:val="none" w:sz="0" w:space="0" w:color="auto"/>
          </w:divBdr>
        </w:div>
        <w:div w:id="576591549">
          <w:marLeft w:val="0"/>
          <w:marRight w:val="0"/>
          <w:marTop w:val="0"/>
          <w:marBottom w:val="0"/>
          <w:divBdr>
            <w:top w:val="none" w:sz="0" w:space="0" w:color="auto"/>
            <w:left w:val="none" w:sz="0" w:space="0" w:color="auto"/>
            <w:bottom w:val="none" w:sz="0" w:space="0" w:color="auto"/>
            <w:right w:val="none" w:sz="0" w:space="0" w:color="auto"/>
          </w:divBdr>
        </w:div>
        <w:div w:id="1500610432">
          <w:marLeft w:val="0"/>
          <w:marRight w:val="0"/>
          <w:marTop w:val="0"/>
          <w:marBottom w:val="0"/>
          <w:divBdr>
            <w:top w:val="none" w:sz="0" w:space="0" w:color="auto"/>
            <w:left w:val="none" w:sz="0" w:space="0" w:color="auto"/>
            <w:bottom w:val="none" w:sz="0" w:space="0" w:color="auto"/>
            <w:right w:val="none" w:sz="0" w:space="0" w:color="auto"/>
          </w:divBdr>
        </w:div>
        <w:div w:id="1988629588">
          <w:marLeft w:val="0"/>
          <w:marRight w:val="0"/>
          <w:marTop w:val="0"/>
          <w:marBottom w:val="0"/>
          <w:divBdr>
            <w:top w:val="none" w:sz="0" w:space="0" w:color="auto"/>
            <w:left w:val="none" w:sz="0" w:space="0" w:color="auto"/>
            <w:bottom w:val="none" w:sz="0" w:space="0" w:color="auto"/>
            <w:right w:val="none" w:sz="0" w:space="0" w:color="auto"/>
          </w:divBdr>
        </w:div>
        <w:div w:id="1628854855">
          <w:marLeft w:val="0"/>
          <w:marRight w:val="0"/>
          <w:marTop w:val="0"/>
          <w:marBottom w:val="0"/>
          <w:divBdr>
            <w:top w:val="none" w:sz="0" w:space="0" w:color="auto"/>
            <w:left w:val="none" w:sz="0" w:space="0" w:color="auto"/>
            <w:bottom w:val="none" w:sz="0" w:space="0" w:color="auto"/>
            <w:right w:val="none" w:sz="0" w:space="0" w:color="auto"/>
          </w:divBdr>
        </w:div>
        <w:div w:id="110129701">
          <w:marLeft w:val="0"/>
          <w:marRight w:val="0"/>
          <w:marTop w:val="0"/>
          <w:marBottom w:val="0"/>
          <w:divBdr>
            <w:top w:val="none" w:sz="0" w:space="0" w:color="auto"/>
            <w:left w:val="none" w:sz="0" w:space="0" w:color="auto"/>
            <w:bottom w:val="none" w:sz="0" w:space="0" w:color="auto"/>
            <w:right w:val="none" w:sz="0" w:space="0" w:color="auto"/>
          </w:divBdr>
        </w:div>
        <w:div w:id="208422882">
          <w:marLeft w:val="0"/>
          <w:marRight w:val="0"/>
          <w:marTop w:val="0"/>
          <w:marBottom w:val="0"/>
          <w:divBdr>
            <w:top w:val="none" w:sz="0" w:space="0" w:color="auto"/>
            <w:left w:val="none" w:sz="0" w:space="0" w:color="auto"/>
            <w:bottom w:val="none" w:sz="0" w:space="0" w:color="auto"/>
            <w:right w:val="none" w:sz="0" w:space="0" w:color="auto"/>
          </w:divBdr>
        </w:div>
        <w:div w:id="1200436305">
          <w:marLeft w:val="0"/>
          <w:marRight w:val="0"/>
          <w:marTop w:val="0"/>
          <w:marBottom w:val="0"/>
          <w:divBdr>
            <w:top w:val="none" w:sz="0" w:space="0" w:color="auto"/>
            <w:left w:val="none" w:sz="0" w:space="0" w:color="auto"/>
            <w:bottom w:val="none" w:sz="0" w:space="0" w:color="auto"/>
            <w:right w:val="none" w:sz="0" w:space="0" w:color="auto"/>
          </w:divBdr>
        </w:div>
        <w:div w:id="318075755">
          <w:marLeft w:val="0"/>
          <w:marRight w:val="0"/>
          <w:marTop w:val="0"/>
          <w:marBottom w:val="0"/>
          <w:divBdr>
            <w:top w:val="none" w:sz="0" w:space="0" w:color="auto"/>
            <w:left w:val="none" w:sz="0" w:space="0" w:color="auto"/>
            <w:bottom w:val="none" w:sz="0" w:space="0" w:color="auto"/>
            <w:right w:val="none" w:sz="0" w:space="0" w:color="auto"/>
          </w:divBdr>
        </w:div>
        <w:div w:id="1997222233">
          <w:marLeft w:val="0"/>
          <w:marRight w:val="0"/>
          <w:marTop w:val="0"/>
          <w:marBottom w:val="0"/>
          <w:divBdr>
            <w:top w:val="none" w:sz="0" w:space="0" w:color="auto"/>
            <w:left w:val="none" w:sz="0" w:space="0" w:color="auto"/>
            <w:bottom w:val="none" w:sz="0" w:space="0" w:color="auto"/>
            <w:right w:val="none" w:sz="0" w:space="0" w:color="auto"/>
          </w:divBdr>
        </w:div>
        <w:div w:id="774329559">
          <w:marLeft w:val="0"/>
          <w:marRight w:val="0"/>
          <w:marTop w:val="0"/>
          <w:marBottom w:val="0"/>
          <w:divBdr>
            <w:top w:val="none" w:sz="0" w:space="0" w:color="auto"/>
            <w:left w:val="none" w:sz="0" w:space="0" w:color="auto"/>
            <w:bottom w:val="none" w:sz="0" w:space="0" w:color="auto"/>
            <w:right w:val="none" w:sz="0" w:space="0" w:color="auto"/>
          </w:divBdr>
        </w:div>
        <w:div w:id="1887448974">
          <w:marLeft w:val="0"/>
          <w:marRight w:val="0"/>
          <w:marTop w:val="0"/>
          <w:marBottom w:val="0"/>
          <w:divBdr>
            <w:top w:val="none" w:sz="0" w:space="0" w:color="auto"/>
            <w:left w:val="none" w:sz="0" w:space="0" w:color="auto"/>
            <w:bottom w:val="none" w:sz="0" w:space="0" w:color="auto"/>
            <w:right w:val="none" w:sz="0" w:space="0" w:color="auto"/>
          </w:divBdr>
        </w:div>
        <w:div w:id="2086563598">
          <w:marLeft w:val="0"/>
          <w:marRight w:val="0"/>
          <w:marTop w:val="0"/>
          <w:marBottom w:val="0"/>
          <w:divBdr>
            <w:top w:val="none" w:sz="0" w:space="0" w:color="auto"/>
            <w:left w:val="none" w:sz="0" w:space="0" w:color="auto"/>
            <w:bottom w:val="none" w:sz="0" w:space="0" w:color="auto"/>
            <w:right w:val="none" w:sz="0" w:space="0" w:color="auto"/>
          </w:divBdr>
        </w:div>
      </w:divsChild>
    </w:div>
    <w:div w:id="504394048">
      <w:bodyDiv w:val="1"/>
      <w:marLeft w:val="0"/>
      <w:marRight w:val="0"/>
      <w:marTop w:val="0"/>
      <w:marBottom w:val="0"/>
      <w:divBdr>
        <w:top w:val="none" w:sz="0" w:space="0" w:color="auto"/>
        <w:left w:val="none" w:sz="0" w:space="0" w:color="auto"/>
        <w:bottom w:val="none" w:sz="0" w:space="0" w:color="auto"/>
        <w:right w:val="none" w:sz="0" w:space="0" w:color="auto"/>
      </w:divBdr>
    </w:div>
    <w:div w:id="554505450">
      <w:bodyDiv w:val="1"/>
      <w:marLeft w:val="0"/>
      <w:marRight w:val="0"/>
      <w:marTop w:val="0"/>
      <w:marBottom w:val="0"/>
      <w:divBdr>
        <w:top w:val="none" w:sz="0" w:space="0" w:color="auto"/>
        <w:left w:val="none" w:sz="0" w:space="0" w:color="auto"/>
        <w:bottom w:val="none" w:sz="0" w:space="0" w:color="auto"/>
        <w:right w:val="none" w:sz="0" w:space="0" w:color="auto"/>
      </w:divBdr>
    </w:div>
    <w:div w:id="825322653">
      <w:bodyDiv w:val="1"/>
      <w:marLeft w:val="0"/>
      <w:marRight w:val="0"/>
      <w:marTop w:val="0"/>
      <w:marBottom w:val="0"/>
      <w:divBdr>
        <w:top w:val="none" w:sz="0" w:space="0" w:color="auto"/>
        <w:left w:val="none" w:sz="0" w:space="0" w:color="auto"/>
        <w:bottom w:val="none" w:sz="0" w:space="0" w:color="auto"/>
        <w:right w:val="none" w:sz="0" w:space="0" w:color="auto"/>
      </w:divBdr>
    </w:div>
    <w:div w:id="1959993238">
      <w:bodyDiv w:val="1"/>
      <w:marLeft w:val="0"/>
      <w:marRight w:val="0"/>
      <w:marTop w:val="0"/>
      <w:marBottom w:val="0"/>
      <w:divBdr>
        <w:top w:val="none" w:sz="0" w:space="0" w:color="auto"/>
        <w:left w:val="none" w:sz="0" w:space="0" w:color="auto"/>
        <w:bottom w:val="none" w:sz="0" w:space="0" w:color="auto"/>
        <w:right w:val="none" w:sz="0" w:space="0" w:color="auto"/>
      </w:divBdr>
    </w:div>
    <w:div w:id="200338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7996"/>
    <w:rsid w:val="00D479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D479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A08DB3-3594-414C-AFF8-A8964FCDC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83</Pages>
  <Words>19509</Words>
  <Characters>105349</Characters>
  <Application>Microsoft Office Word</Application>
  <DocSecurity>0</DocSecurity>
  <Lines>877</Lines>
  <Paragraphs>249</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124609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vital</dc:creator>
  <cp:lastModifiedBy>vital</cp:lastModifiedBy>
  <cp:revision>36</cp:revision>
  <dcterms:created xsi:type="dcterms:W3CDTF">2016-06-04T22:26:00Z</dcterms:created>
  <dcterms:modified xsi:type="dcterms:W3CDTF">2016-06-19T14:59:00Z</dcterms:modified>
</cp:coreProperties>
</file>